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CACF5" w14:textId="73C8FE99" w:rsidR="00766A2B" w:rsidRPr="005663A2" w:rsidRDefault="00766A2B" w:rsidP="00A45090">
      <w:pPr>
        <w:spacing w:line="360" w:lineRule="auto"/>
        <w:ind w:left="720" w:hanging="360"/>
        <w:rPr>
          <w:rFonts w:cs="Times New Roman"/>
        </w:rPr>
      </w:pPr>
    </w:p>
    <w:p w14:paraId="099AB6D6" w14:textId="12CD948F" w:rsidR="00766A2B" w:rsidRPr="005663A2" w:rsidRDefault="00766A2B" w:rsidP="00766A2B">
      <w:pPr>
        <w:spacing w:after="100" w:afterAutospacing="1" w:line="240" w:lineRule="auto"/>
        <w:jc w:val="center"/>
        <w:rPr>
          <w:rFonts w:cs="Times New Roman"/>
          <w:szCs w:val="28"/>
          <w:shd w:val="clear" w:color="auto" w:fill="FFFFFF"/>
          <w:lang w:val="vi-VN"/>
        </w:rPr>
      </w:pPr>
      <w:r w:rsidRPr="005663A2">
        <w:rPr>
          <w:rFonts w:eastAsia=".VnTimeH" w:cs="Times New Roman"/>
          <w:b/>
          <w:noProof/>
          <w:szCs w:val="30"/>
        </w:rPr>
        <w:drawing>
          <wp:anchor distT="0" distB="0" distL="114300" distR="114300" simplePos="0" relativeHeight="251659264" behindDoc="1" locked="0" layoutInCell="1" allowOverlap="1" wp14:anchorId="5498F65C" wp14:editId="19B023DF">
            <wp:simplePos x="0" y="0"/>
            <wp:positionH relativeFrom="margin">
              <wp:posOffset>-97155</wp:posOffset>
            </wp:positionH>
            <wp:positionV relativeFrom="paragraph">
              <wp:posOffset>-461010</wp:posOffset>
            </wp:positionV>
            <wp:extent cx="6073140" cy="8898890"/>
            <wp:effectExtent l="0" t="0" r="381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073140" cy="8898890"/>
                    </a:xfrm>
                    <a:prstGeom prst="rect">
                      <a:avLst/>
                    </a:prstGeom>
                    <a:noFill/>
                  </pic:spPr>
                </pic:pic>
              </a:graphicData>
            </a:graphic>
          </wp:anchor>
        </w:drawing>
      </w:r>
      <w:r w:rsidRPr="005663A2">
        <w:rPr>
          <w:rFonts w:eastAsia="Times New Roman" w:cs="Times New Roman"/>
          <w:b/>
          <w:szCs w:val="26"/>
        </w:rPr>
        <w:t>HO CHI MINH UNIVERSITY OF TECHNOLOGY AND EDUCATION</w:t>
      </w:r>
    </w:p>
    <w:p w14:paraId="0F64EEFC" w14:textId="77777777" w:rsidR="00766A2B" w:rsidRPr="005663A2" w:rsidRDefault="00766A2B" w:rsidP="00766A2B">
      <w:pPr>
        <w:spacing w:before="90" w:after="18" w:line="360" w:lineRule="auto"/>
        <w:ind w:right="206"/>
        <w:jc w:val="center"/>
        <w:rPr>
          <w:rFonts w:eastAsia="Times New Roman" w:cs="Times New Roman"/>
          <w:b/>
          <w:szCs w:val="26"/>
        </w:rPr>
      </w:pPr>
      <w:r w:rsidRPr="005663A2">
        <w:rPr>
          <w:rFonts w:eastAsia="Times New Roman" w:cs="Times New Roman"/>
          <w:b/>
          <w:szCs w:val="26"/>
        </w:rPr>
        <w:t>FACULTY OF INTERNATIONAL EDUCATION</w:t>
      </w:r>
    </w:p>
    <w:p w14:paraId="2E30F8B6" w14:textId="0D811F9F" w:rsidR="00766A2B" w:rsidRPr="005663A2" w:rsidRDefault="00766A2B" w:rsidP="00A01E28">
      <w:pPr>
        <w:spacing w:after="0" w:line="360" w:lineRule="auto"/>
        <w:jc w:val="center"/>
        <w:rPr>
          <w:rFonts w:eastAsia="Times New Roman" w:cs="Times New Roman"/>
          <w:b/>
          <w:bCs/>
          <w:szCs w:val="26"/>
        </w:rPr>
      </w:pPr>
      <w:r w:rsidRPr="005663A2">
        <w:rPr>
          <w:rFonts w:ascii="Segoe UI Symbol" w:eastAsia="Wingdings" w:hAnsi="Segoe UI Symbol" w:cs="Segoe UI Symbol"/>
          <w:b/>
          <w:bCs/>
          <w:szCs w:val="26"/>
        </w:rPr>
        <w:t>🙠🙟🕮🙝🙢</w:t>
      </w:r>
    </w:p>
    <w:p w14:paraId="27C23CAE" w14:textId="2DA6E235" w:rsidR="00766A2B" w:rsidRPr="005663A2" w:rsidRDefault="00A01E28" w:rsidP="00766A2B">
      <w:pPr>
        <w:jc w:val="both"/>
        <w:rPr>
          <w:rFonts w:eastAsia=".VnTimeH" w:cs="Times New Roman"/>
          <w:b/>
          <w:szCs w:val="28"/>
        </w:rPr>
      </w:pPr>
      <w:r w:rsidRPr="005663A2">
        <w:rPr>
          <w:rFonts w:cs="Times New Roman"/>
          <w:noProof/>
        </w:rPr>
        <w:drawing>
          <wp:anchor distT="0" distB="0" distL="114300" distR="114300" simplePos="0" relativeHeight="251660288" behindDoc="0" locked="0" layoutInCell="1" allowOverlap="1" wp14:anchorId="4C960E89" wp14:editId="7640D278">
            <wp:simplePos x="0" y="0"/>
            <wp:positionH relativeFrom="margin">
              <wp:align>center</wp:align>
            </wp:positionH>
            <wp:positionV relativeFrom="paragraph">
              <wp:posOffset>17145</wp:posOffset>
            </wp:positionV>
            <wp:extent cx="1701800" cy="1701800"/>
            <wp:effectExtent l="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9"/>
                    <a:stretch>
                      <a:fillRect/>
                    </a:stretch>
                  </pic:blipFill>
                  <pic:spPr>
                    <a:xfrm>
                      <a:off x="0" y="0"/>
                      <a:ext cx="1701800" cy="1701800"/>
                    </a:xfrm>
                    <a:prstGeom prst="rect">
                      <a:avLst/>
                    </a:prstGeom>
                    <a:noFill/>
                    <a:ln>
                      <a:noFill/>
                    </a:ln>
                  </pic:spPr>
                </pic:pic>
              </a:graphicData>
            </a:graphic>
          </wp:anchor>
        </w:drawing>
      </w:r>
    </w:p>
    <w:p w14:paraId="619E9B87" w14:textId="77777777" w:rsidR="00766A2B" w:rsidRPr="005663A2" w:rsidRDefault="00766A2B" w:rsidP="00766A2B">
      <w:pPr>
        <w:tabs>
          <w:tab w:val="center" w:pos="4819"/>
          <w:tab w:val="right" w:pos="9639"/>
        </w:tabs>
        <w:jc w:val="both"/>
        <w:rPr>
          <w:rFonts w:eastAsia=".VnTimeH" w:cs="Times New Roman"/>
          <w:b/>
          <w:szCs w:val="30"/>
        </w:rPr>
      </w:pPr>
      <w:r w:rsidRPr="005663A2">
        <w:rPr>
          <w:rFonts w:cs="Times New Roman"/>
        </w:rPr>
        <w:tab/>
        <w:t xml:space="preserve"> </w:t>
      </w:r>
    </w:p>
    <w:p w14:paraId="1CC16C5A" w14:textId="77777777" w:rsidR="00766A2B" w:rsidRPr="005663A2" w:rsidRDefault="00766A2B" w:rsidP="00766A2B">
      <w:pPr>
        <w:jc w:val="both"/>
        <w:rPr>
          <w:rFonts w:eastAsia=".VnTimeH" w:cs="Times New Roman"/>
          <w:b/>
          <w:szCs w:val="30"/>
        </w:rPr>
      </w:pPr>
    </w:p>
    <w:p w14:paraId="43667829" w14:textId="77777777" w:rsidR="00766A2B" w:rsidRPr="005663A2" w:rsidRDefault="00766A2B" w:rsidP="00766A2B">
      <w:pPr>
        <w:jc w:val="both"/>
        <w:rPr>
          <w:rFonts w:eastAsia=".VnTimeH" w:cs="Times New Roman"/>
          <w:b/>
          <w:szCs w:val="30"/>
        </w:rPr>
      </w:pPr>
    </w:p>
    <w:p w14:paraId="4D1C90F7" w14:textId="77777777" w:rsidR="00766A2B" w:rsidRPr="005663A2" w:rsidRDefault="00766A2B" w:rsidP="00766A2B">
      <w:pPr>
        <w:jc w:val="both"/>
        <w:rPr>
          <w:rFonts w:eastAsia=".VnTimeH" w:cs="Times New Roman"/>
          <w:b/>
          <w:szCs w:val="30"/>
        </w:rPr>
      </w:pPr>
    </w:p>
    <w:p w14:paraId="5BF225ED" w14:textId="77777777" w:rsidR="00766A2B" w:rsidRPr="005663A2" w:rsidRDefault="00766A2B" w:rsidP="00766A2B">
      <w:pPr>
        <w:jc w:val="both"/>
        <w:rPr>
          <w:rFonts w:eastAsia=".VnTimeH" w:cs="Times New Roman"/>
          <w:b/>
          <w:szCs w:val="26"/>
        </w:rPr>
      </w:pPr>
    </w:p>
    <w:p w14:paraId="73A5D8E6" w14:textId="77777777" w:rsidR="00766A2B" w:rsidRPr="005663A2" w:rsidRDefault="00766A2B" w:rsidP="00766A2B">
      <w:pPr>
        <w:jc w:val="both"/>
        <w:rPr>
          <w:rFonts w:eastAsia=".VnTimeH" w:cs="Times New Roman"/>
          <w:b/>
          <w:szCs w:val="26"/>
        </w:rPr>
      </w:pPr>
    </w:p>
    <w:p w14:paraId="3C7EEDA9" w14:textId="7D669614" w:rsidR="00766A2B" w:rsidRPr="005663A2" w:rsidRDefault="00A01E28" w:rsidP="00766A2B">
      <w:pPr>
        <w:jc w:val="center"/>
        <w:rPr>
          <w:rFonts w:eastAsia=".VnTimeH" w:cs="Times New Roman"/>
          <w:b/>
          <w:sz w:val="28"/>
          <w:szCs w:val="28"/>
        </w:rPr>
      </w:pPr>
      <w:r>
        <w:rPr>
          <w:rFonts w:eastAsia=".VnTimeH" w:cs="Times New Roman"/>
          <w:b/>
          <w:sz w:val="28"/>
          <w:szCs w:val="28"/>
        </w:rPr>
        <w:t>SOFTWARE TESTING</w:t>
      </w:r>
    </w:p>
    <w:p w14:paraId="76CB1EC0" w14:textId="3BA371BD" w:rsidR="00766A2B" w:rsidRPr="005663A2" w:rsidRDefault="00A01E28" w:rsidP="00A01E28">
      <w:pPr>
        <w:spacing w:after="0" w:line="276" w:lineRule="auto"/>
        <w:jc w:val="center"/>
        <w:rPr>
          <w:rFonts w:cs="Times New Roman"/>
          <w:b/>
          <w:bCs/>
          <w:szCs w:val="26"/>
          <w:lang w:val="vi-VN"/>
        </w:rPr>
      </w:pPr>
      <w:r w:rsidRPr="00A01E28">
        <w:rPr>
          <w:rFonts w:eastAsia="Times New Roman" w:cs="Times New Roman"/>
          <w:b/>
          <w:bCs/>
          <w:caps/>
          <w:sz w:val="36"/>
          <w:szCs w:val="40"/>
        </w:rPr>
        <w:t>Building a website for selling smartphones</w:t>
      </w:r>
    </w:p>
    <w:p w14:paraId="69679BB1" w14:textId="77777777" w:rsidR="00766A2B" w:rsidRPr="005663A2" w:rsidRDefault="00766A2B" w:rsidP="00766A2B">
      <w:pPr>
        <w:spacing w:after="0" w:line="276" w:lineRule="auto"/>
        <w:ind w:left="3600"/>
        <w:jc w:val="both"/>
        <w:rPr>
          <w:rFonts w:cs="Times New Roman"/>
          <w:b/>
          <w:bCs/>
          <w:szCs w:val="26"/>
          <w:lang w:val="vi-VN"/>
        </w:rPr>
      </w:pPr>
    </w:p>
    <w:p w14:paraId="46CCBD87" w14:textId="77777777" w:rsidR="00766A2B" w:rsidRPr="005663A2" w:rsidRDefault="00766A2B" w:rsidP="00766A2B">
      <w:pPr>
        <w:spacing w:after="0" w:line="276" w:lineRule="auto"/>
        <w:ind w:left="3600"/>
        <w:jc w:val="both"/>
        <w:rPr>
          <w:rFonts w:cs="Times New Roman"/>
          <w:b/>
          <w:bCs/>
          <w:szCs w:val="26"/>
          <w:lang w:val="vi-VN"/>
        </w:rPr>
      </w:pPr>
    </w:p>
    <w:p w14:paraId="378FB0EC" w14:textId="31DF3D7A" w:rsidR="00766A2B" w:rsidRPr="00F50C73" w:rsidRDefault="00766A2B" w:rsidP="00112494">
      <w:pPr>
        <w:spacing w:after="0" w:line="360" w:lineRule="auto"/>
        <w:ind w:left="4320"/>
        <w:jc w:val="both"/>
        <w:rPr>
          <w:rFonts w:cs="Times New Roman"/>
          <w:b/>
          <w:bCs/>
          <w:szCs w:val="26"/>
          <w:lang w:val="en-US"/>
        </w:rPr>
      </w:pPr>
      <w:r w:rsidRPr="005663A2">
        <w:rPr>
          <w:rFonts w:cs="Times New Roman"/>
          <w:b/>
          <w:bCs/>
          <w:szCs w:val="26"/>
          <w:lang w:val="vi-VN"/>
        </w:rPr>
        <w:t>Advisor:</w:t>
      </w:r>
      <w:r w:rsidRPr="005663A2">
        <w:rPr>
          <w:rFonts w:cs="Times New Roman"/>
          <w:b/>
          <w:bCs/>
          <w:szCs w:val="26"/>
          <w:lang w:val="vi-VN"/>
        </w:rPr>
        <w:tab/>
      </w:r>
      <w:r w:rsidR="00A01E28" w:rsidRPr="00A01E28">
        <w:rPr>
          <w:rFonts w:cs="Times New Roman"/>
          <w:b/>
          <w:bCs/>
          <w:szCs w:val="26"/>
          <w:lang w:val="en-US"/>
        </w:rPr>
        <w:t>Nguyễn Trần Thi Văn, MSc</w:t>
      </w:r>
    </w:p>
    <w:p w14:paraId="37923D92" w14:textId="641369EE" w:rsidR="009A0354" w:rsidRPr="005663A2" w:rsidRDefault="009A0354" w:rsidP="00112494">
      <w:pPr>
        <w:spacing w:after="0" w:line="360" w:lineRule="auto"/>
        <w:ind w:left="4320"/>
        <w:jc w:val="both"/>
        <w:rPr>
          <w:rFonts w:cs="Times New Roman"/>
          <w:b/>
          <w:bCs/>
          <w:szCs w:val="26"/>
          <w:lang w:val="en-US"/>
        </w:rPr>
      </w:pPr>
      <w:r w:rsidRPr="005663A2">
        <w:rPr>
          <w:rFonts w:cs="Times New Roman"/>
          <w:b/>
          <w:bCs/>
          <w:szCs w:val="26"/>
          <w:lang w:val="en-US"/>
        </w:rPr>
        <w:t>Group: 0</w:t>
      </w:r>
      <w:r w:rsidR="00A01E28">
        <w:rPr>
          <w:rFonts w:cs="Times New Roman"/>
          <w:b/>
          <w:bCs/>
          <w:szCs w:val="26"/>
          <w:lang w:val="en-US"/>
        </w:rPr>
        <w:t>1</w:t>
      </w:r>
    </w:p>
    <w:p w14:paraId="1E830F26" w14:textId="2893A9EC" w:rsidR="00766A2B" w:rsidRPr="005663A2" w:rsidRDefault="00766A2B" w:rsidP="00112494">
      <w:pPr>
        <w:spacing w:after="0" w:line="360" w:lineRule="auto"/>
        <w:ind w:left="4320"/>
        <w:jc w:val="both"/>
        <w:rPr>
          <w:rFonts w:cs="Times New Roman"/>
          <w:b/>
          <w:bCs/>
          <w:szCs w:val="26"/>
          <w:lang w:val="vi-VN"/>
        </w:rPr>
      </w:pPr>
      <w:r w:rsidRPr="005663A2">
        <w:rPr>
          <w:rFonts w:cs="Times New Roman"/>
          <w:b/>
          <w:bCs/>
          <w:szCs w:val="26"/>
          <w:lang w:val="vi-VN"/>
        </w:rPr>
        <w:t>Student Name:</w:t>
      </w:r>
      <w:r w:rsidRPr="005663A2">
        <w:rPr>
          <w:rFonts w:cs="Times New Roman"/>
          <w:b/>
          <w:bCs/>
          <w:szCs w:val="26"/>
          <w:lang w:val="vi-VN"/>
        </w:rPr>
        <w:tab/>
      </w:r>
      <w:r w:rsidR="00F50C73">
        <w:rPr>
          <w:rFonts w:cs="Times New Roman"/>
          <w:b/>
          <w:bCs/>
          <w:szCs w:val="26"/>
          <w:lang w:val="vi-VN"/>
        </w:rPr>
        <w:tab/>
      </w:r>
      <w:r w:rsidRPr="005663A2">
        <w:rPr>
          <w:rFonts w:cs="Times New Roman"/>
          <w:b/>
          <w:bCs/>
          <w:szCs w:val="26"/>
          <w:lang w:val="vi-VN"/>
        </w:rPr>
        <w:t>Student ID</w:t>
      </w:r>
    </w:p>
    <w:p w14:paraId="22D14E5D" w14:textId="43EA826C" w:rsidR="00766A2B" w:rsidRPr="005663A2" w:rsidRDefault="00766A2B" w:rsidP="00F50C73">
      <w:pPr>
        <w:spacing w:after="0" w:line="360" w:lineRule="auto"/>
        <w:ind w:left="4320"/>
        <w:jc w:val="both"/>
        <w:rPr>
          <w:rFonts w:cs="Times New Roman"/>
          <w:b/>
          <w:szCs w:val="26"/>
        </w:rPr>
      </w:pPr>
      <w:r w:rsidRPr="005663A2">
        <w:rPr>
          <w:rFonts w:cs="Times New Roman"/>
          <w:b/>
          <w:szCs w:val="26"/>
        </w:rPr>
        <w:t xml:space="preserve">Võ Minh Hưng </w:t>
      </w:r>
      <w:r w:rsidRPr="005663A2">
        <w:rPr>
          <w:rFonts w:cs="Times New Roman"/>
          <w:b/>
          <w:szCs w:val="26"/>
        </w:rPr>
        <w:tab/>
      </w:r>
      <w:r w:rsidR="00F50C73">
        <w:rPr>
          <w:rFonts w:cs="Times New Roman"/>
          <w:b/>
          <w:szCs w:val="26"/>
        </w:rPr>
        <w:tab/>
      </w:r>
      <w:r w:rsidRPr="005663A2">
        <w:rPr>
          <w:rFonts w:cs="Times New Roman"/>
          <w:b/>
          <w:szCs w:val="26"/>
        </w:rPr>
        <w:t>201104</w:t>
      </w:r>
      <w:r w:rsidR="00835312" w:rsidRPr="005663A2">
        <w:rPr>
          <w:rFonts w:cs="Times New Roman"/>
          <w:b/>
          <w:szCs w:val="26"/>
        </w:rPr>
        <w:t>2</w:t>
      </w:r>
      <w:r w:rsidRPr="005663A2">
        <w:rPr>
          <w:rFonts w:cs="Times New Roman"/>
          <w:b/>
          <w:szCs w:val="26"/>
        </w:rPr>
        <w:t>6</w:t>
      </w:r>
    </w:p>
    <w:p w14:paraId="2AC00BF0" w14:textId="169A5236" w:rsidR="00766A2B" w:rsidRPr="005663A2" w:rsidRDefault="00766A2B" w:rsidP="00F50C73">
      <w:pPr>
        <w:spacing w:after="0" w:line="360" w:lineRule="auto"/>
        <w:ind w:left="4320"/>
        <w:jc w:val="both"/>
        <w:rPr>
          <w:rFonts w:cs="Times New Roman"/>
          <w:b/>
          <w:szCs w:val="26"/>
        </w:rPr>
      </w:pPr>
      <w:r w:rsidRPr="005663A2">
        <w:rPr>
          <w:rFonts w:cs="Times New Roman"/>
          <w:b/>
          <w:szCs w:val="26"/>
        </w:rPr>
        <w:t xml:space="preserve">Trương Chí Kiên  </w:t>
      </w:r>
      <w:r w:rsidRPr="005663A2">
        <w:rPr>
          <w:rFonts w:cs="Times New Roman"/>
          <w:b/>
          <w:szCs w:val="26"/>
        </w:rPr>
        <w:tab/>
      </w:r>
      <w:r w:rsidR="00F50C73">
        <w:rPr>
          <w:rFonts w:cs="Times New Roman"/>
          <w:b/>
          <w:szCs w:val="26"/>
        </w:rPr>
        <w:tab/>
      </w:r>
      <w:r w:rsidRPr="005663A2">
        <w:rPr>
          <w:rFonts w:cs="Times New Roman"/>
          <w:b/>
          <w:szCs w:val="26"/>
        </w:rPr>
        <w:t>2011037</w:t>
      </w:r>
      <w:r w:rsidR="007C2684" w:rsidRPr="005663A2">
        <w:rPr>
          <w:rFonts w:cs="Times New Roman"/>
          <w:b/>
          <w:szCs w:val="26"/>
        </w:rPr>
        <w:t>6</w:t>
      </w:r>
    </w:p>
    <w:p w14:paraId="34A2B75F" w14:textId="7A55CAFA" w:rsidR="00766A2B" w:rsidRDefault="00F50C73" w:rsidP="00F50C73">
      <w:pPr>
        <w:spacing w:line="240" w:lineRule="auto"/>
        <w:ind w:left="4320"/>
        <w:jc w:val="both"/>
        <w:rPr>
          <w:rFonts w:cs="Times New Roman"/>
          <w:b/>
          <w:szCs w:val="26"/>
        </w:rPr>
      </w:pPr>
      <w:r>
        <w:rPr>
          <w:rFonts w:cs="Times New Roman"/>
          <w:b/>
          <w:szCs w:val="26"/>
        </w:rPr>
        <w:t>Nguyễn Hoàng Nhân</w:t>
      </w:r>
      <w:r w:rsidR="00766A2B" w:rsidRPr="005663A2">
        <w:rPr>
          <w:rFonts w:cs="Times New Roman"/>
          <w:b/>
          <w:szCs w:val="26"/>
        </w:rPr>
        <w:tab/>
        <w:t>2011</w:t>
      </w:r>
      <w:r>
        <w:rPr>
          <w:rFonts w:cs="Times New Roman"/>
          <w:b/>
          <w:szCs w:val="26"/>
        </w:rPr>
        <w:t>0010</w:t>
      </w:r>
    </w:p>
    <w:p w14:paraId="23EE3407" w14:textId="3950A773" w:rsidR="00F50C73" w:rsidRPr="005663A2" w:rsidRDefault="00F50C73" w:rsidP="00F50C73">
      <w:pPr>
        <w:spacing w:line="240" w:lineRule="auto"/>
        <w:ind w:left="4320"/>
        <w:jc w:val="both"/>
        <w:rPr>
          <w:rFonts w:cs="Times New Roman"/>
          <w:b/>
          <w:szCs w:val="26"/>
        </w:rPr>
      </w:pPr>
      <w:r>
        <w:rPr>
          <w:rFonts w:cs="Times New Roman"/>
          <w:b/>
          <w:szCs w:val="26"/>
        </w:rPr>
        <w:t>Lê Hoàng Lâm</w:t>
      </w:r>
      <w:r>
        <w:rPr>
          <w:rFonts w:cs="Times New Roman"/>
          <w:b/>
          <w:szCs w:val="26"/>
        </w:rPr>
        <w:tab/>
      </w:r>
      <w:r>
        <w:rPr>
          <w:rFonts w:cs="Times New Roman"/>
          <w:b/>
          <w:szCs w:val="26"/>
        </w:rPr>
        <w:tab/>
        <w:t>20110030</w:t>
      </w:r>
    </w:p>
    <w:p w14:paraId="12DF8496" w14:textId="77777777" w:rsidR="00F50C73" w:rsidRPr="005663A2" w:rsidRDefault="00F50C73" w:rsidP="00F50C73">
      <w:pPr>
        <w:spacing w:line="360" w:lineRule="auto"/>
        <w:ind w:left="4320"/>
        <w:jc w:val="both"/>
        <w:rPr>
          <w:rFonts w:cs="Times New Roman"/>
          <w:b/>
          <w:szCs w:val="26"/>
        </w:rPr>
      </w:pPr>
    </w:p>
    <w:p w14:paraId="6161806A" w14:textId="77777777" w:rsidR="00766A2B" w:rsidRPr="005663A2" w:rsidRDefault="00766A2B" w:rsidP="00766A2B">
      <w:pPr>
        <w:spacing w:line="360" w:lineRule="auto"/>
        <w:ind w:left="2160" w:firstLine="720"/>
        <w:jc w:val="both"/>
        <w:rPr>
          <w:rFonts w:cs="Times New Roman"/>
          <w:b/>
          <w:szCs w:val="26"/>
        </w:rPr>
      </w:pPr>
    </w:p>
    <w:p w14:paraId="2DBBA340" w14:textId="7BF2F4CF" w:rsidR="00766A2B" w:rsidRPr="005663A2" w:rsidRDefault="00766A2B" w:rsidP="00766A2B">
      <w:pPr>
        <w:spacing w:line="360" w:lineRule="auto"/>
        <w:jc w:val="center"/>
        <w:rPr>
          <w:rFonts w:cs="Times New Roman"/>
          <w:b/>
          <w:szCs w:val="26"/>
          <w:lang w:val="vi-VN"/>
        </w:rPr>
      </w:pPr>
      <w:r w:rsidRPr="005663A2">
        <w:rPr>
          <w:rFonts w:cs="Times New Roman"/>
          <w:b/>
          <w:szCs w:val="26"/>
          <w:lang w:val="vi-VN"/>
        </w:rPr>
        <w:t xml:space="preserve">Ho Chi Minh, </w:t>
      </w:r>
      <w:r w:rsidR="0049190F">
        <w:rPr>
          <w:rFonts w:cs="Times New Roman"/>
          <w:b/>
          <w:szCs w:val="26"/>
          <w:lang w:val="en-US"/>
        </w:rPr>
        <w:t>December</w:t>
      </w:r>
      <w:r w:rsidRPr="005663A2">
        <w:rPr>
          <w:rFonts w:cs="Times New Roman"/>
          <w:b/>
          <w:szCs w:val="26"/>
          <w:lang w:val="vi-VN"/>
        </w:rPr>
        <w:t xml:space="preserve"> 2023</w:t>
      </w:r>
    </w:p>
    <w:p w14:paraId="1272949C" w14:textId="77777777" w:rsidR="00766A2B" w:rsidRPr="005663A2" w:rsidRDefault="00766A2B" w:rsidP="004C507A">
      <w:pPr>
        <w:spacing w:after="100" w:afterAutospacing="1" w:line="240" w:lineRule="auto"/>
        <w:jc w:val="center"/>
        <w:rPr>
          <w:rFonts w:eastAsia="Times New Roman" w:cs="Times New Roman"/>
          <w:b/>
          <w:szCs w:val="26"/>
        </w:rPr>
      </w:pPr>
    </w:p>
    <w:p w14:paraId="50BBEDA7" w14:textId="77777777" w:rsidR="00766A2B" w:rsidRPr="005663A2" w:rsidRDefault="00766A2B" w:rsidP="00766A2B">
      <w:pPr>
        <w:spacing w:after="100" w:afterAutospacing="1" w:line="240" w:lineRule="auto"/>
        <w:jc w:val="center"/>
        <w:rPr>
          <w:rFonts w:eastAsia="Times New Roman" w:cs="Times New Roman"/>
          <w:b/>
          <w:szCs w:val="26"/>
        </w:rPr>
      </w:pPr>
    </w:p>
    <w:p w14:paraId="645E1D66" w14:textId="77777777" w:rsidR="00766A2B" w:rsidRPr="005663A2" w:rsidRDefault="00766A2B" w:rsidP="00766A2B">
      <w:pPr>
        <w:spacing w:line="360" w:lineRule="auto"/>
        <w:rPr>
          <w:rFonts w:cs="Times New Roman"/>
        </w:rPr>
        <w:sectPr w:rsidR="00766A2B" w:rsidRPr="005663A2">
          <w:pgSz w:w="11906" w:h="16838"/>
          <w:pgMar w:top="1440" w:right="1440" w:bottom="1440" w:left="1440" w:header="708" w:footer="708" w:gutter="0"/>
          <w:cols w:space="708"/>
          <w:docGrid w:linePitch="360"/>
        </w:sectPr>
      </w:pPr>
    </w:p>
    <w:p w14:paraId="36A68170" w14:textId="77777777" w:rsidR="004C507A" w:rsidRPr="005663A2" w:rsidRDefault="004C507A" w:rsidP="00766A2B">
      <w:pPr>
        <w:spacing w:line="360" w:lineRule="auto"/>
        <w:rPr>
          <w:rFonts w:cs="Times New Roman"/>
        </w:rPr>
      </w:pPr>
    </w:p>
    <w:p w14:paraId="5473361B" w14:textId="77777777" w:rsidR="004C507A" w:rsidRPr="005663A2" w:rsidRDefault="004C507A" w:rsidP="004C507A">
      <w:pPr>
        <w:spacing w:line="360" w:lineRule="auto"/>
        <w:ind w:left="720" w:hanging="360"/>
        <w:rPr>
          <w:rFonts w:cs="Times New Roman"/>
        </w:rPr>
      </w:pPr>
    </w:p>
    <w:p w14:paraId="62EF8D76" w14:textId="77777777" w:rsidR="004C507A" w:rsidRPr="005663A2" w:rsidRDefault="004C507A" w:rsidP="004C507A">
      <w:pPr>
        <w:spacing w:after="100" w:afterAutospacing="1" w:line="240" w:lineRule="auto"/>
        <w:jc w:val="center"/>
        <w:rPr>
          <w:rFonts w:cs="Times New Roman"/>
          <w:szCs w:val="28"/>
          <w:shd w:val="clear" w:color="auto" w:fill="FFFFFF"/>
          <w:lang w:val="vi-VN"/>
        </w:rPr>
      </w:pPr>
      <w:r w:rsidRPr="005663A2">
        <w:rPr>
          <w:rFonts w:eastAsia=".VnTimeH" w:cs="Times New Roman"/>
          <w:b/>
          <w:noProof/>
          <w:szCs w:val="30"/>
        </w:rPr>
        <w:drawing>
          <wp:anchor distT="0" distB="0" distL="114300" distR="114300" simplePos="0" relativeHeight="251662336" behindDoc="1" locked="0" layoutInCell="1" allowOverlap="1" wp14:anchorId="0B171B25" wp14:editId="10792419">
            <wp:simplePos x="0" y="0"/>
            <wp:positionH relativeFrom="margin">
              <wp:posOffset>-97155</wp:posOffset>
            </wp:positionH>
            <wp:positionV relativeFrom="paragraph">
              <wp:posOffset>-461010</wp:posOffset>
            </wp:positionV>
            <wp:extent cx="6073140" cy="8898890"/>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073140" cy="8898890"/>
                    </a:xfrm>
                    <a:prstGeom prst="rect">
                      <a:avLst/>
                    </a:prstGeom>
                    <a:noFill/>
                  </pic:spPr>
                </pic:pic>
              </a:graphicData>
            </a:graphic>
          </wp:anchor>
        </w:drawing>
      </w:r>
      <w:r w:rsidRPr="005663A2">
        <w:rPr>
          <w:rFonts w:eastAsia="Times New Roman" w:cs="Times New Roman"/>
          <w:b/>
          <w:szCs w:val="26"/>
        </w:rPr>
        <w:t>HO CHI MINH UNIVERSITY OF TECHNOLOGY AND EDUCATION</w:t>
      </w:r>
    </w:p>
    <w:p w14:paraId="1B12D80A" w14:textId="77777777" w:rsidR="004C507A" w:rsidRPr="005663A2" w:rsidRDefault="004C507A" w:rsidP="004C507A">
      <w:pPr>
        <w:spacing w:before="90" w:after="18" w:line="360" w:lineRule="auto"/>
        <w:ind w:right="206"/>
        <w:jc w:val="center"/>
        <w:rPr>
          <w:rFonts w:eastAsia="Times New Roman" w:cs="Times New Roman"/>
          <w:b/>
          <w:szCs w:val="26"/>
        </w:rPr>
      </w:pPr>
      <w:r w:rsidRPr="005663A2">
        <w:rPr>
          <w:rFonts w:eastAsia="Times New Roman" w:cs="Times New Roman"/>
          <w:b/>
          <w:szCs w:val="26"/>
        </w:rPr>
        <w:t>FACULTY OF INTERNATIONAL EDUCATION</w:t>
      </w:r>
    </w:p>
    <w:p w14:paraId="3CF6A7E3" w14:textId="0F5804E5" w:rsidR="004C507A" w:rsidRPr="005663A2" w:rsidRDefault="004C507A" w:rsidP="004C507A">
      <w:pPr>
        <w:spacing w:after="0" w:line="360" w:lineRule="auto"/>
        <w:jc w:val="center"/>
        <w:rPr>
          <w:rFonts w:eastAsia="Times New Roman" w:cs="Times New Roman"/>
          <w:b/>
          <w:bCs/>
          <w:szCs w:val="26"/>
        </w:rPr>
      </w:pPr>
      <w:r w:rsidRPr="005663A2">
        <w:rPr>
          <w:rFonts w:ascii="Segoe UI Symbol" w:eastAsia="Wingdings" w:hAnsi="Segoe UI Symbol" w:cs="Segoe UI Symbol"/>
          <w:b/>
          <w:bCs/>
          <w:szCs w:val="26"/>
        </w:rPr>
        <w:t>🙠🙟🕮🙝🙢</w:t>
      </w:r>
    </w:p>
    <w:p w14:paraId="5D938867" w14:textId="3EC07166" w:rsidR="004C507A" w:rsidRPr="005663A2" w:rsidRDefault="00A01E28" w:rsidP="004C507A">
      <w:pPr>
        <w:jc w:val="both"/>
        <w:rPr>
          <w:rFonts w:eastAsia=".VnTimeH" w:cs="Times New Roman"/>
          <w:b/>
          <w:szCs w:val="28"/>
        </w:rPr>
      </w:pPr>
      <w:r w:rsidRPr="005663A2">
        <w:rPr>
          <w:rFonts w:cs="Times New Roman"/>
          <w:noProof/>
        </w:rPr>
        <w:drawing>
          <wp:anchor distT="0" distB="0" distL="114300" distR="114300" simplePos="0" relativeHeight="251663360" behindDoc="0" locked="0" layoutInCell="1" allowOverlap="1" wp14:anchorId="126A9BC4" wp14:editId="5A64DEC2">
            <wp:simplePos x="0" y="0"/>
            <wp:positionH relativeFrom="margin">
              <wp:align>center</wp:align>
            </wp:positionH>
            <wp:positionV relativeFrom="paragraph">
              <wp:posOffset>9221</wp:posOffset>
            </wp:positionV>
            <wp:extent cx="1701800" cy="1701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9"/>
                    <a:stretch>
                      <a:fillRect/>
                    </a:stretch>
                  </pic:blipFill>
                  <pic:spPr>
                    <a:xfrm>
                      <a:off x="0" y="0"/>
                      <a:ext cx="1701800" cy="1701800"/>
                    </a:xfrm>
                    <a:prstGeom prst="rect">
                      <a:avLst/>
                    </a:prstGeom>
                    <a:noFill/>
                    <a:ln>
                      <a:noFill/>
                    </a:ln>
                  </pic:spPr>
                </pic:pic>
              </a:graphicData>
            </a:graphic>
          </wp:anchor>
        </w:drawing>
      </w:r>
    </w:p>
    <w:p w14:paraId="7FE4C88E" w14:textId="77777777" w:rsidR="004C507A" w:rsidRPr="005663A2" w:rsidRDefault="004C507A" w:rsidP="004C507A">
      <w:pPr>
        <w:tabs>
          <w:tab w:val="center" w:pos="4819"/>
          <w:tab w:val="right" w:pos="9639"/>
        </w:tabs>
        <w:jc w:val="both"/>
        <w:rPr>
          <w:rFonts w:eastAsia=".VnTimeH" w:cs="Times New Roman"/>
          <w:b/>
          <w:szCs w:val="30"/>
        </w:rPr>
      </w:pPr>
      <w:r w:rsidRPr="005663A2">
        <w:rPr>
          <w:rFonts w:cs="Times New Roman"/>
        </w:rPr>
        <w:tab/>
        <w:t xml:space="preserve"> </w:t>
      </w:r>
    </w:p>
    <w:p w14:paraId="06EEFA6F" w14:textId="77777777" w:rsidR="004C507A" w:rsidRPr="005663A2" w:rsidRDefault="004C507A" w:rsidP="004C507A">
      <w:pPr>
        <w:jc w:val="both"/>
        <w:rPr>
          <w:rFonts w:eastAsia=".VnTimeH" w:cs="Times New Roman"/>
          <w:b/>
          <w:szCs w:val="30"/>
        </w:rPr>
      </w:pPr>
    </w:p>
    <w:p w14:paraId="190A17C5" w14:textId="77777777" w:rsidR="004C507A" w:rsidRPr="005663A2" w:rsidRDefault="004C507A" w:rsidP="004C507A">
      <w:pPr>
        <w:jc w:val="both"/>
        <w:rPr>
          <w:rFonts w:eastAsia=".VnTimeH" w:cs="Times New Roman"/>
          <w:b/>
          <w:szCs w:val="30"/>
        </w:rPr>
      </w:pPr>
    </w:p>
    <w:p w14:paraId="333E90D2" w14:textId="77777777" w:rsidR="004C507A" w:rsidRPr="005663A2" w:rsidRDefault="004C507A" w:rsidP="004C507A">
      <w:pPr>
        <w:jc w:val="both"/>
        <w:rPr>
          <w:rFonts w:eastAsia=".VnTimeH" w:cs="Times New Roman"/>
          <w:b/>
          <w:szCs w:val="30"/>
        </w:rPr>
      </w:pPr>
    </w:p>
    <w:p w14:paraId="0246A13C" w14:textId="77777777" w:rsidR="004C507A" w:rsidRPr="005663A2" w:rsidRDefault="004C507A" w:rsidP="004C507A">
      <w:pPr>
        <w:jc w:val="both"/>
        <w:rPr>
          <w:rFonts w:eastAsia=".VnTimeH" w:cs="Times New Roman"/>
          <w:b/>
          <w:szCs w:val="26"/>
        </w:rPr>
      </w:pPr>
    </w:p>
    <w:p w14:paraId="6AA41F36" w14:textId="77777777" w:rsidR="004C507A" w:rsidRPr="005663A2" w:rsidRDefault="004C507A" w:rsidP="004C507A">
      <w:pPr>
        <w:jc w:val="both"/>
        <w:rPr>
          <w:rFonts w:eastAsia=".VnTimeH" w:cs="Times New Roman"/>
          <w:b/>
          <w:szCs w:val="26"/>
        </w:rPr>
      </w:pPr>
    </w:p>
    <w:p w14:paraId="7E7E250A" w14:textId="77777777" w:rsidR="00A01E28" w:rsidRPr="005663A2" w:rsidRDefault="00A01E28" w:rsidP="00A01E28">
      <w:pPr>
        <w:jc w:val="center"/>
        <w:rPr>
          <w:rFonts w:eastAsia=".VnTimeH" w:cs="Times New Roman"/>
          <w:b/>
          <w:sz w:val="28"/>
          <w:szCs w:val="28"/>
        </w:rPr>
      </w:pPr>
      <w:r>
        <w:rPr>
          <w:rFonts w:eastAsia=".VnTimeH" w:cs="Times New Roman"/>
          <w:b/>
          <w:sz w:val="28"/>
          <w:szCs w:val="28"/>
        </w:rPr>
        <w:t>SOFTWARE TESTING</w:t>
      </w:r>
    </w:p>
    <w:p w14:paraId="485FE213" w14:textId="77777777" w:rsidR="00A01E28" w:rsidRPr="005663A2" w:rsidRDefault="00A01E28" w:rsidP="00A01E28">
      <w:pPr>
        <w:spacing w:after="0" w:line="276" w:lineRule="auto"/>
        <w:jc w:val="center"/>
        <w:rPr>
          <w:rFonts w:cs="Times New Roman"/>
          <w:b/>
          <w:bCs/>
          <w:szCs w:val="26"/>
          <w:lang w:val="vi-VN"/>
        </w:rPr>
      </w:pPr>
      <w:r w:rsidRPr="00A01E28">
        <w:rPr>
          <w:rFonts w:eastAsia="Times New Roman" w:cs="Times New Roman"/>
          <w:b/>
          <w:bCs/>
          <w:caps/>
          <w:sz w:val="36"/>
          <w:szCs w:val="40"/>
        </w:rPr>
        <w:t>Building a website for selling smartphones</w:t>
      </w:r>
    </w:p>
    <w:p w14:paraId="44E4231D" w14:textId="77777777" w:rsidR="004C507A" w:rsidRPr="005663A2" w:rsidRDefault="004C507A" w:rsidP="004C507A">
      <w:pPr>
        <w:spacing w:after="0" w:line="276" w:lineRule="auto"/>
        <w:ind w:left="3600"/>
        <w:jc w:val="both"/>
        <w:rPr>
          <w:rFonts w:cs="Times New Roman"/>
          <w:b/>
          <w:bCs/>
          <w:szCs w:val="26"/>
          <w:lang w:val="vi-VN"/>
        </w:rPr>
      </w:pPr>
    </w:p>
    <w:p w14:paraId="7F23D9DC" w14:textId="77777777" w:rsidR="004C507A" w:rsidRPr="005663A2" w:rsidRDefault="004C507A" w:rsidP="004C507A">
      <w:pPr>
        <w:spacing w:after="0" w:line="276" w:lineRule="auto"/>
        <w:ind w:left="3600"/>
        <w:jc w:val="both"/>
        <w:rPr>
          <w:rFonts w:cs="Times New Roman"/>
          <w:b/>
          <w:bCs/>
          <w:szCs w:val="26"/>
          <w:lang w:val="vi-VN"/>
        </w:rPr>
      </w:pPr>
    </w:p>
    <w:p w14:paraId="1D69D452" w14:textId="77777777" w:rsidR="004C507A" w:rsidRPr="005663A2" w:rsidRDefault="004C507A" w:rsidP="004C507A">
      <w:pPr>
        <w:spacing w:after="0" w:line="276" w:lineRule="auto"/>
        <w:ind w:left="3600"/>
        <w:jc w:val="both"/>
        <w:rPr>
          <w:rFonts w:cs="Times New Roman"/>
          <w:b/>
          <w:bCs/>
          <w:szCs w:val="26"/>
          <w:lang w:val="vi-VN"/>
        </w:rPr>
      </w:pPr>
    </w:p>
    <w:p w14:paraId="25609A8B" w14:textId="77777777" w:rsidR="00A01E28" w:rsidRPr="00F50C73" w:rsidRDefault="00A01E28" w:rsidP="00A01E28">
      <w:pPr>
        <w:spacing w:after="0" w:line="360" w:lineRule="auto"/>
        <w:ind w:left="4320"/>
        <w:jc w:val="both"/>
        <w:rPr>
          <w:rFonts w:cs="Times New Roman"/>
          <w:b/>
          <w:bCs/>
          <w:szCs w:val="26"/>
          <w:lang w:val="en-US"/>
        </w:rPr>
      </w:pPr>
      <w:r w:rsidRPr="005663A2">
        <w:rPr>
          <w:rFonts w:cs="Times New Roman"/>
          <w:b/>
          <w:bCs/>
          <w:szCs w:val="26"/>
          <w:lang w:val="vi-VN"/>
        </w:rPr>
        <w:t>Advisor:</w:t>
      </w:r>
      <w:r w:rsidRPr="005663A2">
        <w:rPr>
          <w:rFonts w:cs="Times New Roman"/>
          <w:b/>
          <w:bCs/>
          <w:szCs w:val="26"/>
          <w:lang w:val="vi-VN"/>
        </w:rPr>
        <w:tab/>
      </w:r>
      <w:r w:rsidRPr="00A01E28">
        <w:rPr>
          <w:rFonts w:cs="Times New Roman"/>
          <w:b/>
          <w:bCs/>
          <w:szCs w:val="26"/>
          <w:lang w:val="en-US"/>
        </w:rPr>
        <w:t>Nguyễn Trần Thi Văn, MSc</w:t>
      </w:r>
    </w:p>
    <w:p w14:paraId="06157BB3" w14:textId="71A4D784" w:rsidR="00A01E28" w:rsidRPr="005663A2" w:rsidRDefault="00A01E28" w:rsidP="00A01E28">
      <w:pPr>
        <w:spacing w:after="0" w:line="360" w:lineRule="auto"/>
        <w:ind w:left="4320"/>
        <w:jc w:val="both"/>
        <w:rPr>
          <w:rFonts w:cs="Times New Roman"/>
          <w:b/>
          <w:bCs/>
          <w:szCs w:val="26"/>
          <w:lang w:val="en-US"/>
        </w:rPr>
      </w:pPr>
      <w:r w:rsidRPr="005663A2">
        <w:rPr>
          <w:rFonts w:cs="Times New Roman"/>
          <w:b/>
          <w:bCs/>
          <w:szCs w:val="26"/>
          <w:lang w:val="en-US"/>
        </w:rPr>
        <w:t>Group: 0</w:t>
      </w:r>
      <w:r>
        <w:rPr>
          <w:rFonts w:cs="Times New Roman"/>
          <w:b/>
          <w:bCs/>
          <w:szCs w:val="26"/>
          <w:lang w:val="en-US"/>
        </w:rPr>
        <w:t>1</w:t>
      </w:r>
    </w:p>
    <w:p w14:paraId="01373429" w14:textId="77777777" w:rsidR="00A01E28" w:rsidRPr="005663A2" w:rsidRDefault="00A01E28" w:rsidP="00A01E28">
      <w:pPr>
        <w:spacing w:after="0" w:line="360" w:lineRule="auto"/>
        <w:ind w:left="4320"/>
        <w:jc w:val="both"/>
        <w:rPr>
          <w:rFonts w:cs="Times New Roman"/>
          <w:b/>
          <w:bCs/>
          <w:szCs w:val="26"/>
          <w:lang w:val="vi-VN"/>
        </w:rPr>
      </w:pPr>
      <w:r w:rsidRPr="005663A2">
        <w:rPr>
          <w:rFonts w:cs="Times New Roman"/>
          <w:b/>
          <w:bCs/>
          <w:szCs w:val="26"/>
          <w:lang w:val="vi-VN"/>
        </w:rPr>
        <w:t>Student Name:</w:t>
      </w:r>
      <w:r w:rsidRPr="005663A2">
        <w:rPr>
          <w:rFonts w:cs="Times New Roman"/>
          <w:b/>
          <w:bCs/>
          <w:szCs w:val="26"/>
          <w:lang w:val="vi-VN"/>
        </w:rPr>
        <w:tab/>
      </w:r>
      <w:r>
        <w:rPr>
          <w:rFonts w:cs="Times New Roman"/>
          <w:b/>
          <w:bCs/>
          <w:szCs w:val="26"/>
          <w:lang w:val="vi-VN"/>
        </w:rPr>
        <w:tab/>
      </w:r>
      <w:r w:rsidRPr="005663A2">
        <w:rPr>
          <w:rFonts w:cs="Times New Roman"/>
          <w:b/>
          <w:bCs/>
          <w:szCs w:val="26"/>
          <w:lang w:val="vi-VN"/>
        </w:rPr>
        <w:t>Student ID</w:t>
      </w:r>
    </w:p>
    <w:p w14:paraId="3DD8A9DD" w14:textId="77777777" w:rsidR="00A01E28" w:rsidRPr="005663A2" w:rsidRDefault="00A01E28" w:rsidP="00A01E28">
      <w:pPr>
        <w:spacing w:after="0" w:line="360" w:lineRule="auto"/>
        <w:ind w:left="4320"/>
        <w:jc w:val="both"/>
        <w:rPr>
          <w:rFonts w:cs="Times New Roman"/>
          <w:b/>
          <w:szCs w:val="26"/>
        </w:rPr>
      </w:pPr>
      <w:r w:rsidRPr="005663A2">
        <w:rPr>
          <w:rFonts w:cs="Times New Roman"/>
          <w:b/>
          <w:szCs w:val="26"/>
        </w:rPr>
        <w:t xml:space="preserve">Võ Minh Hưng </w:t>
      </w:r>
      <w:r w:rsidRPr="005663A2">
        <w:rPr>
          <w:rFonts w:cs="Times New Roman"/>
          <w:b/>
          <w:szCs w:val="26"/>
        </w:rPr>
        <w:tab/>
      </w:r>
      <w:r>
        <w:rPr>
          <w:rFonts w:cs="Times New Roman"/>
          <w:b/>
          <w:szCs w:val="26"/>
        </w:rPr>
        <w:tab/>
      </w:r>
      <w:r w:rsidRPr="005663A2">
        <w:rPr>
          <w:rFonts w:cs="Times New Roman"/>
          <w:b/>
          <w:szCs w:val="26"/>
        </w:rPr>
        <w:t>20110426</w:t>
      </w:r>
    </w:p>
    <w:p w14:paraId="3BF95A21" w14:textId="77777777" w:rsidR="00A01E28" w:rsidRPr="005663A2" w:rsidRDefault="00A01E28" w:rsidP="00A01E28">
      <w:pPr>
        <w:spacing w:after="0" w:line="360" w:lineRule="auto"/>
        <w:ind w:left="4320"/>
        <w:jc w:val="both"/>
        <w:rPr>
          <w:rFonts w:cs="Times New Roman"/>
          <w:b/>
          <w:szCs w:val="26"/>
        </w:rPr>
      </w:pPr>
      <w:r w:rsidRPr="005663A2">
        <w:rPr>
          <w:rFonts w:cs="Times New Roman"/>
          <w:b/>
          <w:szCs w:val="26"/>
        </w:rPr>
        <w:t xml:space="preserve">Trương Chí Kiên  </w:t>
      </w:r>
      <w:r w:rsidRPr="005663A2">
        <w:rPr>
          <w:rFonts w:cs="Times New Roman"/>
          <w:b/>
          <w:szCs w:val="26"/>
        </w:rPr>
        <w:tab/>
      </w:r>
      <w:r>
        <w:rPr>
          <w:rFonts w:cs="Times New Roman"/>
          <w:b/>
          <w:szCs w:val="26"/>
        </w:rPr>
        <w:tab/>
      </w:r>
      <w:r w:rsidRPr="005663A2">
        <w:rPr>
          <w:rFonts w:cs="Times New Roman"/>
          <w:b/>
          <w:szCs w:val="26"/>
        </w:rPr>
        <w:t>20110376</w:t>
      </w:r>
    </w:p>
    <w:p w14:paraId="680376EF" w14:textId="77777777" w:rsidR="00A01E28" w:rsidRDefault="00A01E28" w:rsidP="00A01E28">
      <w:pPr>
        <w:spacing w:line="240" w:lineRule="auto"/>
        <w:ind w:left="4320"/>
        <w:jc w:val="both"/>
        <w:rPr>
          <w:rFonts w:cs="Times New Roman"/>
          <w:b/>
          <w:szCs w:val="26"/>
        </w:rPr>
      </w:pPr>
      <w:r>
        <w:rPr>
          <w:rFonts w:cs="Times New Roman"/>
          <w:b/>
          <w:szCs w:val="26"/>
        </w:rPr>
        <w:t>Nguyễn Hoàng Nhân</w:t>
      </w:r>
      <w:r w:rsidRPr="005663A2">
        <w:rPr>
          <w:rFonts w:cs="Times New Roman"/>
          <w:b/>
          <w:szCs w:val="26"/>
        </w:rPr>
        <w:tab/>
        <w:t>2011</w:t>
      </w:r>
      <w:r>
        <w:rPr>
          <w:rFonts w:cs="Times New Roman"/>
          <w:b/>
          <w:szCs w:val="26"/>
        </w:rPr>
        <w:t>0010</w:t>
      </w:r>
    </w:p>
    <w:p w14:paraId="67F68B95" w14:textId="77777777" w:rsidR="00A01E28" w:rsidRPr="005663A2" w:rsidRDefault="00A01E28" w:rsidP="00A01E28">
      <w:pPr>
        <w:spacing w:line="240" w:lineRule="auto"/>
        <w:ind w:left="4320"/>
        <w:jc w:val="both"/>
        <w:rPr>
          <w:rFonts w:cs="Times New Roman"/>
          <w:b/>
          <w:szCs w:val="26"/>
        </w:rPr>
      </w:pPr>
      <w:r>
        <w:rPr>
          <w:rFonts w:cs="Times New Roman"/>
          <w:b/>
          <w:szCs w:val="26"/>
        </w:rPr>
        <w:t>Lê Hoàng Lâm</w:t>
      </w:r>
      <w:r>
        <w:rPr>
          <w:rFonts w:cs="Times New Roman"/>
          <w:b/>
          <w:szCs w:val="26"/>
        </w:rPr>
        <w:tab/>
      </w:r>
      <w:r>
        <w:rPr>
          <w:rFonts w:cs="Times New Roman"/>
          <w:b/>
          <w:szCs w:val="26"/>
        </w:rPr>
        <w:tab/>
        <w:t>20110030</w:t>
      </w:r>
    </w:p>
    <w:p w14:paraId="7D6122DD" w14:textId="77777777" w:rsidR="004C507A" w:rsidRPr="005663A2" w:rsidRDefault="004C507A" w:rsidP="004C507A">
      <w:pPr>
        <w:spacing w:line="360" w:lineRule="auto"/>
        <w:ind w:left="2160" w:firstLine="720"/>
        <w:jc w:val="center"/>
        <w:rPr>
          <w:rFonts w:cs="Times New Roman"/>
          <w:b/>
          <w:szCs w:val="26"/>
        </w:rPr>
      </w:pPr>
    </w:p>
    <w:p w14:paraId="12837C29" w14:textId="77777777" w:rsidR="004C507A" w:rsidRPr="005663A2" w:rsidRDefault="004C507A" w:rsidP="004C507A">
      <w:pPr>
        <w:spacing w:line="360" w:lineRule="auto"/>
        <w:ind w:left="2160" w:firstLine="720"/>
        <w:jc w:val="both"/>
        <w:rPr>
          <w:rFonts w:cs="Times New Roman"/>
          <w:b/>
          <w:szCs w:val="26"/>
        </w:rPr>
      </w:pPr>
    </w:p>
    <w:p w14:paraId="60BFB4A9" w14:textId="780A3686" w:rsidR="004C507A" w:rsidRPr="005663A2" w:rsidRDefault="004C507A" w:rsidP="004C507A">
      <w:pPr>
        <w:spacing w:line="360" w:lineRule="auto"/>
        <w:jc w:val="center"/>
        <w:rPr>
          <w:rFonts w:cs="Times New Roman"/>
          <w:b/>
          <w:szCs w:val="26"/>
          <w:lang w:val="vi-VN"/>
        </w:rPr>
      </w:pPr>
      <w:r w:rsidRPr="005663A2">
        <w:rPr>
          <w:rFonts w:cs="Times New Roman"/>
          <w:b/>
          <w:szCs w:val="26"/>
          <w:lang w:val="vi-VN"/>
        </w:rPr>
        <w:t xml:space="preserve">Ho Chi Minh, </w:t>
      </w:r>
      <w:r w:rsidR="0049190F">
        <w:rPr>
          <w:rFonts w:cs="Times New Roman"/>
          <w:b/>
          <w:szCs w:val="26"/>
          <w:lang w:val="en-US"/>
        </w:rPr>
        <w:t>December</w:t>
      </w:r>
      <w:r w:rsidRPr="005663A2">
        <w:rPr>
          <w:rFonts w:cs="Times New Roman"/>
          <w:b/>
          <w:szCs w:val="26"/>
          <w:lang w:val="vi-VN"/>
        </w:rPr>
        <w:t xml:space="preserve"> 2023</w:t>
      </w:r>
    </w:p>
    <w:p w14:paraId="12EC6E1D" w14:textId="77777777" w:rsidR="00CF538E" w:rsidRPr="00CF4717" w:rsidRDefault="00CF538E" w:rsidP="00CF538E">
      <w:pPr>
        <w:jc w:val="center"/>
        <w:rPr>
          <w:b/>
          <w:szCs w:val="26"/>
        </w:rPr>
      </w:pPr>
      <w:r>
        <w:rPr>
          <w:rFonts w:cs="Times New Roman"/>
        </w:rPr>
        <w:br w:type="page"/>
      </w:r>
      <w:r w:rsidRPr="5C62B00C">
        <w:rPr>
          <w:b/>
          <w:szCs w:val="26"/>
        </w:rPr>
        <w:lastRenderedPageBreak/>
        <w:t>INSTRUCTOR’S COMMENTS</w:t>
      </w:r>
    </w:p>
    <w:p w14:paraId="1348FD38" w14:textId="77777777" w:rsidR="00CF538E" w:rsidRPr="009F3B97" w:rsidRDefault="00CF538E" w:rsidP="00CF538E">
      <w:pPr>
        <w:tabs>
          <w:tab w:val="right" w:leader="dot" w:pos="9356"/>
        </w:tabs>
        <w:spacing w:before="120" w:after="120"/>
        <w:rPr>
          <w:szCs w:val="26"/>
        </w:rPr>
      </w:pPr>
      <w:bookmarkStart w:id="0" w:name="_Hlk105171564"/>
      <w:r w:rsidRPr="009F3B97">
        <w:rPr>
          <w:szCs w:val="26"/>
        </w:rPr>
        <w:tab/>
      </w:r>
    </w:p>
    <w:p w14:paraId="72270709" w14:textId="77777777" w:rsidR="00CF538E" w:rsidRPr="009F3B97" w:rsidRDefault="00CF538E" w:rsidP="00CF538E">
      <w:pPr>
        <w:tabs>
          <w:tab w:val="right" w:leader="dot" w:pos="9356"/>
        </w:tabs>
        <w:spacing w:before="120" w:after="120"/>
        <w:rPr>
          <w:szCs w:val="26"/>
        </w:rPr>
      </w:pPr>
      <w:r w:rsidRPr="009F3B97">
        <w:rPr>
          <w:szCs w:val="26"/>
        </w:rPr>
        <w:tab/>
      </w:r>
    </w:p>
    <w:p w14:paraId="5E45DF3A" w14:textId="77777777" w:rsidR="00CF538E" w:rsidRPr="009F3B97" w:rsidRDefault="00CF538E" w:rsidP="00CF538E">
      <w:pPr>
        <w:tabs>
          <w:tab w:val="right" w:leader="dot" w:pos="9356"/>
        </w:tabs>
        <w:spacing w:before="120" w:after="120"/>
        <w:rPr>
          <w:szCs w:val="26"/>
        </w:rPr>
      </w:pPr>
      <w:r w:rsidRPr="009F3B97">
        <w:rPr>
          <w:szCs w:val="26"/>
        </w:rPr>
        <w:tab/>
      </w:r>
    </w:p>
    <w:p w14:paraId="399190C2" w14:textId="77777777" w:rsidR="00CF538E" w:rsidRPr="009F3B97" w:rsidRDefault="00CF538E" w:rsidP="00CF538E">
      <w:pPr>
        <w:tabs>
          <w:tab w:val="right" w:leader="dot" w:pos="9356"/>
        </w:tabs>
        <w:spacing w:before="120" w:after="120"/>
        <w:rPr>
          <w:szCs w:val="26"/>
        </w:rPr>
      </w:pPr>
      <w:r w:rsidRPr="009F3B97">
        <w:rPr>
          <w:szCs w:val="26"/>
        </w:rPr>
        <w:tab/>
      </w:r>
    </w:p>
    <w:p w14:paraId="206B3067" w14:textId="77777777" w:rsidR="00CF538E" w:rsidRPr="009F3B97" w:rsidRDefault="00CF538E" w:rsidP="00CF538E">
      <w:pPr>
        <w:tabs>
          <w:tab w:val="right" w:leader="dot" w:pos="9356"/>
        </w:tabs>
        <w:spacing w:before="120" w:after="120"/>
        <w:rPr>
          <w:szCs w:val="26"/>
        </w:rPr>
      </w:pPr>
      <w:r w:rsidRPr="009F3B97">
        <w:rPr>
          <w:szCs w:val="26"/>
        </w:rPr>
        <w:tab/>
      </w:r>
    </w:p>
    <w:p w14:paraId="4B2CB5A9" w14:textId="77777777" w:rsidR="00CF538E" w:rsidRPr="009F3B97" w:rsidRDefault="00CF538E" w:rsidP="00CF538E">
      <w:pPr>
        <w:tabs>
          <w:tab w:val="right" w:leader="dot" w:pos="9356"/>
        </w:tabs>
        <w:spacing w:before="120" w:after="120"/>
        <w:rPr>
          <w:szCs w:val="26"/>
        </w:rPr>
      </w:pPr>
      <w:r w:rsidRPr="009F3B97">
        <w:rPr>
          <w:szCs w:val="26"/>
        </w:rPr>
        <w:tab/>
      </w:r>
    </w:p>
    <w:p w14:paraId="0D41F0DC" w14:textId="77777777" w:rsidR="00CF538E" w:rsidRPr="009F3B97" w:rsidRDefault="00CF538E" w:rsidP="00CF538E">
      <w:pPr>
        <w:tabs>
          <w:tab w:val="right" w:leader="dot" w:pos="9356"/>
        </w:tabs>
        <w:spacing w:before="120" w:after="120"/>
        <w:rPr>
          <w:szCs w:val="26"/>
        </w:rPr>
      </w:pPr>
      <w:r w:rsidRPr="009F3B97">
        <w:rPr>
          <w:szCs w:val="26"/>
        </w:rPr>
        <w:tab/>
      </w:r>
    </w:p>
    <w:p w14:paraId="35C1E0F1" w14:textId="77777777" w:rsidR="00CF538E" w:rsidRPr="009F3B97" w:rsidRDefault="00CF538E" w:rsidP="00CF538E">
      <w:pPr>
        <w:tabs>
          <w:tab w:val="right" w:leader="dot" w:pos="9356"/>
        </w:tabs>
        <w:spacing w:before="120" w:after="120"/>
        <w:rPr>
          <w:szCs w:val="26"/>
        </w:rPr>
      </w:pPr>
      <w:r w:rsidRPr="009F3B97">
        <w:rPr>
          <w:szCs w:val="26"/>
        </w:rPr>
        <w:tab/>
      </w:r>
    </w:p>
    <w:p w14:paraId="69DF6027" w14:textId="77777777" w:rsidR="00CF538E" w:rsidRPr="009F3B97" w:rsidRDefault="00CF538E" w:rsidP="00CF538E">
      <w:pPr>
        <w:tabs>
          <w:tab w:val="right" w:leader="dot" w:pos="9356"/>
        </w:tabs>
        <w:spacing w:before="120" w:after="120"/>
        <w:rPr>
          <w:szCs w:val="26"/>
        </w:rPr>
      </w:pPr>
      <w:r w:rsidRPr="009F3B97">
        <w:rPr>
          <w:szCs w:val="26"/>
        </w:rPr>
        <w:tab/>
      </w:r>
    </w:p>
    <w:p w14:paraId="3978B9DF" w14:textId="77777777" w:rsidR="00CF538E" w:rsidRPr="009F3B97" w:rsidRDefault="00CF538E" w:rsidP="00CF538E">
      <w:pPr>
        <w:tabs>
          <w:tab w:val="right" w:leader="dot" w:pos="9356"/>
        </w:tabs>
        <w:spacing w:before="120" w:after="120"/>
        <w:rPr>
          <w:szCs w:val="26"/>
        </w:rPr>
      </w:pPr>
      <w:r w:rsidRPr="009F3B97">
        <w:rPr>
          <w:szCs w:val="26"/>
        </w:rPr>
        <w:tab/>
      </w:r>
    </w:p>
    <w:p w14:paraId="677F6398" w14:textId="77777777" w:rsidR="00CF538E" w:rsidRPr="009F3B97" w:rsidRDefault="00CF538E" w:rsidP="00CF538E">
      <w:pPr>
        <w:tabs>
          <w:tab w:val="right" w:leader="dot" w:pos="9356"/>
        </w:tabs>
        <w:spacing w:before="120" w:after="120"/>
        <w:rPr>
          <w:szCs w:val="26"/>
        </w:rPr>
      </w:pPr>
      <w:r w:rsidRPr="009F3B97">
        <w:rPr>
          <w:szCs w:val="26"/>
        </w:rPr>
        <w:tab/>
      </w:r>
    </w:p>
    <w:p w14:paraId="1D1CB848" w14:textId="77777777" w:rsidR="00CF538E" w:rsidRPr="009F3B97" w:rsidRDefault="00CF538E" w:rsidP="00CF538E">
      <w:pPr>
        <w:tabs>
          <w:tab w:val="right" w:leader="dot" w:pos="9356"/>
        </w:tabs>
        <w:spacing w:before="120" w:after="120"/>
        <w:rPr>
          <w:szCs w:val="26"/>
        </w:rPr>
      </w:pPr>
      <w:r w:rsidRPr="009F3B97">
        <w:rPr>
          <w:szCs w:val="26"/>
        </w:rPr>
        <w:tab/>
      </w:r>
    </w:p>
    <w:p w14:paraId="71D65182" w14:textId="77777777" w:rsidR="00CF538E" w:rsidRPr="009F3B97" w:rsidRDefault="00CF538E" w:rsidP="00CF538E">
      <w:pPr>
        <w:tabs>
          <w:tab w:val="right" w:leader="dot" w:pos="9356"/>
        </w:tabs>
        <w:spacing w:before="120" w:after="120"/>
        <w:rPr>
          <w:szCs w:val="26"/>
        </w:rPr>
      </w:pPr>
      <w:r w:rsidRPr="009F3B97">
        <w:rPr>
          <w:szCs w:val="26"/>
        </w:rPr>
        <w:tab/>
      </w:r>
    </w:p>
    <w:p w14:paraId="4601E0A3" w14:textId="77777777" w:rsidR="00CF538E" w:rsidRPr="009F3B97" w:rsidRDefault="00CF538E" w:rsidP="00CF538E">
      <w:pPr>
        <w:tabs>
          <w:tab w:val="right" w:leader="dot" w:pos="9356"/>
        </w:tabs>
        <w:spacing w:before="120" w:after="120"/>
        <w:rPr>
          <w:szCs w:val="26"/>
        </w:rPr>
      </w:pPr>
      <w:r w:rsidRPr="009F3B97">
        <w:rPr>
          <w:szCs w:val="26"/>
        </w:rPr>
        <w:tab/>
      </w:r>
    </w:p>
    <w:p w14:paraId="5113A328" w14:textId="77777777" w:rsidR="00CF538E" w:rsidRPr="009F3B97" w:rsidRDefault="00CF538E" w:rsidP="00CF538E">
      <w:pPr>
        <w:tabs>
          <w:tab w:val="right" w:leader="dot" w:pos="9356"/>
        </w:tabs>
        <w:spacing w:before="120" w:after="120"/>
        <w:rPr>
          <w:szCs w:val="26"/>
        </w:rPr>
      </w:pPr>
      <w:r w:rsidRPr="009F3B97">
        <w:rPr>
          <w:szCs w:val="26"/>
        </w:rPr>
        <w:tab/>
      </w:r>
    </w:p>
    <w:p w14:paraId="79671C7B" w14:textId="77777777" w:rsidR="00CF538E" w:rsidRPr="009F3B97" w:rsidRDefault="00CF538E" w:rsidP="00CF538E">
      <w:pPr>
        <w:tabs>
          <w:tab w:val="right" w:leader="dot" w:pos="9356"/>
        </w:tabs>
        <w:spacing w:before="120" w:after="120"/>
        <w:rPr>
          <w:szCs w:val="26"/>
        </w:rPr>
      </w:pPr>
      <w:r w:rsidRPr="009F3B97">
        <w:rPr>
          <w:szCs w:val="26"/>
        </w:rPr>
        <w:tab/>
      </w:r>
    </w:p>
    <w:p w14:paraId="03BC8A8E" w14:textId="77777777" w:rsidR="00CF538E" w:rsidRPr="009F3B97" w:rsidRDefault="00CF538E" w:rsidP="00CF538E">
      <w:pPr>
        <w:tabs>
          <w:tab w:val="right" w:leader="dot" w:pos="9356"/>
        </w:tabs>
        <w:spacing w:before="120" w:after="120"/>
        <w:rPr>
          <w:szCs w:val="26"/>
        </w:rPr>
      </w:pPr>
      <w:r w:rsidRPr="009F3B97">
        <w:rPr>
          <w:szCs w:val="26"/>
        </w:rPr>
        <w:tab/>
      </w:r>
    </w:p>
    <w:p w14:paraId="731C2467" w14:textId="77777777" w:rsidR="00CF538E" w:rsidRDefault="00CF538E" w:rsidP="00CF538E">
      <w:pPr>
        <w:tabs>
          <w:tab w:val="right" w:leader="dot" w:pos="9356"/>
        </w:tabs>
        <w:spacing w:before="120" w:after="120"/>
        <w:rPr>
          <w:szCs w:val="26"/>
        </w:rPr>
      </w:pPr>
      <w:r w:rsidRPr="009F3B97">
        <w:rPr>
          <w:szCs w:val="26"/>
        </w:rPr>
        <w:tab/>
      </w:r>
    </w:p>
    <w:p w14:paraId="77C70F86" w14:textId="4459A5D4" w:rsidR="007F056A" w:rsidRDefault="007F056A" w:rsidP="00CF538E">
      <w:pPr>
        <w:tabs>
          <w:tab w:val="right" w:leader="dot" w:pos="9356"/>
        </w:tabs>
        <w:spacing w:before="120" w:after="120"/>
        <w:rPr>
          <w:szCs w:val="26"/>
        </w:rPr>
      </w:pPr>
      <w:r>
        <w:rPr>
          <w:szCs w:val="26"/>
        </w:rPr>
        <w:tab/>
      </w:r>
    </w:p>
    <w:p w14:paraId="0BC3107D" w14:textId="30E7E8BF" w:rsidR="007F056A" w:rsidRDefault="007F056A" w:rsidP="00CF538E">
      <w:pPr>
        <w:tabs>
          <w:tab w:val="right" w:leader="dot" w:pos="9356"/>
        </w:tabs>
        <w:spacing w:before="120" w:after="120"/>
        <w:rPr>
          <w:szCs w:val="26"/>
        </w:rPr>
      </w:pPr>
      <w:r>
        <w:rPr>
          <w:szCs w:val="26"/>
        </w:rPr>
        <w:tab/>
      </w:r>
    </w:p>
    <w:p w14:paraId="51496FFB" w14:textId="5559F399" w:rsidR="007F056A" w:rsidRDefault="007F056A" w:rsidP="00CF538E">
      <w:pPr>
        <w:tabs>
          <w:tab w:val="right" w:leader="dot" w:pos="9356"/>
        </w:tabs>
        <w:spacing w:before="120" w:after="120"/>
        <w:rPr>
          <w:szCs w:val="26"/>
        </w:rPr>
      </w:pPr>
      <w:r>
        <w:rPr>
          <w:szCs w:val="26"/>
        </w:rPr>
        <w:tab/>
      </w:r>
    </w:p>
    <w:p w14:paraId="7F81F8D8" w14:textId="19246D7D" w:rsidR="007F056A" w:rsidRDefault="007F056A" w:rsidP="00CF538E">
      <w:pPr>
        <w:tabs>
          <w:tab w:val="right" w:leader="dot" w:pos="9356"/>
        </w:tabs>
        <w:spacing w:before="120" w:after="120"/>
        <w:rPr>
          <w:szCs w:val="26"/>
        </w:rPr>
      </w:pPr>
      <w:r>
        <w:rPr>
          <w:szCs w:val="26"/>
        </w:rPr>
        <w:tab/>
      </w:r>
    </w:p>
    <w:p w14:paraId="171FA8B2" w14:textId="31CC5B7A" w:rsidR="007F056A" w:rsidRDefault="007F056A" w:rsidP="00CF538E">
      <w:pPr>
        <w:tabs>
          <w:tab w:val="right" w:leader="dot" w:pos="9356"/>
        </w:tabs>
        <w:spacing w:before="120" w:after="120"/>
        <w:rPr>
          <w:szCs w:val="26"/>
        </w:rPr>
      </w:pPr>
      <w:r>
        <w:rPr>
          <w:szCs w:val="26"/>
        </w:rPr>
        <w:tab/>
      </w:r>
    </w:p>
    <w:p w14:paraId="6EAFA17E" w14:textId="65F3994B" w:rsidR="007F056A" w:rsidRDefault="007F056A" w:rsidP="00CF538E">
      <w:pPr>
        <w:tabs>
          <w:tab w:val="right" w:leader="dot" w:pos="9356"/>
        </w:tabs>
        <w:spacing w:before="120" w:after="120"/>
        <w:rPr>
          <w:szCs w:val="26"/>
        </w:rPr>
      </w:pPr>
      <w:r>
        <w:rPr>
          <w:szCs w:val="26"/>
        </w:rPr>
        <w:tab/>
      </w:r>
    </w:p>
    <w:p w14:paraId="0F7BB85E" w14:textId="039BA620" w:rsidR="007F056A" w:rsidRDefault="007F056A" w:rsidP="00CF538E">
      <w:pPr>
        <w:tabs>
          <w:tab w:val="right" w:leader="dot" w:pos="9356"/>
        </w:tabs>
        <w:spacing w:before="120" w:after="120"/>
        <w:rPr>
          <w:szCs w:val="26"/>
        </w:rPr>
      </w:pPr>
      <w:r>
        <w:rPr>
          <w:szCs w:val="26"/>
        </w:rPr>
        <w:tab/>
      </w:r>
    </w:p>
    <w:p w14:paraId="223CEDCB" w14:textId="69D5A263" w:rsidR="007F056A" w:rsidRDefault="007F056A" w:rsidP="00CF538E">
      <w:pPr>
        <w:tabs>
          <w:tab w:val="right" w:leader="dot" w:pos="9356"/>
        </w:tabs>
        <w:spacing w:before="120" w:after="120"/>
        <w:rPr>
          <w:szCs w:val="26"/>
        </w:rPr>
      </w:pPr>
      <w:r>
        <w:rPr>
          <w:szCs w:val="26"/>
        </w:rPr>
        <w:tab/>
      </w:r>
    </w:p>
    <w:p w14:paraId="45A62F28" w14:textId="03E7FDD3" w:rsidR="007F056A" w:rsidRDefault="007F056A" w:rsidP="00CF538E">
      <w:pPr>
        <w:tabs>
          <w:tab w:val="right" w:leader="dot" w:pos="9356"/>
        </w:tabs>
        <w:spacing w:before="120" w:after="120"/>
        <w:rPr>
          <w:szCs w:val="26"/>
        </w:rPr>
      </w:pPr>
      <w:r>
        <w:rPr>
          <w:szCs w:val="26"/>
        </w:rPr>
        <w:tab/>
      </w:r>
    </w:p>
    <w:p w14:paraId="26D08379" w14:textId="516BF4B8" w:rsidR="007F056A" w:rsidRDefault="007F056A" w:rsidP="00CF538E">
      <w:pPr>
        <w:tabs>
          <w:tab w:val="right" w:leader="dot" w:pos="9356"/>
        </w:tabs>
        <w:spacing w:before="120" w:after="120"/>
        <w:rPr>
          <w:szCs w:val="26"/>
        </w:rPr>
      </w:pPr>
      <w:r>
        <w:rPr>
          <w:szCs w:val="26"/>
        </w:rPr>
        <w:tab/>
      </w:r>
    </w:p>
    <w:p w14:paraId="24D3661D" w14:textId="2BC7F6E0" w:rsidR="007F056A" w:rsidRDefault="007F056A" w:rsidP="00CF538E">
      <w:pPr>
        <w:tabs>
          <w:tab w:val="right" w:leader="dot" w:pos="9356"/>
        </w:tabs>
        <w:spacing w:before="120" w:after="120"/>
        <w:rPr>
          <w:szCs w:val="26"/>
        </w:rPr>
      </w:pPr>
      <w:r>
        <w:rPr>
          <w:szCs w:val="26"/>
        </w:rPr>
        <w:tab/>
      </w:r>
    </w:p>
    <w:p w14:paraId="0D704E64" w14:textId="77777777" w:rsidR="007F056A" w:rsidRDefault="007F056A" w:rsidP="00CF538E">
      <w:pPr>
        <w:tabs>
          <w:tab w:val="right" w:leader="dot" w:pos="9356"/>
        </w:tabs>
        <w:spacing w:before="120" w:after="120"/>
        <w:rPr>
          <w:szCs w:val="26"/>
        </w:rPr>
      </w:pPr>
    </w:p>
    <w:p w14:paraId="255E5753" w14:textId="66628748" w:rsidR="007F056A" w:rsidRPr="00A368B5" w:rsidRDefault="007F056A" w:rsidP="00C7510C">
      <w:pPr>
        <w:spacing w:line="360" w:lineRule="auto"/>
        <w:jc w:val="center"/>
        <w:rPr>
          <w:b/>
          <w:bCs/>
          <w:sz w:val="32"/>
          <w:szCs w:val="32"/>
        </w:rPr>
      </w:pPr>
      <w:r w:rsidRPr="00A368B5">
        <w:rPr>
          <w:b/>
          <w:bCs/>
          <w:sz w:val="32"/>
          <w:szCs w:val="32"/>
        </w:rPr>
        <w:lastRenderedPageBreak/>
        <w:t>ACKNOWLEDGEGEMENT</w:t>
      </w:r>
    </w:p>
    <w:bookmarkEnd w:id="0"/>
    <w:p w14:paraId="446277CF" w14:textId="2625A6C8" w:rsidR="00C7510C" w:rsidRPr="00C7510C" w:rsidRDefault="00C7510C" w:rsidP="00C7510C">
      <w:pPr>
        <w:tabs>
          <w:tab w:val="left" w:pos="450"/>
        </w:tabs>
        <w:spacing w:line="360" w:lineRule="auto"/>
        <w:jc w:val="both"/>
        <w:rPr>
          <w:rFonts w:cs="Times New Roman"/>
        </w:rPr>
      </w:pPr>
      <w:r>
        <w:rPr>
          <w:rFonts w:cs="Times New Roman"/>
        </w:rPr>
        <w:tab/>
      </w:r>
      <w:r w:rsidRPr="00C7510C">
        <w:rPr>
          <w:rFonts w:cs="Times New Roman"/>
        </w:rPr>
        <w:t>The success of a student in the field of software testing is greatly influenced by the guidance and support of the instructor. We would like to express our sincere gratitude to Mr. Nguyen Tran Thi Van, who provided direct assistance to our team throughout the software testing course. His valuable suggestions, comments, and advice played a crucial role in helping us excel in the project.</w:t>
      </w:r>
    </w:p>
    <w:p w14:paraId="109B17CB" w14:textId="0D7C054D" w:rsidR="00C7510C" w:rsidRPr="00C7510C" w:rsidRDefault="00C7510C" w:rsidP="00C7510C">
      <w:pPr>
        <w:tabs>
          <w:tab w:val="left" w:pos="450"/>
        </w:tabs>
        <w:spacing w:line="360" w:lineRule="auto"/>
        <w:jc w:val="both"/>
        <w:rPr>
          <w:rFonts w:cs="Times New Roman"/>
        </w:rPr>
      </w:pPr>
      <w:r>
        <w:rPr>
          <w:rFonts w:cs="Times New Roman"/>
        </w:rPr>
        <w:tab/>
      </w:r>
      <w:r w:rsidRPr="00C7510C">
        <w:rPr>
          <w:rFonts w:cs="Times New Roman"/>
        </w:rPr>
        <w:t>Although the project duration was approximately three months, some unexpected challenges emerged, resulting in certain errors and shortcomings. However, we are confident that these issues serve as learning opportunities and will further enhance our understanding of software testing principles. Throughout the course, we were able to create a stimulating learning environment and acquire the necessary skills to develop a real-world software product. This experience not only enhanced our individual capabilities but also instilled a strong work ethic within our team.</w:t>
      </w:r>
    </w:p>
    <w:p w14:paraId="28EC8730" w14:textId="2A386D4F" w:rsidR="00C7510C" w:rsidRPr="00C7510C" w:rsidRDefault="00C7510C" w:rsidP="00C7510C">
      <w:pPr>
        <w:tabs>
          <w:tab w:val="left" w:pos="450"/>
        </w:tabs>
        <w:spacing w:line="360" w:lineRule="auto"/>
        <w:jc w:val="both"/>
        <w:rPr>
          <w:rFonts w:cs="Times New Roman"/>
        </w:rPr>
      </w:pPr>
      <w:r>
        <w:rPr>
          <w:rFonts w:cs="Times New Roman"/>
        </w:rPr>
        <w:tab/>
      </w:r>
      <w:r w:rsidRPr="00C7510C">
        <w:rPr>
          <w:rFonts w:cs="Times New Roman"/>
        </w:rPr>
        <w:t>We sincerely appreciate your support and encouragement, and we eagerly anticipate receiving your feedback to further refine and improve our software testing skills. Once again, we extend our heartfelt gratitude to Mr. Nguyen Tran Thi Van for his invaluable guidance.</w:t>
      </w:r>
    </w:p>
    <w:p w14:paraId="150AF802" w14:textId="6E1347BF" w:rsidR="00C7510C" w:rsidRDefault="00C7510C" w:rsidP="00C7510C">
      <w:pPr>
        <w:tabs>
          <w:tab w:val="left" w:pos="450"/>
        </w:tabs>
        <w:spacing w:line="360" w:lineRule="auto"/>
        <w:rPr>
          <w:rFonts w:cs="Times New Roman"/>
        </w:rPr>
      </w:pPr>
      <w:r>
        <w:rPr>
          <w:rFonts w:cs="Times New Roman"/>
        </w:rPr>
        <w:tab/>
      </w:r>
      <w:r w:rsidRPr="00C7510C">
        <w:rPr>
          <w:rFonts w:cs="Times New Roman"/>
        </w:rPr>
        <w:t>Best regards, The Software Testing Course Team</w:t>
      </w:r>
      <w:r>
        <w:rPr>
          <w:rFonts w:cs="Times New Roman"/>
        </w:rPr>
        <w:t>.</w:t>
      </w:r>
    </w:p>
    <w:p w14:paraId="45143B16" w14:textId="77777777" w:rsidR="00C7510C" w:rsidRPr="00C7510C" w:rsidRDefault="00C7510C" w:rsidP="00C7510C">
      <w:pPr>
        <w:tabs>
          <w:tab w:val="left" w:pos="450"/>
        </w:tabs>
        <w:rPr>
          <w:rFonts w:cs="Times New Roman"/>
        </w:rPr>
      </w:pPr>
    </w:p>
    <w:p w14:paraId="60D927B6" w14:textId="371F01D6" w:rsidR="00C7510C" w:rsidRPr="00360176" w:rsidRDefault="00C7510C" w:rsidP="00C7510C">
      <w:pPr>
        <w:tabs>
          <w:tab w:val="left" w:pos="2355"/>
        </w:tabs>
        <w:ind w:firstLine="5490"/>
        <w:rPr>
          <w:rFonts w:cs="Times New Roman"/>
          <w:i/>
          <w:iCs/>
        </w:rPr>
      </w:pPr>
      <w:r w:rsidRPr="00360176">
        <w:rPr>
          <w:rFonts w:cs="Times New Roman"/>
          <w:i/>
          <w:iCs/>
        </w:rPr>
        <w:t xml:space="preserve">Ho Chi Minh City, </w:t>
      </w:r>
      <w:r w:rsidR="00360176" w:rsidRPr="00360176">
        <w:rPr>
          <w:rFonts w:cs="Times New Roman"/>
          <w:i/>
          <w:iCs/>
        </w:rPr>
        <w:t>Dec</w:t>
      </w:r>
      <w:r w:rsidRPr="00360176">
        <w:rPr>
          <w:rFonts w:cs="Times New Roman"/>
          <w:i/>
          <w:iCs/>
        </w:rPr>
        <w:t xml:space="preserve"> 2023</w:t>
      </w:r>
    </w:p>
    <w:p w14:paraId="05D559CC" w14:textId="77777777" w:rsidR="00C7510C" w:rsidRPr="00C7510C" w:rsidRDefault="00C7510C" w:rsidP="00C7510C">
      <w:pPr>
        <w:tabs>
          <w:tab w:val="left" w:pos="2355"/>
        </w:tabs>
        <w:ind w:firstLine="4950"/>
        <w:rPr>
          <w:rFonts w:cs="Times New Roman"/>
          <w:i/>
          <w:iCs/>
        </w:rPr>
      </w:pPr>
      <w:r w:rsidRPr="00C7510C">
        <w:rPr>
          <w:rFonts w:cs="Times New Roman"/>
          <w:i/>
          <w:iCs/>
        </w:rPr>
        <w:t xml:space="preserve">                      </w:t>
      </w:r>
      <w:r w:rsidRPr="00C7510C">
        <w:rPr>
          <w:rFonts w:cs="Times New Roman"/>
          <w:i/>
          <w:iCs/>
        </w:rPr>
        <w:tab/>
        <w:t xml:space="preserve">   Students</w:t>
      </w:r>
    </w:p>
    <w:p w14:paraId="64E29111" w14:textId="77777777" w:rsidR="00C7510C" w:rsidRDefault="00C7510C" w:rsidP="00C7510C">
      <w:pPr>
        <w:tabs>
          <w:tab w:val="left" w:pos="2355"/>
        </w:tabs>
        <w:rPr>
          <w:rFonts w:cs="Times New Roman"/>
        </w:rPr>
      </w:pPr>
    </w:p>
    <w:p w14:paraId="4235E687" w14:textId="77777777" w:rsidR="00C7510C" w:rsidRPr="00C7510C" w:rsidRDefault="00C7510C" w:rsidP="00C7510C">
      <w:pPr>
        <w:tabs>
          <w:tab w:val="left" w:pos="2355"/>
        </w:tabs>
        <w:rPr>
          <w:rFonts w:cs="Times New Roman"/>
        </w:rPr>
      </w:pPr>
    </w:p>
    <w:p w14:paraId="13680E64" w14:textId="62E42E96" w:rsidR="007F056A" w:rsidRPr="00C7510C" w:rsidRDefault="00C7510C" w:rsidP="00C7510C">
      <w:pPr>
        <w:tabs>
          <w:tab w:val="left" w:pos="2355"/>
        </w:tabs>
        <w:ind w:firstLine="5580"/>
        <w:rPr>
          <w:rFonts w:cs="Times New Roman"/>
          <w:i/>
          <w:iCs/>
        </w:rPr>
        <w:sectPr w:rsidR="007F056A" w:rsidRPr="00C7510C">
          <w:headerReference w:type="default" r:id="rId10"/>
          <w:pgSz w:w="11906" w:h="16838"/>
          <w:pgMar w:top="1440" w:right="1440" w:bottom="1440" w:left="1440" w:header="708" w:footer="708" w:gutter="0"/>
          <w:cols w:space="708"/>
          <w:docGrid w:linePitch="360"/>
        </w:sectPr>
      </w:pPr>
      <w:r w:rsidRPr="00C7510C">
        <w:rPr>
          <w:rFonts w:cs="Times New Roman"/>
          <w:i/>
          <w:iCs/>
        </w:rPr>
        <w:t>(Student group implements)</w:t>
      </w:r>
      <w:r w:rsidR="007F056A" w:rsidRPr="00C7510C">
        <w:rPr>
          <w:rFonts w:cs="Times New Roman"/>
          <w:i/>
          <w:iCs/>
        </w:rPr>
        <w:tab/>
      </w:r>
    </w:p>
    <w:sdt>
      <w:sdtPr>
        <w:rPr>
          <w:rFonts w:ascii="Times New Roman" w:eastAsiaTheme="minorHAnsi" w:hAnsi="Times New Roman" w:cs="Times New Roman"/>
          <w:b/>
          <w:bCs/>
          <w:i/>
          <w:color w:val="auto"/>
          <w:sz w:val="28"/>
          <w:szCs w:val="24"/>
          <w:lang w:val="en-GB"/>
        </w:rPr>
        <w:id w:val="647091229"/>
        <w:docPartObj>
          <w:docPartGallery w:val="Table of Contents"/>
          <w:docPartUnique/>
        </w:docPartObj>
      </w:sdtPr>
      <w:sdtEndPr>
        <w:rPr>
          <w:i w:val="0"/>
          <w:noProof/>
          <w:sz w:val="26"/>
          <w:szCs w:val="22"/>
        </w:rPr>
      </w:sdtEndPr>
      <w:sdtContent>
        <w:p w14:paraId="6D6D4495" w14:textId="0AA843BE" w:rsidR="00DB55B9" w:rsidRPr="005663A2" w:rsidRDefault="00A466B1" w:rsidP="00DB55B9">
          <w:pPr>
            <w:pStyle w:val="TOCHeading"/>
            <w:jc w:val="center"/>
            <w:rPr>
              <w:rFonts w:ascii="Times New Roman" w:hAnsi="Times New Roman" w:cs="Times New Roman"/>
              <w:b/>
              <w:bCs/>
              <w:color w:val="auto"/>
              <w:sz w:val="36"/>
              <w:szCs w:val="36"/>
            </w:rPr>
          </w:pPr>
          <w:r w:rsidRPr="005663A2">
            <w:rPr>
              <w:rFonts w:ascii="Times New Roman" w:hAnsi="Times New Roman" w:cs="Times New Roman"/>
              <w:b/>
              <w:bCs/>
              <w:color w:val="auto"/>
              <w:sz w:val="36"/>
              <w:szCs w:val="36"/>
            </w:rPr>
            <w:t>TABLE OF CONTENTS</w:t>
          </w:r>
        </w:p>
        <w:p w14:paraId="0CD921C6" w14:textId="0DF18B74" w:rsidR="00C271BD" w:rsidRPr="00C271BD" w:rsidRDefault="00DB55B9">
          <w:pPr>
            <w:pStyle w:val="TOC1"/>
            <w:tabs>
              <w:tab w:val="right" w:leader="dot" w:pos="9395"/>
            </w:tabs>
            <w:rPr>
              <w:rFonts w:asciiTheme="minorHAnsi" w:eastAsiaTheme="minorEastAsia" w:hAnsiTheme="minorHAnsi"/>
              <w:b w:val="0"/>
              <w:noProof/>
              <w:kern w:val="2"/>
              <w:sz w:val="22"/>
              <w:lang w:val="en-US"/>
              <w14:ligatures w14:val="standardContextual"/>
            </w:rPr>
          </w:pPr>
          <w:r w:rsidRPr="00C271BD">
            <w:rPr>
              <w:rFonts w:cs="Times New Roman"/>
              <w:b w:val="0"/>
            </w:rPr>
            <w:fldChar w:fldCharType="begin"/>
          </w:r>
          <w:r w:rsidRPr="00C271BD">
            <w:rPr>
              <w:rFonts w:cs="Times New Roman"/>
              <w:b w:val="0"/>
            </w:rPr>
            <w:instrText xml:space="preserve"> TOC \o "1-4" \h \z \u </w:instrText>
          </w:r>
          <w:r w:rsidRPr="00C271BD">
            <w:rPr>
              <w:rFonts w:cs="Times New Roman"/>
              <w:b w:val="0"/>
            </w:rPr>
            <w:fldChar w:fldCharType="separate"/>
          </w:r>
          <w:hyperlink w:anchor="_Toc153613218" w:history="1">
            <w:r w:rsidR="00C271BD" w:rsidRPr="00C271BD">
              <w:rPr>
                <w:rStyle w:val="Hyperlink"/>
                <w:b w:val="0"/>
                <w:noProof/>
              </w:rPr>
              <w:t>CHAPTER 1 SYSTEM SPECIFICATIONS</w:t>
            </w:r>
            <w:r w:rsidR="00C271BD" w:rsidRPr="00C271BD">
              <w:rPr>
                <w:b w:val="0"/>
                <w:noProof/>
                <w:webHidden/>
              </w:rPr>
              <w:tab/>
            </w:r>
            <w:r w:rsidR="00C271BD" w:rsidRPr="00C271BD">
              <w:rPr>
                <w:b w:val="0"/>
                <w:noProof/>
                <w:webHidden/>
              </w:rPr>
              <w:fldChar w:fldCharType="begin"/>
            </w:r>
            <w:r w:rsidR="00C271BD" w:rsidRPr="00C271BD">
              <w:rPr>
                <w:b w:val="0"/>
                <w:noProof/>
                <w:webHidden/>
              </w:rPr>
              <w:instrText xml:space="preserve"> PAGEREF _Toc153613218 \h </w:instrText>
            </w:r>
            <w:r w:rsidR="00C271BD" w:rsidRPr="00C271BD">
              <w:rPr>
                <w:b w:val="0"/>
                <w:noProof/>
                <w:webHidden/>
              </w:rPr>
            </w:r>
            <w:r w:rsidR="00C271BD" w:rsidRPr="00C271BD">
              <w:rPr>
                <w:b w:val="0"/>
                <w:noProof/>
                <w:webHidden/>
              </w:rPr>
              <w:fldChar w:fldCharType="separate"/>
            </w:r>
            <w:r w:rsidR="00C271BD" w:rsidRPr="00C271BD">
              <w:rPr>
                <w:b w:val="0"/>
                <w:noProof/>
                <w:webHidden/>
              </w:rPr>
              <w:t>1</w:t>
            </w:r>
            <w:r w:rsidR="00C271BD" w:rsidRPr="00C271BD">
              <w:rPr>
                <w:b w:val="0"/>
                <w:noProof/>
                <w:webHidden/>
              </w:rPr>
              <w:fldChar w:fldCharType="end"/>
            </w:r>
          </w:hyperlink>
        </w:p>
        <w:p w14:paraId="00F156A4" w14:textId="7ADC62E6"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19" w:history="1">
            <w:r w:rsidRPr="00C271BD">
              <w:rPr>
                <w:rStyle w:val="Hyperlink"/>
                <w:b w:val="0"/>
                <w:noProof/>
              </w:rPr>
              <w:t>1.1 SYSTEM SPECIFICATIONS</w:t>
            </w:r>
            <w:r w:rsidRPr="00C271BD">
              <w:rPr>
                <w:b w:val="0"/>
                <w:noProof/>
                <w:webHidden/>
              </w:rPr>
              <w:tab/>
            </w:r>
            <w:r w:rsidRPr="00C271BD">
              <w:rPr>
                <w:b w:val="0"/>
                <w:noProof/>
                <w:webHidden/>
              </w:rPr>
              <w:fldChar w:fldCharType="begin"/>
            </w:r>
            <w:r w:rsidRPr="00C271BD">
              <w:rPr>
                <w:b w:val="0"/>
                <w:noProof/>
                <w:webHidden/>
              </w:rPr>
              <w:instrText xml:space="preserve"> PAGEREF _Toc153613219 \h </w:instrText>
            </w:r>
            <w:r w:rsidRPr="00C271BD">
              <w:rPr>
                <w:b w:val="0"/>
                <w:noProof/>
                <w:webHidden/>
              </w:rPr>
            </w:r>
            <w:r w:rsidRPr="00C271BD">
              <w:rPr>
                <w:b w:val="0"/>
                <w:noProof/>
                <w:webHidden/>
              </w:rPr>
              <w:fldChar w:fldCharType="separate"/>
            </w:r>
            <w:r w:rsidRPr="00C271BD">
              <w:rPr>
                <w:b w:val="0"/>
                <w:noProof/>
                <w:webHidden/>
              </w:rPr>
              <w:t>1</w:t>
            </w:r>
            <w:r w:rsidRPr="00C271BD">
              <w:rPr>
                <w:b w:val="0"/>
                <w:noProof/>
                <w:webHidden/>
              </w:rPr>
              <w:fldChar w:fldCharType="end"/>
            </w:r>
          </w:hyperlink>
        </w:p>
        <w:p w14:paraId="45957D69" w14:textId="4FF712CD"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20" w:history="1">
            <w:r w:rsidRPr="00C271BD">
              <w:rPr>
                <w:rStyle w:val="Hyperlink"/>
                <w:b w:val="0"/>
                <w:noProof/>
              </w:rPr>
              <w:t>1.2 SYSTEM REQUIREMENTS</w:t>
            </w:r>
            <w:r w:rsidRPr="00C271BD">
              <w:rPr>
                <w:b w:val="0"/>
                <w:noProof/>
                <w:webHidden/>
              </w:rPr>
              <w:tab/>
            </w:r>
            <w:r w:rsidRPr="00C271BD">
              <w:rPr>
                <w:b w:val="0"/>
                <w:noProof/>
                <w:webHidden/>
              </w:rPr>
              <w:fldChar w:fldCharType="begin"/>
            </w:r>
            <w:r w:rsidRPr="00C271BD">
              <w:rPr>
                <w:b w:val="0"/>
                <w:noProof/>
                <w:webHidden/>
              </w:rPr>
              <w:instrText xml:space="preserve"> PAGEREF _Toc153613220 \h </w:instrText>
            </w:r>
            <w:r w:rsidRPr="00C271BD">
              <w:rPr>
                <w:b w:val="0"/>
                <w:noProof/>
                <w:webHidden/>
              </w:rPr>
            </w:r>
            <w:r w:rsidRPr="00C271BD">
              <w:rPr>
                <w:b w:val="0"/>
                <w:noProof/>
                <w:webHidden/>
              </w:rPr>
              <w:fldChar w:fldCharType="separate"/>
            </w:r>
            <w:r w:rsidRPr="00C271BD">
              <w:rPr>
                <w:b w:val="0"/>
                <w:noProof/>
                <w:webHidden/>
              </w:rPr>
              <w:t>1</w:t>
            </w:r>
            <w:r w:rsidRPr="00C271BD">
              <w:rPr>
                <w:b w:val="0"/>
                <w:noProof/>
                <w:webHidden/>
              </w:rPr>
              <w:fldChar w:fldCharType="end"/>
            </w:r>
          </w:hyperlink>
        </w:p>
        <w:p w14:paraId="12F908F4" w14:textId="7F13487D"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21" w:history="1">
            <w:r w:rsidRPr="00C271BD">
              <w:rPr>
                <w:rStyle w:val="Hyperlink"/>
                <w:rFonts w:cs="Times New Roman"/>
                <w:b w:val="0"/>
                <w:noProof/>
                <w:lang w:val="en-US"/>
              </w:rPr>
              <w:t>1.2.1 Functional requirements</w:t>
            </w:r>
            <w:r w:rsidRPr="00C271BD">
              <w:rPr>
                <w:b w:val="0"/>
                <w:noProof/>
                <w:webHidden/>
              </w:rPr>
              <w:tab/>
            </w:r>
            <w:r w:rsidRPr="00C271BD">
              <w:rPr>
                <w:b w:val="0"/>
                <w:noProof/>
                <w:webHidden/>
              </w:rPr>
              <w:fldChar w:fldCharType="begin"/>
            </w:r>
            <w:r w:rsidRPr="00C271BD">
              <w:rPr>
                <w:b w:val="0"/>
                <w:noProof/>
                <w:webHidden/>
              </w:rPr>
              <w:instrText xml:space="preserve"> PAGEREF _Toc153613221 \h </w:instrText>
            </w:r>
            <w:r w:rsidRPr="00C271BD">
              <w:rPr>
                <w:b w:val="0"/>
                <w:noProof/>
                <w:webHidden/>
              </w:rPr>
            </w:r>
            <w:r w:rsidRPr="00C271BD">
              <w:rPr>
                <w:b w:val="0"/>
                <w:noProof/>
                <w:webHidden/>
              </w:rPr>
              <w:fldChar w:fldCharType="separate"/>
            </w:r>
            <w:r w:rsidRPr="00C271BD">
              <w:rPr>
                <w:b w:val="0"/>
                <w:noProof/>
                <w:webHidden/>
              </w:rPr>
              <w:t>1</w:t>
            </w:r>
            <w:r w:rsidRPr="00C271BD">
              <w:rPr>
                <w:b w:val="0"/>
                <w:noProof/>
                <w:webHidden/>
              </w:rPr>
              <w:fldChar w:fldCharType="end"/>
            </w:r>
          </w:hyperlink>
        </w:p>
        <w:p w14:paraId="76D9357B" w14:textId="30F092F5"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22" w:history="1">
            <w:r w:rsidRPr="00C271BD">
              <w:rPr>
                <w:rStyle w:val="Hyperlink"/>
                <w:rFonts w:cs="Times New Roman"/>
                <w:b w:val="0"/>
                <w:noProof/>
                <w:lang w:val="en-US"/>
              </w:rPr>
              <w:t>1.2.2 User requirements</w:t>
            </w:r>
            <w:r w:rsidRPr="00C271BD">
              <w:rPr>
                <w:b w:val="0"/>
                <w:noProof/>
                <w:webHidden/>
              </w:rPr>
              <w:tab/>
            </w:r>
            <w:r w:rsidRPr="00C271BD">
              <w:rPr>
                <w:b w:val="0"/>
                <w:noProof/>
                <w:webHidden/>
              </w:rPr>
              <w:fldChar w:fldCharType="begin"/>
            </w:r>
            <w:r w:rsidRPr="00C271BD">
              <w:rPr>
                <w:b w:val="0"/>
                <w:noProof/>
                <w:webHidden/>
              </w:rPr>
              <w:instrText xml:space="preserve"> PAGEREF _Toc153613222 \h </w:instrText>
            </w:r>
            <w:r w:rsidRPr="00C271BD">
              <w:rPr>
                <w:b w:val="0"/>
                <w:noProof/>
                <w:webHidden/>
              </w:rPr>
            </w:r>
            <w:r w:rsidRPr="00C271BD">
              <w:rPr>
                <w:b w:val="0"/>
                <w:noProof/>
                <w:webHidden/>
              </w:rPr>
              <w:fldChar w:fldCharType="separate"/>
            </w:r>
            <w:r w:rsidRPr="00C271BD">
              <w:rPr>
                <w:b w:val="0"/>
                <w:noProof/>
                <w:webHidden/>
              </w:rPr>
              <w:t>2</w:t>
            </w:r>
            <w:r w:rsidRPr="00C271BD">
              <w:rPr>
                <w:b w:val="0"/>
                <w:noProof/>
                <w:webHidden/>
              </w:rPr>
              <w:fldChar w:fldCharType="end"/>
            </w:r>
          </w:hyperlink>
        </w:p>
        <w:p w14:paraId="05E59C69" w14:textId="498D9620"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23" w:history="1">
            <w:r w:rsidRPr="00C271BD">
              <w:rPr>
                <w:rStyle w:val="Hyperlink"/>
                <w:rFonts w:cs="Times New Roman"/>
                <w:b w:val="0"/>
                <w:noProof/>
                <w:lang w:val="en-US"/>
              </w:rPr>
              <w:t>1.2.3 Business requirements</w:t>
            </w:r>
            <w:r w:rsidRPr="00C271BD">
              <w:rPr>
                <w:b w:val="0"/>
                <w:noProof/>
                <w:webHidden/>
              </w:rPr>
              <w:tab/>
            </w:r>
            <w:r w:rsidRPr="00C271BD">
              <w:rPr>
                <w:b w:val="0"/>
                <w:noProof/>
                <w:webHidden/>
              </w:rPr>
              <w:fldChar w:fldCharType="begin"/>
            </w:r>
            <w:r w:rsidRPr="00C271BD">
              <w:rPr>
                <w:b w:val="0"/>
                <w:noProof/>
                <w:webHidden/>
              </w:rPr>
              <w:instrText xml:space="preserve"> PAGEREF _Toc153613223 \h </w:instrText>
            </w:r>
            <w:r w:rsidRPr="00C271BD">
              <w:rPr>
                <w:b w:val="0"/>
                <w:noProof/>
                <w:webHidden/>
              </w:rPr>
            </w:r>
            <w:r w:rsidRPr="00C271BD">
              <w:rPr>
                <w:b w:val="0"/>
                <w:noProof/>
                <w:webHidden/>
              </w:rPr>
              <w:fldChar w:fldCharType="separate"/>
            </w:r>
            <w:r w:rsidRPr="00C271BD">
              <w:rPr>
                <w:b w:val="0"/>
                <w:noProof/>
                <w:webHidden/>
              </w:rPr>
              <w:t>3</w:t>
            </w:r>
            <w:r w:rsidRPr="00C271BD">
              <w:rPr>
                <w:b w:val="0"/>
                <w:noProof/>
                <w:webHidden/>
              </w:rPr>
              <w:fldChar w:fldCharType="end"/>
            </w:r>
          </w:hyperlink>
        </w:p>
        <w:p w14:paraId="54AE0AD6" w14:textId="3AB7178C"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24" w:history="1">
            <w:r w:rsidRPr="00C271BD">
              <w:rPr>
                <w:rStyle w:val="Hyperlink"/>
                <w:rFonts w:cs="Times New Roman"/>
                <w:b w:val="0"/>
                <w:noProof/>
                <w:lang w:val="en-US"/>
              </w:rPr>
              <w:t>1.2.4 Quality requirements</w:t>
            </w:r>
            <w:r w:rsidRPr="00C271BD">
              <w:rPr>
                <w:b w:val="0"/>
                <w:noProof/>
                <w:webHidden/>
              </w:rPr>
              <w:tab/>
            </w:r>
            <w:r w:rsidRPr="00C271BD">
              <w:rPr>
                <w:b w:val="0"/>
                <w:noProof/>
                <w:webHidden/>
              </w:rPr>
              <w:fldChar w:fldCharType="begin"/>
            </w:r>
            <w:r w:rsidRPr="00C271BD">
              <w:rPr>
                <w:b w:val="0"/>
                <w:noProof/>
                <w:webHidden/>
              </w:rPr>
              <w:instrText xml:space="preserve"> PAGEREF _Toc153613224 \h </w:instrText>
            </w:r>
            <w:r w:rsidRPr="00C271BD">
              <w:rPr>
                <w:b w:val="0"/>
                <w:noProof/>
                <w:webHidden/>
              </w:rPr>
            </w:r>
            <w:r w:rsidRPr="00C271BD">
              <w:rPr>
                <w:b w:val="0"/>
                <w:noProof/>
                <w:webHidden/>
              </w:rPr>
              <w:fldChar w:fldCharType="separate"/>
            </w:r>
            <w:r w:rsidRPr="00C271BD">
              <w:rPr>
                <w:b w:val="0"/>
                <w:noProof/>
                <w:webHidden/>
              </w:rPr>
              <w:t>3</w:t>
            </w:r>
            <w:r w:rsidRPr="00C271BD">
              <w:rPr>
                <w:b w:val="0"/>
                <w:noProof/>
                <w:webHidden/>
              </w:rPr>
              <w:fldChar w:fldCharType="end"/>
            </w:r>
          </w:hyperlink>
        </w:p>
        <w:p w14:paraId="33E29167" w14:textId="64B8768A" w:rsidR="00C271BD" w:rsidRPr="00C271BD" w:rsidRDefault="00C271BD">
          <w:pPr>
            <w:pStyle w:val="TOC1"/>
            <w:tabs>
              <w:tab w:val="right" w:leader="dot" w:pos="9395"/>
            </w:tabs>
            <w:rPr>
              <w:rFonts w:asciiTheme="minorHAnsi" w:eastAsiaTheme="minorEastAsia" w:hAnsiTheme="minorHAnsi"/>
              <w:b w:val="0"/>
              <w:noProof/>
              <w:kern w:val="2"/>
              <w:sz w:val="22"/>
              <w:lang w:val="en-US"/>
              <w14:ligatures w14:val="standardContextual"/>
            </w:rPr>
          </w:pPr>
          <w:hyperlink w:anchor="_Toc153613225" w:history="1">
            <w:r w:rsidRPr="00C271BD">
              <w:rPr>
                <w:rStyle w:val="Hyperlink"/>
                <w:rFonts w:cs="Times New Roman"/>
                <w:b w:val="0"/>
                <w:noProof/>
              </w:rPr>
              <w:t>CHAPTER 2 CURRENT STATUS SURVEY AND REQUIREMENT MODELING</w:t>
            </w:r>
            <w:r w:rsidRPr="00C271BD">
              <w:rPr>
                <w:b w:val="0"/>
                <w:noProof/>
                <w:webHidden/>
              </w:rPr>
              <w:tab/>
            </w:r>
            <w:r w:rsidRPr="00C271BD">
              <w:rPr>
                <w:b w:val="0"/>
                <w:noProof/>
                <w:webHidden/>
              </w:rPr>
              <w:fldChar w:fldCharType="begin"/>
            </w:r>
            <w:r w:rsidRPr="00C271BD">
              <w:rPr>
                <w:b w:val="0"/>
                <w:noProof/>
                <w:webHidden/>
              </w:rPr>
              <w:instrText xml:space="preserve"> PAGEREF _Toc153613225 \h </w:instrText>
            </w:r>
            <w:r w:rsidRPr="00C271BD">
              <w:rPr>
                <w:b w:val="0"/>
                <w:noProof/>
                <w:webHidden/>
              </w:rPr>
            </w:r>
            <w:r w:rsidRPr="00C271BD">
              <w:rPr>
                <w:b w:val="0"/>
                <w:noProof/>
                <w:webHidden/>
              </w:rPr>
              <w:fldChar w:fldCharType="separate"/>
            </w:r>
            <w:r w:rsidRPr="00C271BD">
              <w:rPr>
                <w:b w:val="0"/>
                <w:noProof/>
                <w:webHidden/>
              </w:rPr>
              <w:t>5</w:t>
            </w:r>
            <w:r w:rsidRPr="00C271BD">
              <w:rPr>
                <w:b w:val="0"/>
                <w:noProof/>
                <w:webHidden/>
              </w:rPr>
              <w:fldChar w:fldCharType="end"/>
            </w:r>
          </w:hyperlink>
        </w:p>
        <w:p w14:paraId="15F0F835" w14:textId="0D4EA8F9"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26" w:history="1">
            <w:r w:rsidRPr="00C271BD">
              <w:rPr>
                <w:rStyle w:val="Hyperlink"/>
                <w:rFonts w:cs="Times New Roman"/>
                <w:b w:val="0"/>
                <w:noProof/>
              </w:rPr>
              <w:t>2.1. CURRENT STATUS SURVEY</w:t>
            </w:r>
            <w:r w:rsidRPr="00C271BD">
              <w:rPr>
                <w:b w:val="0"/>
                <w:noProof/>
                <w:webHidden/>
              </w:rPr>
              <w:tab/>
            </w:r>
            <w:r w:rsidRPr="00C271BD">
              <w:rPr>
                <w:b w:val="0"/>
                <w:noProof/>
                <w:webHidden/>
              </w:rPr>
              <w:fldChar w:fldCharType="begin"/>
            </w:r>
            <w:r w:rsidRPr="00C271BD">
              <w:rPr>
                <w:b w:val="0"/>
                <w:noProof/>
                <w:webHidden/>
              </w:rPr>
              <w:instrText xml:space="preserve"> PAGEREF _Toc153613226 \h </w:instrText>
            </w:r>
            <w:r w:rsidRPr="00C271BD">
              <w:rPr>
                <w:b w:val="0"/>
                <w:noProof/>
                <w:webHidden/>
              </w:rPr>
            </w:r>
            <w:r w:rsidRPr="00C271BD">
              <w:rPr>
                <w:b w:val="0"/>
                <w:noProof/>
                <w:webHidden/>
              </w:rPr>
              <w:fldChar w:fldCharType="separate"/>
            </w:r>
            <w:r w:rsidRPr="00C271BD">
              <w:rPr>
                <w:b w:val="0"/>
                <w:noProof/>
                <w:webHidden/>
              </w:rPr>
              <w:t>5</w:t>
            </w:r>
            <w:r w:rsidRPr="00C271BD">
              <w:rPr>
                <w:b w:val="0"/>
                <w:noProof/>
                <w:webHidden/>
              </w:rPr>
              <w:fldChar w:fldCharType="end"/>
            </w:r>
          </w:hyperlink>
        </w:p>
        <w:p w14:paraId="586ED049" w14:textId="09F8FA62"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27" w:history="1">
            <w:r w:rsidRPr="00C271BD">
              <w:rPr>
                <w:rStyle w:val="Hyperlink"/>
                <w:b w:val="0"/>
                <w:noProof/>
              </w:rPr>
              <w:t>2.2.1 CellphoneS</w:t>
            </w:r>
            <w:r w:rsidRPr="00C271BD">
              <w:rPr>
                <w:b w:val="0"/>
                <w:noProof/>
                <w:webHidden/>
              </w:rPr>
              <w:tab/>
            </w:r>
            <w:r w:rsidRPr="00C271BD">
              <w:rPr>
                <w:b w:val="0"/>
                <w:noProof/>
                <w:webHidden/>
              </w:rPr>
              <w:fldChar w:fldCharType="begin"/>
            </w:r>
            <w:r w:rsidRPr="00C271BD">
              <w:rPr>
                <w:b w:val="0"/>
                <w:noProof/>
                <w:webHidden/>
              </w:rPr>
              <w:instrText xml:space="preserve"> PAGEREF _Toc153613227 \h </w:instrText>
            </w:r>
            <w:r w:rsidRPr="00C271BD">
              <w:rPr>
                <w:b w:val="0"/>
                <w:noProof/>
                <w:webHidden/>
              </w:rPr>
            </w:r>
            <w:r w:rsidRPr="00C271BD">
              <w:rPr>
                <w:b w:val="0"/>
                <w:noProof/>
                <w:webHidden/>
              </w:rPr>
              <w:fldChar w:fldCharType="separate"/>
            </w:r>
            <w:r w:rsidRPr="00C271BD">
              <w:rPr>
                <w:b w:val="0"/>
                <w:noProof/>
                <w:webHidden/>
              </w:rPr>
              <w:t>5</w:t>
            </w:r>
            <w:r w:rsidRPr="00C271BD">
              <w:rPr>
                <w:b w:val="0"/>
                <w:noProof/>
                <w:webHidden/>
              </w:rPr>
              <w:fldChar w:fldCharType="end"/>
            </w:r>
          </w:hyperlink>
        </w:p>
        <w:p w14:paraId="2E3961DA" w14:textId="439E5BC3"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28" w:history="1">
            <w:r w:rsidRPr="00C271BD">
              <w:rPr>
                <w:rStyle w:val="Hyperlink"/>
                <w:b w:val="0"/>
                <w:noProof/>
              </w:rPr>
              <w:t>2.2.2 Hoàng Hà mobile</w:t>
            </w:r>
            <w:r w:rsidRPr="00C271BD">
              <w:rPr>
                <w:b w:val="0"/>
                <w:noProof/>
                <w:webHidden/>
              </w:rPr>
              <w:tab/>
            </w:r>
            <w:r w:rsidRPr="00C271BD">
              <w:rPr>
                <w:b w:val="0"/>
                <w:noProof/>
                <w:webHidden/>
              </w:rPr>
              <w:fldChar w:fldCharType="begin"/>
            </w:r>
            <w:r w:rsidRPr="00C271BD">
              <w:rPr>
                <w:b w:val="0"/>
                <w:noProof/>
                <w:webHidden/>
              </w:rPr>
              <w:instrText xml:space="preserve"> PAGEREF _Toc153613228 \h </w:instrText>
            </w:r>
            <w:r w:rsidRPr="00C271BD">
              <w:rPr>
                <w:b w:val="0"/>
                <w:noProof/>
                <w:webHidden/>
              </w:rPr>
            </w:r>
            <w:r w:rsidRPr="00C271BD">
              <w:rPr>
                <w:b w:val="0"/>
                <w:noProof/>
                <w:webHidden/>
              </w:rPr>
              <w:fldChar w:fldCharType="separate"/>
            </w:r>
            <w:r w:rsidRPr="00C271BD">
              <w:rPr>
                <w:b w:val="0"/>
                <w:noProof/>
                <w:webHidden/>
              </w:rPr>
              <w:t>6</w:t>
            </w:r>
            <w:r w:rsidRPr="00C271BD">
              <w:rPr>
                <w:b w:val="0"/>
                <w:noProof/>
                <w:webHidden/>
              </w:rPr>
              <w:fldChar w:fldCharType="end"/>
            </w:r>
          </w:hyperlink>
        </w:p>
        <w:p w14:paraId="6A6BC029" w14:textId="70BFD64B"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29" w:history="1">
            <w:r w:rsidRPr="00C271BD">
              <w:rPr>
                <w:rStyle w:val="Hyperlink"/>
                <w:b w:val="0"/>
                <w:noProof/>
              </w:rPr>
              <w:t>2.2.3 Thế giới di động</w:t>
            </w:r>
            <w:r w:rsidRPr="00C271BD">
              <w:rPr>
                <w:b w:val="0"/>
                <w:noProof/>
                <w:webHidden/>
              </w:rPr>
              <w:tab/>
            </w:r>
            <w:r w:rsidRPr="00C271BD">
              <w:rPr>
                <w:b w:val="0"/>
                <w:noProof/>
                <w:webHidden/>
              </w:rPr>
              <w:fldChar w:fldCharType="begin"/>
            </w:r>
            <w:r w:rsidRPr="00C271BD">
              <w:rPr>
                <w:b w:val="0"/>
                <w:noProof/>
                <w:webHidden/>
              </w:rPr>
              <w:instrText xml:space="preserve"> PAGEREF _Toc153613229 \h </w:instrText>
            </w:r>
            <w:r w:rsidRPr="00C271BD">
              <w:rPr>
                <w:b w:val="0"/>
                <w:noProof/>
                <w:webHidden/>
              </w:rPr>
            </w:r>
            <w:r w:rsidRPr="00C271BD">
              <w:rPr>
                <w:b w:val="0"/>
                <w:noProof/>
                <w:webHidden/>
              </w:rPr>
              <w:fldChar w:fldCharType="separate"/>
            </w:r>
            <w:r w:rsidRPr="00C271BD">
              <w:rPr>
                <w:b w:val="0"/>
                <w:noProof/>
                <w:webHidden/>
              </w:rPr>
              <w:t>7</w:t>
            </w:r>
            <w:r w:rsidRPr="00C271BD">
              <w:rPr>
                <w:b w:val="0"/>
                <w:noProof/>
                <w:webHidden/>
              </w:rPr>
              <w:fldChar w:fldCharType="end"/>
            </w:r>
          </w:hyperlink>
        </w:p>
        <w:p w14:paraId="42B7C82D" w14:textId="166C3D2C"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30" w:history="1">
            <w:r w:rsidRPr="00C271BD">
              <w:rPr>
                <w:rStyle w:val="Hyperlink"/>
                <w:rFonts w:cs="Times New Roman"/>
                <w:b w:val="0"/>
                <w:noProof/>
              </w:rPr>
              <w:t>2.2.  MODELING REQUIREMENTS</w:t>
            </w:r>
            <w:r w:rsidRPr="00C271BD">
              <w:rPr>
                <w:b w:val="0"/>
                <w:noProof/>
                <w:webHidden/>
              </w:rPr>
              <w:tab/>
            </w:r>
            <w:r w:rsidRPr="00C271BD">
              <w:rPr>
                <w:b w:val="0"/>
                <w:noProof/>
                <w:webHidden/>
              </w:rPr>
              <w:fldChar w:fldCharType="begin"/>
            </w:r>
            <w:r w:rsidRPr="00C271BD">
              <w:rPr>
                <w:b w:val="0"/>
                <w:noProof/>
                <w:webHidden/>
              </w:rPr>
              <w:instrText xml:space="preserve"> PAGEREF _Toc153613230 \h </w:instrText>
            </w:r>
            <w:r w:rsidRPr="00C271BD">
              <w:rPr>
                <w:b w:val="0"/>
                <w:noProof/>
                <w:webHidden/>
              </w:rPr>
            </w:r>
            <w:r w:rsidRPr="00C271BD">
              <w:rPr>
                <w:b w:val="0"/>
                <w:noProof/>
                <w:webHidden/>
              </w:rPr>
              <w:fldChar w:fldCharType="separate"/>
            </w:r>
            <w:r w:rsidRPr="00C271BD">
              <w:rPr>
                <w:b w:val="0"/>
                <w:noProof/>
                <w:webHidden/>
              </w:rPr>
              <w:t>8</w:t>
            </w:r>
            <w:r w:rsidRPr="00C271BD">
              <w:rPr>
                <w:b w:val="0"/>
                <w:noProof/>
                <w:webHidden/>
              </w:rPr>
              <w:fldChar w:fldCharType="end"/>
            </w:r>
          </w:hyperlink>
        </w:p>
        <w:p w14:paraId="1F8733AD" w14:textId="5177EA91"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31" w:history="1">
            <w:r w:rsidRPr="00C271BD">
              <w:rPr>
                <w:rStyle w:val="Hyperlink"/>
                <w:rFonts w:cs="Times New Roman"/>
                <w:b w:val="0"/>
                <w:noProof/>
              </w:rPr>
              <w:t>2.2.1 USE CASE DIAGRAM</w:t>
            </w:r>
            <w:r w:rsidRPr="00C271BD">
              <w:rPr>
                <w:b w:val="0"/>
                <w:noProof/>
                <w:webHidden/>
              </w:rPr>
              <w:tab/>
            </w:r>
            <w:r w:rsidRPr="00C271BD">
              <w:rPr>
                <w:b w:val="0"/>
                <w:noProof/>
                <w:webHidden/>
              </w:rPr>
              <w:fldChar w:fldCharType="begin"/>
            </w:r>
            <w:r w:rsidRPr="00C271BD">
              <w:rPr>
                <w:b w:val="0"/>
                <w:noProof/>
                <w:webHidden/>
              </w:rPr>
              <w:instrText xml:space="preserve"> PAGEREF _Toc153613231 \h </w:instrText>
            </w:r>
            <w:r w:rsidRPr="00C271BD">
              <w:rPr>
                <w:b w:val="0"/>
                <w:noProof/>
                <w:webHidden/>
              </w:rPr>
            </w:r>
            <w:r w:rsidRPr="00C271BD">
              <w:rPr>
                <w:b w:val="0"/>
                <w:noProof/>
                <w:webHidden/>
              </w:rPr>
              <w:fldChar w:fldCharType="separate"/>
            </w:r>
            <w:r w:rsidRPr="00C271BD">
              <w:rPr>
                <w:b w:val="0"/>
                <w:noProof/>
                <w:webHidden/>
              </w:rPr>
              <w:t>8</w:t>
            </w:r>
            <w:r w:rsidRPr="00C271BD">
              <w:rPr>
                <w:b w:val="0"/>
                <w:noProof/>
                <w:webHidden/>
              </w:rPr>
              <w:fldChar w:fldCharType="end"/>
            </w:r>
          </w:hyperlink>
        </w:p>
        <w:p w14:paraId="20D638B6" w14:textId="43FDC4A0"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32" w:history="1">
            <w:r w:rsidRPr="00C271BD">
              <w:rPr>
                <w:rStyle w:val="Hyperlink"/>
                <w:rFonts w:cs="Times New Roman"/>
                <w:b w:val="0"/>
                <w:noProof/>
              </w:rPr>
              <w:t>2.2.2 CONCEPTUAL DIAGRAM</w:t>
            </w:r>
            <w:r w:rsidRPr="00C271BD">
              <w:rPr>
                <w:b w:val="0"/>
                <w:noProof/>
                <w:webHidden/>
              </w:rPr>
              <w:tab/>
            </w:r>
            <w:r w:rsidRPr="00C271BD">
              <w:rPr>
                <w:b w:val="0"/>
                <w:noProof/>
                <w:webHidden/>
              </w:rPr>
              <w:fldChar w:fldCharType="begin"/>
            </w:r>
            <w:r w:rsidRPr="00C271BD">
              <w:rPr>
                <w:b w:val="0"/>
                <w:noProof/>
                <w:webHidden/>
              </w:rPr>
              <w:instrText xml:space="preserve"> PAGEREF _Toc153613232 \h </w:instrText>
            </w:r>
            <w:r w:rsidRPr="00C271BD">
              <w:rPr>
                <w:b w:val="0"/>
                <w:noProof/>
                <w:webHidden/>
              </w:rPr>
            </w:r>
            <w:r w:rsidRPr="00C271BD">
              <w:rPr>
                <w:b w:val="0"/>
                <w:noProof/>
                <w:webHidden/>
              </w:rPr>
              <w:fldChar w:fldCharType="separate"/>
            </w:r>
            <w:r w:rsidRPr="00C271BD">
              <w:rPr>
                <w:b w:val="0"/>
                <w:noProof/>
                <w:webHidden/>
              </w:rPr>
              <w:t>10</w:t>
            </w:r>
            <w:r w:rsidRPr="00C271BD">
              <w:rPr>
                <w:b w:val="0"/>
                <w:noProof/>
                <w:webHidden/>
              </w:rPr>
              <w:fldChar w:fldCharType="end"/>
            </w:r>
          </w:hyperlink>
        </w:p>
        <w:p w14:paraId="554A4ED2" w14:textId="22D1E89B"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33" w:history="1">
            <w:r w:rsidRPr="00C271BD">
              <w:rPr>
                <w:rStyle w:val="Hyperlink"/>
                <w:rFonts w:cs="Times New Roman"/>
                <w:b w:val="0"/>
                <w:noProof/>
              </w:rPr>
              <w:t>2.2.3 USE CASE SCENARIO</w:t>
            </w:r>
            <w:r w:rsidRPr="00C271BD">
              <w:rPr>
                <w:b w:val="0"/>
                <w:noProof/>
                <w:webHidden/>
              </w:rPr>
              <w:tab/>
            </w:r>
            <w:r w:rsidRPr="00C271BD">
              <w:rPr>
                <w:b w:val="0"/>
                <w:noProof/>
                <w:webHidden/>
              </w:rPr>
              <w:fldChar w:fldCharType="begin"/>
            </w:r>
            <w:r w:rsidRPr="00C271BD">
              <w:rPr>
                <w:b w:val="0"/>
                <w:noProof/>
                <w:webHidden/>
              </w:rPr>
              <w:instrText xml:space="preserve"> PAGEREF _Toc153613233 \h </w:instrText>
            </w:r>
            <w:r w:rsidRPr="00C271BD">
              <w:rPr>
                <w:b w:val="0"/>
                <w:noProof/>
                <w:webHidden/>
              </w:rPr>
            </w:r>
            <w:r w:rsidRPr="00C271BD">
              <w:rPr>
                <w:b w:val="0"/>
                <w:noProof/>
                <w:webHidden/>
              </w:rPr>
              <w:fldChar w:fldCharType="separate"/>
            </w:r>
            <w:r w:rsidRPr="00C271BD">
              <w:rPr>
                <w:b w:val="0"/>
                <w:noProof/>
                <w:webHidden/>
              </w:rPr>
              <w:t>10</w:t>
            </w:r>
            <w:r w:rsidRPr="00C271BD">
              <w:rPr>
                <w:b w:val="0"/>
                <w:noProof/>
                <w:webHidden/>
              </w:rPr>
              <w:fldChar w:fldCharType="end"/>
            </w:r>
          </w:hyperlink>
        </w:p>
        <w:p w14:paraId="1EBEAAAE" w14:textId="2D5811DF"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34" w:history="1">
            <w:r w:rsidRPr="00C271BD">
              <w:rPr>
                <w:rStyle w:val="Hyperlink"/>
                <w:rFonts w:cs="Times New Roman"/>
                <w:noProof/>
              </w:rPr>
              <w:t xml:space="preserve">2.2.3.1. Use Case </w:t>
            </w:r>
            <w:r w:rsidRPr="00C271BD">
              <w:rPr>
                <w:rStyle w:val="Hyperlink"/>
                <w:rFonts w:cs="Times New Roman"/>
                <w:noProof/>
                <w:lang w:val="en-US"/>
              </w:rPr>
              <w:t>“Login”</w:t>
            </w:r>
            <w:r w:rsidRPr="00C271BD">
              <w:rPr>
                <w:noProof/>
                <w:webHidden/>
              </w:rPr>
              <w:tab/>
            </w:r>
            <w:r w:rsidRPr="00C271BD">
              <w:rPr>
                <w:noProof/>
                <w:webHidden/>
              </w:rPr>
              <w:fldChar w:fldCharType="begin"/>
            </w:r>
            <w:r w:rsidRPr="00C271BD">
              <w:rPr>
                <w:noProof/>
                <w:webHidden/>
              </w:rPr>
              <w:instrText xml:space="preserve"> PAGEREF _Toc153613234 \h </w:instrText>
            </w:r>
            <w:r w:rsidRPr="00C271BD">
              <w:rPr>
                <w:noProof/>
                <w:webHidden/>
              </w:rPr>
            </w:r>
            <w:r w:rsidRPr="00C271BD">
              <w:rPr>
                <w:noProof/>
                <w:webHidden/>
              </w:rPr>
              <w:fldChar w:fldCharType="separate"/>
            </w:r>
            <w:r w:rsidRPr="00C271BD">
              <w:rPr>
                <w:noProof/>
                <w:webHidden/>
              </w:rPr>
              <w:t>10</w:t>
            </w:r>
            <w:r w:rsidRPr="00C271BD">
              <w:rPr>
                <w:noProof/>
                <w:webHidden/>
              </w:rPr>
              <w:fldChar w:fldCharType="end"/>
            </w:r>
          </w:hyperlink>
        </w:p>
        <w:p w14:paraId="13A68744" w14:textId="3589AFDA"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35" w:history="1">
            <w:r w:rsidRPr="00C271BD">
              <w:rPr>
                <w:rStyle w:val="Hyperlink"/>
                <w:rFonts w:cs="Times New Roman"/>
                <w:noProof/>
              </w:rPr>
              <w:t>2.2.3.2. Use Case “Register Account”</w:t>
            </w:r>
            <w:r w:rsidRPr="00C271BD">
              <w:rPr>
                <w:noProof/>
                <w:webHidden/>
              </w:rPr>
              <w:tab/>
            </w:r>
            <w:r w:rsidRPr="00C271BD">
              <w:rPr>
                <w:noProof/>
                <w:webHidden/>
              </w:rPr>
              <w:fldChar w:fldCharType="begin"/>
            </w:r>
            <w:r w:rsidRPr="00C271BD">
              <w:rPr>
                <w:noProof/>
                <w:webHidden/>
              </w:rPr>
              <w:instrText xml:space="preserve"> PAGEREF _Toc153613235 \h </w:instrText>
            </w:r>
            <w:r w:rsidRPr="00C271BD">
              <w:rPr>
                <w:noProof/>
                <w:webHidden/>
              </w:rPr>
            </w:r>
            <w:r w:rsidRPr="00C271BD">
              <w:rPr>
                <w:noProof/>
                <w:webHidden/>
              </w:rPr>
              <w:fldChar w:fldCharType="separate"/>
            </w:r>
            <w:r w:rsidRPr="00C271BD">
              <w:rPr>
                <w:noProof/>
                <w:webHidden/>
              </w:rPr>
              <w:t>11</w:t>
            </w:r>
            <w:r w:rsidRPr="00C271BD">
              <w:rPr>
                <w:noProof/>
                <w:webHidden/>
              </w:rPr>
              <w:fldChar w:fldCharType="end"/>
            </w:r>
          </w:hyperlink>
        </w:p>
        <w:p w14:paraId="769FFC10" w14:textId="06C3F405"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36" w:history="1">
            <w:r w:rsidRPr="00C271BD">
              <w:rPr>
                <w:rStyle w:val="Hyperlink"/>
                <w:rFonts w:cs="Times New Roman"/>
                <w:noProof/>
              </w:rPr>
              <w:t>2.2.3.3. Use Case “Logout”</w:t>
            </w:r>
            <w:r w:rsidRPr="00C271BD">
              <w:rPr>
                <w:noProof/>
                <w:webHidden/>
              </w:rPr>
              <w:tab/>
            </w:r>
            <w:r w:rsidRPr="00C271BD">
              <w:rPr>
                <w:noProof/>
                <w:webHidden/>
              </w:rPr>
              <w:fldChar w:fldCharType="begin"/>
            </w:r>
            <w:r w:rsidRPr="00C271BD">
              <w:rPr>
                <w:noProof/>
                <w:webHidden/>
              </w:rPr>
              <w:instrText xml:space="preserve"> PAGEREF _Toc153613236 \h </w:instrText>
            </w:r>
            <w:r w:rsidRPr="00C271BD">
              <w:rPr>
                <w:noProof/>
                <w:webHidden/>
              </w:rPr>
            </w:r>
            <w:r w:rsidRPr="00C271BD">
              <w:rPr>
                <w:noProof/>
                <w:webHidden/>
              </w:rPr>
              <w:fldChar w:fldCharType="separate"/>
            </w:r>
            <w:r w:rsidRPr="00C271BD">
              <w:rPr>
                <w:noProof/>
                <w:webHidden/>
              </w:rPr>
              <w:t>12</w:t>
            </w:r>
            <w:r w:rsidRPr="00C271BD">
              <w:rPr>
                <w:noProof/>
                <w:webHidden/>
              </w:rPr>
              <w:fldChar w:fldCharType="end"/>
            </w:r>
          </w:hyperlink>
        </w:p>
        <w:p w14:paraId="7295F323" w14:textId="10B98985"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37" w:history="1">
            <w:r w:rsidRPr="00C271BD">
              <w:rPr>
                <w:rStyle w:val="Hyperlink"/>
                <w:rFonts w:cs="Times New Roman"/>
                <w:noProof/>
              </w:rPr>
              <w:t>2.2.3.4. Use Case “Forgot Password”</w:t>
            </w:r>
            <w:r w:rsidRPr="00C271BD">
              <w:rPr>
                <w:noProof/>
                <w:webHidden/>
              </w:rPr>
              <w:tab/>
            </w:r>
            <w:r w:rsidRPr="00C271BD">
              <w:rPr>
                <w:noProof/>
                <w:webHidden/>
              </w:rPr>
              <w:fldChar w:fldCharType="begin"/>
            </w:r>
            <w:r w:rsidRPr="00C271BD">
              <w:rPr>
                <w:noProof/>
                <w:webHidden/>
              </w:rPr>
              <w:instrText xml:space="preserve"> PAGEREF _Toc153613237 \h </w:instrText>
            </w:r>
            <w:r w:rsidRPr="00C271BD">
              <w:rPr>
                <w:noProof/>
                <w:webHidden/>
              </w:rPr>
            </w:r>
            <w:r w:rsidRPr="00C271BD">
              <w:rPr>
                <w:noProof/>
                <w:webHidden/>
              </w:rPr>
              <w:fldChar w:fldCharType="separate"/>
            </w:r>
            <w:r w:rsidRPr="00C271BD">
              <w:rPr>
                <w:noProof/>
                <w:webHidden/>
              </w:rPr>
              <w:t>13</w:t>
            </w:r>
            <w:r w:rsidRPr="00C271BD">
              <w:rPr>
                <w:noProof/>
                <w:webHidden/>
              </w:rPr>
              <w:fldChar w:fldCharType="end"/>
            </w:r>
          </w:hyperlink>
        </w:p>
        <w:p w14:paraId="7D9D7355" w14:textId="6FDB48D9"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38" w:history="1">
            <w:r w:rsidRPr="00C271BD">
              <w:rPr>
                <w:rStyle w:val="Hyperlink"/>
                <w:rFonts w:cs="Times New Roman"/>
                <w:noProof/>
              </w:rPr>
              <w:t>2.2.3.5. Use Case “View Product”</w:t>
            </w:r>
            <w:r w:rsidRPr="00C271BD">
              <w:rPr>
                <w:noProof/>
                <w:webHidden/>
              </w:rPr>
              <w:tab/>
            </w:r>
            <w:r w:rsidRPr="00C271BD">
              <w:rPr>
                <w:noProof/>
                <w:webHidden/>
              </w:rPr>
              <w:fldChar w:fldCharType="begin"/>
            </w:r>
            <w:r w:rsidRPr="00C271BD">
              <w:rPr>
                <w:noProof/>
                <w:webHidden/>
              </w:rPr>
              <w:instrText xml:space="preserve"> PAGEREF _Toc153613238 \h </w:instrText>
            </w:r>
            <w:r w:rsidRPr="00C271BD">
              <w:rPr>
                <w:noProof/>
                <w:webHidden/>
              </w:rPr>
            </w:r>
            <w:r w:rsidRPr="00C271BD">
              <w:rPr>
                <w:noProof/>
                <w:webHidden/>
              </w:rPr>
              <w:fldChar w:fldCharType="separate"/>
            </w:r>
            <w:r w:rsidRPr="00C271BD">
              <w:rPr>
                <w:noProof/>
                <w:webHidden/>
              </w:rPr>
              <w:t>14</w:t>
            </w:r>
            <w:r w:rsidRPr="00C271BD">
              <w:rPr>
                <w:noProof/>
                <w:webHidden/>
              </w:rPr>
              <w:fldChar w:fldCharType="end"/>
            </w:r>
          </w:hyperlink>
        </w:p>
        <w:p w14:paraId="1C5E7A31" w14:textId="08793E9A"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39" w:history="1">
            <w:r w:rsidRPr="00C271BD">
              <w:rPr>
                <w:rStyle w:val="Hyperlink"/>
                <w:rFonts w:cs="Times New Roman"/>
                <w:noProof/>
              </w:rPr>
              <w:t>2.2.3.6. Use Case “Find Product”</w:t>
            </w:r>
            <w:r w:rsidRPr="00C271BD">
              <w:rPr>
                <w:noProof/>
                <w:webHidden/>
              </w:rPr>
              <w:tab/>
            </w:r>
            <w:r w:rsidRPr="00C271BD">
              <w:rPr>
                <w:noProof/>
                <w:webHidden/>
              </w:rPr>
              <w:fldChar w:fldCharType="begin"/>
            </w:r>
            <w:r w:rsidRPr="00C271BD">
              <w:rPr>
                <w:noProof/>
                <w:webHidden/>
              </w:rPr>
              <w:instrText xml:space="preserve"> PAGEREF _Toc153613239 \h </w:instrText>
            </w:r>
            <w:r w:rsidRPr="00C271BD">
              <w:rPr>
                <w:noProof/>
                <w:webHidden/>
              </w:rPr>
            </w:r>
            <w:r w:rsidRPr="00C271BD">
              <w:rPr>
                <w:noProof/>
                <w:webHidden/>
              </w:rPr>
              <w:fldChar w:fldCharType="separate"/>
            </w:r>
            <w:r w:rsidRPr="00C271BD">
              <w:rPr>
                <w:noProof/>
                <w:webHidden/>
              </w:rPr>
              <w:t>15</w:t>
            </w:r>
            <w:r w:rsidRPr="00C271BD">
              <w:rPr>
                <w:noProof/>
                <w:webHidden/>
              </w:rPr>
              <w:fldChar w:fldCharType="end"/>
            </w:r>
          </w:hyperlink>
        </w:p>
        <w:p w14:paraId="6F827C72" w14:textId="48613A43"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0" w:history="1">
            <w:r w:rsidRPr="00C271BD">
              <w:rPr>
                <w:rStyle w:val="Hyperlink"/>
                <w:rFonts w:cs="Times New Roman"/>
                <w:noProof/>
              </w:rPr>
              <w:t>2.2.3.7. Use Case “Filter Product”</w:t>
            </w:r>
            <w:r w:rsidRPr="00C271BD">
              <w:rPr>
                <w:noProof/>
                <w:webHidden/>
              </w:rPr>
              <w:tab/>
            </w:r>
            <w:r w:rsidRPr="00C271BD">
              <w:rPr>
                <w:noProof/>
                <w:webHidden/>
              </w:rPr>
              <w:fldChar w:fldCharType="begin"/>
            </w:r>
            <w:r w:rsidRPr="00C271BD">
              <w:rPr>
                <w:noProof/>
                <w:webHidden/>
              </w:rPr>
              <w:instrText xml:space="preserve"> PAGEREF _Toc153613240 \h </w:instrText>
            </w:r>
            <w:r w:rsidRPr="00C271BD">
              <w:rPr>
                <w:noProof/>
                <w:webHidden/>
              </w:rPr>
            </w:r>
            <w:r w:rsidRPr="00C271BD">
              <w:rPr>
                <w:noProof/>
                <w:webHidden/>
              </w:rPr>
              <w:fldChar w:fldCharType="separate"/>
            </w:r>
            <w:r w:rsidRPr="00C271BD">
              <w:rPr>
                <w:noProof/>
                <w:webHidden/>
              </w:rPr>
              <w:t>16</w:t>
            </w:r>
            <w:r w:rsidRPr="00C271BD">
              <w:rPr>
                <w:noProof/>
                <w:webHidden/>
              </w:rPr>
              <w:fldChar w:fldCharType="end"/>
            </w:r>
          </w:hyperlink>
        </w:p>
        <w:p w14:paraId="7BED08A9" w14:textId="4D363DE8"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1" w:history="1">
            <w:r w:rsidRPr="00C271BD">
              <w:rPr>
                <w:rStyle w:val="Hyperlink"/>
                <w:rFonts w:cs="Times New Roman"/>
                <w:noProof/>
              </w:rPr>
              <w:t>2.2.3.8. Use Case “Manage Cart”</w:t>
            </w:r>
            <w:r w:rsidRPr="00C271BD">
              <w:rPr>
                <w:noProof/>
                <w:webHidden/>
              </w:rPr>
              <w:tab/>
            </w:r>
            <w:r w:rsidRPr="00C271BD">
              <w:rPr>
                <w:noProof/>
                <w:webHidden/>
              </w:rPr>
              <w:fldChar w:fldCharType="begin"/>
            </w:r>
            <w:r w:rsidRPr="00C271BD">
              <w:rPr>
                <w:noProof/>
                <w:webHidden/>
              </w:rPr>
              <w:instrText xml:space="preserve"> PAGEREF _Toc153613241 \h </w:instrText>
            </w:r>
            <w:r w:rsidRPr="00C271BD">
              <w:rPr>
                <w:noProof/>
                <w:webHidden/>
              </w:rPr>
            </w:r>
            <w:r w:rsidRPr="00C271BD">
              <w:rPr>
                <w:noProof/>
                <w:webHidden/>
              </w:rPr>
              <w:fldChar w:fldCharType="separate"/>
            </w:r>
            <w:r w:rsidRPr="00C271BD">
              <w:rPr>
                <w:noProof/>
                <w:webHidden/>
              </w:rPr>
              <w:t>17</w:t>
            </w:r>
            <w:r w:rsidRPr="00C271BD">
              <w:rPr>
                <w:noProof/>
                <w:webHidden/>
              </w:rPr>
              <w:fldChar w:fldCharType="end"/>
            </w:r>
          </w:hyperlink>
        </w:p>
        <w:p w14:paraId="4F724749" w14:textId="4BE66EC7"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2" w:history="1">
            <w:r w:rsidRPr="00C271BD">
              <w:rPr>
                <w:rStyle w:val="Hyperlink"/>
                <w:rFonts w:cs="Times New Roman"/>
                <w:noProof/>
              </w:rPr>
              <w:t>2.</w:t>
            </w:r>
            <w:r w:rsidRPr="00C271BD">
              <w:rPr>
                <w:rStyle w:val="Hyperlink"/>
                <w:rFonts w:eastAsia="Times New Roman"/>
                <w:noProof/>
              </w:rPr>
              <w:t>2.3.9. Use Case “Add Product To Cart”</w:t>
            </w:r>
            <w:r w:rsidRPr="00C271BD">
              <w:rPr>
                <w:noProof/>
                <w:webHidden/>
              </w:rPr>
              <w:tab/>
            </w:r>
            <w:r w:rsidRPr="00C271BD">
              <w:rPr>
                <w:noProof/>
                <w:webHidden/>
              </w:rPr>
              <w:fldChar w:fldCharType="begin"/>
            </w:r>
            <w:r w:rsidRPr="00C271BD">
              <w:rPr>
                <w:noProof/>
                <w:webHidden/>
              </w:rPr>
              <w:instrText xml:space="preserve"> PAGEREF _Toc153613242 \h </w:instrText>
            </w:r>
            <w:r w:rsidRPr="00C271BD">
              <w:rPr>
                <w:noProof/>
                <w:webHidden/>
              </w:rPr>
            </w:r>
            <w:r w:rsidRPr="00C271BD">
              <w:rPr>
                <w:noProof/>
                <w:webHidden/>
              </w:rPr>
              <w:fldChar w:fldCharType="separate"/>
            </w:r>
            <w:r w:rsidRPr="00C271BD">
              <w:rPr>
                <w:noProof/>
                <w:webHidden/>
              </w:rPr>
              <w:t>18</w:t>
            </w:r>
            <w:r w:rsidRPr="00C271BD">
              <w:rPr>
                <w:noProof/>
                <w:webHidden/>
              </w:rPr>
              <w:fldChar w:fldCharType="end"/>
            </w:r>
          </w:hyperlink>
        </w:p>
        <w:p w14:paraId="6E259A27" w14:textId="47171C54"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3" w:history="1">
            <w:r w:rsidRPr="00C271BD">
              <w:rPr>
                <w:rStyle w:val="Hyperlink"/>
                <w:rFonts w:cs="Times New Roman"/>
                <w:noProof/>
              </w:rPr>
              <w:t>2.</w:t>
            </w:r>
            <w:r w:rsidRPr="00C271BD">
              <w:rPr>
                <w:rStyle w:val="Hyperlink"/>
                <w:noProof/>
              </w:rPr>
              <w:t>2.3.10. Use Case “Update Cart Quantity”</w:t>
            </w:r>
            <w:r w:rsidRPr="00C271BD">
              <w:rPr>
                <w:noProof/>
                <w:webHidden/>
              </w:rPr>
              <w:tab/>
            </w:r>
            <w:r w:rsidRPr="00C271BD">
              <w:rPr>
                <w:noProof/>
                <w:webHidden/>
              </w:rPr>
              <w:fldChar w:fldCharType="begin"/>
            </w:r>
            <w:r w:rsidRPr="00C271BD">
              <w:rPr>
                <w:noProof/>
                <w:webHidden/>
              </w:rPr>
              <w:instrText xml:space="preserve"> PAGEREF _Toc153613243 \h </w:instrText>
            </w:r>
            <w:r w:rsidRPr="00C271BD">
              <w:rPr>
                <w:noProof/>
                <w:webHidden/>
              </w:rPr>
            </w:r>
            <w:r w:rsidRPr="00C271BD">
              <w:rPr>
                <w:noProof/>
                <w:webHidden/>
              </w:rPr>
              <w:fldChar w:fldCharType="separate"/>
            </w:r>
            <w:r w:rsidRPr="00C271BD">
              <w:rPr>
                <w:noProof/>
                <w:webHidden/>
              </w:rPr>
              <w:t>19</w:t>
            </w:r>
            <w:r w:rsidRPr="00C271BD">
              <w:rPr>
                <w:noProof/>
                <w:webHidden/>
              </w:rPr>
              <w:fldChar w:fldCharType="end"/>
            </w:r>
          </w:hyperlink>
        </w:p>
        <w:p w14:paraId="3397B3D1" w14:textId="1655BE1D"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4" w:history="1">
            <w:r w:rsidRPr="00C271BD">
              <w:rPr>
                <w:rStyle w:val="Hyperlink"/>
                <w:rFonts w:cs="Times New Roman"/>
                <w:noProof/>
              </w:rPr>
              <w:t>2.</w:t>
            </w:r>
            <w:r w:rsidRPr="00C271BD">
              <w:rPr>
                <w:rStyle w:val="Hyperlink"/>
                <w:noProof/>
              </w:rPr>
              <w:t>2.3.11. Use Case “</w:t>
            </w:r>
            <w:r w:rsidRPr="00C271BD">
              <w:rPr>
                <w:rStyle w:val="Hyperlink"/>
                <w:rFonts w:eastAsia="Times New Roman"/>
                <w:noProof/>
              </w:rPr>
              <w:t>Delete Cart Products”</w:t>
            </w:r>
            <w:r w:rsidRPr="00C271BD">
              <w:rPr>
                <w:noProof/>
                <w:webHidden/>
              </w:rPr>
              <w:tab/>
            </w:r>
            <w:r w:rsidRPr="00C271BD">
              <w:rPr>
                <w:noProof/>
                <w:webHidden/>
              </w:rPr>
              <w:fldChar w:fldCharType="begin"/>
            </w:r>
            <w:r w:rsidRPr="00C271BD">
              <w:rPr>
                <w:noProof/>
                <w:webHidden/>
              </w:rPr>
              <w:instrText xml:space="preserve"> PAGEREF _Toc153613244 \h </w:instrText>
            </w:r>
            <w:r w:rsidRPr="00C271BD">
              <w:rPr>
                <w:noProof/>
                <w:webHidden/>
              </w:rPr>
            </w:r>
            <w:r w:rsidRPr="00C271BD">
              <w:rPr>
                <w:noProof/>
                <w:webHidden/>
              </w:rPr>
              <w:fldChar w:fldCharType="separate"/>
            </w:r>
            <w:r w:rsidRPr="00C271BD">
              <w:rPr>
                <w:noProof/>
                <w:webHidden/>
              </w:rPr>
              <w:t>20</w:t>
            </w:r>
            <w:r w:rsidRPr="00C271BD">
              <w:rPr>
                <w:noProof/>
                <w:webHidden/>
              </w:rPr>
              <w:fldChar w:fldCharType="end"/>
            </w:r>
          </w:hyperlink>
        </w:p>
        <w:p w14:paraId="5DDA3742" w14:textId="3E7F795D"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5" w:history="1">
            <w:r w:rsidRPr="00C271BD">
              <w:rPr>
                <w:rStyle w:val="Hyperlink"/>
                <w:rFonts w:cs="Times New Roman"/>
                <w:noProof/>
              </w:rPr>
              <w:t>2.2.3.12. Use Case “Buy Product”</w:t>
            </w:r>
            <w:r w:rsidRPr="00C271BD">
              <w:rPr>
                <w:noProof/>
                <w:webHidden/>
              </w:rPr>
              <w:tab/>
            </w:r>
            <w:r w:rsidRPr="00C271BD">
              <w:rPr>
                <w:noProof/>
                <w:webHidden/>
              </w:rPr>
              <w:fldChar w:fldCharType="begin"/>
            </w:r>
            <w:r w:rsidRPr="00C271BD">
              <w:rPr>
                <w:noProof/>
                <w:webHidden/>
              </w:rPr>
              <w:instrText xml:space="preserve"> PAGEREF _Toc153613245 \h </w:instrText>
            </w:r>
            <w:r w:rsidRPr="00C271BD">
              <w:rPr>
                <w:noProof/>
                <w:webHidden/>
              </w:rPr>
            </w:r>
            <w:r w:rsidRPr="00C271BD">
              <w:rPr>
                <w:noProof/>
                <w:webHidden/>
              </w:rPr>
              <w:fldChar w:fldCharType="separate"/>
            </w:r>
            <w:r w:rsidRPr="00C271BD">
              <w:rPr>
                <w:noProof/>
                <w:webHidden/>
              </w:rPr>
              <w:t>21</w:t>
            </w:r>
            <w:r w:rsidRPr="00C271BD">
              <w:rPr>
                <w:noProof/>
                <w:webHidden/>
              </w:rPr>
              <w:fldChar w:fldCharType="end"/>
            </w:r>
          </w:hyperlink>
        </w:p>
        <w:p w14:paraId="1786D31E" w14:textId="5C2CA1E1"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6" w:history="1">
            <w:r w:rsidRPr="00C271BD">
              <w:rPr>
                <w:rStyle w:val="Hyperlink"/>
                <w:rFonts w:cs="Times New Roman"/>
                <w:noProof/>
              </w:rPr>
              <w:t>2.2.3.13. Use Case “Manage Account”</w:t>
            </w:r>
            <w:r w:rsidRPr="00C271BD">
              <w:rPr>
                <w:noProof/>
                <w:webHidden/>
              </w:rPr>
              <w:tab/>
            </w:r>
            <w:r w:rsidRPr="00C271BD">
              <w:rPr>
                <w:noProof/>
                <w:webHidden/>
              </w:rPr>
              <w:fldChar w:fldCharType="begin"/>
            </w:r>
            <w:r w:rsidRPr="00C271BD">
              <w:rPr>
                <w:noProof/>
                <w:webHidden/>
              </w:rPr>
              <w:instrText xml:space="preserve"> PAGEREF _Toc153613246 \h </w:instrText>
            </w:r>
            <w:r w:rsidRPr="00C271BD">
              <w:rPr>
                <w:noProof/>
                <w:webHidden/>
              </w:rPr>
            </w:r>
            <w:r w:rsidRPr="00C271BD">
              <w:rPr>
                <w:noProof/>
                <w:webHidden/>
              </w:rPr>
              <w:fldChar w:fldCharType="separate"/>
            </w:r>
            <w:r w:rsidRPr="00C271BD">
              <w:rPr>
                <w:noProof/>
                <w:webHidden/>
              </w:rPr>
              <w:t>22</w:t>
            </w:r>
            <w:r w:rsidRPr="00C271BD">
              <w:rPr>
                <w:noProof/>
                <w:webHidden/>
              </w:rPr>
              <w:fldChar w:fldCharType="end"/>
            </w:r>
          </w:hyperlink>
        </w:p>
        <w:p w14:paraId="2A5DEE35" w14:textId="2B17ECFC"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7" w:history="1">
            <w:r w:rsidRPr="00C271BD">
              <w:rPr>
                <w:rStyle w:val="Hyperlink"/>
                <w:rFonts w:cs="Times New Roman"/>
                <w:noProof/>
              </w:rPr>
              <w:t>2.2.3.14. Use Case “Manage Personal account”</w:t>
            </w:r>
            <w:r w:rsidRPr="00C271BD">
              <w:rPr>
                <w:noProof/>
                <w:webHidden/>
              </w:rPr>
              <w:tab/>
            </w:r>
            <w:r w:rsidRPr="00C271BD">
              <w:rPr>
                <w:noProof/>
                <w:webHidden/>
              </w:rPr>
              <w:fldChar w:fldCharType="begin"/>
            </w:r>
            <w:r w:rsidRPr="00C271BD">
              <w:rPr>
                <w:noProof/>
                <w:webHidden/>
              </w:rPr>
              <w:instrText xml:space="preserve"> PAGEREF _Toc153613247 \h </w:instrText>
            </w:r>
            <w:r w:rsidRPr="00C271BD">
              <w:rPr>
                <w:noProof/>
                <w:webHidden/>
              </w:rPr>
            </w:r>
            <w:r w:rsidRPr="00C271BD">
              <w:rPr>
                <w:noProof/>
                <w:webHidden/>
              </w:rPr>
              <w:fldChar w:fldCharType="separate"/>
            </w:r>
            <w:r w:rsidRPr="00C271BD">
              <w:rPr>
                <w:noProof/>
                <w:webHidden/>
              </w:rPr>
              <w:t>23</w:t>
            </w:r>
            <w:r w:rsidRPr="00C271BD">
              <w:rPr>
                <w:noProof/>
                <w:webHidden/>
              </w:rPr>
              <w:fldChar w:fldCharType="end"/>
            </w:r>
          </w:hyperlink>
        </w:p>
        <w:p w14:paraId="70882597" w14:textId="63930712"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8" w:history="1">
            <w:r w:rsidRPr="00C271BD">
              <w:rPr>
                <w:rStyle w:val="Hyperlink"/>
                <w:rFonts w:cs="Times New Roman"/>
                <w:noProof/>
              </w:rPr>
              <w:t>2.2.3.15. Use Case “Manage Product”</w:t>
            </w:r>
            <w:r w:rsidRPr="00C271BD">
              <w:rPr>
                <w:noProof/>
                <w:webHidden/>
              </w:rPr>
              <w:tab/>
            </w:r>
            <w:r w:rsidRPr="00C271BD">
              <w:rPr>
                <w:noProof/>
                <w:webHidden/>
              </w:rPr>
              <w:fldChar w:fldCharType="begin"/>
            </w:r>
            <w:r w:rsidRPr="00C271BD">
              <w:rPr>
                <w:noProof/>
                <w:webHidden/>
              </w:rPr>
              <w:instrText xml:space="preserve"> PAGEREF _Toc153613248 \h </w:instrText>
            </w:r>
            <w:r w:rsidRPr="00C271BD">
              <w:rPr>
                <w:noProof/>
                <w:webHidden/>
              </w:rPr>
            </w:r>
            <w:r w:rsidRPr="00C271BD">
              <w:rPr>
                <w:noProof/>
                <w:webHidden/>
              </w:rPr>
              <w:fldChar w:fldCharType="separate"/>
            </w:r>
            <w:r w:rsidRPr="00C271BD">
              <w:rPr>
                <w:noProof/>
                <w:webHidden/>
              </w:rPr>
              <w:t>24</w:t>
            </w:r>
            <w:r w:rsidRPr="00C271BD">
              <w:rPr>
                <w:noProof/>
                <w:webHidden/>
              </w:rPr>
              <w:fldChar w:fldCharType="end"/>
            </w:r>
          </w:hyperlink>
        </w:p>
        <w:p w14:paraId="321716DB" w14:textId="6267566B"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49" w:history="1">
            <w:r w:rsidRPr="00C271BD">
              <w:rPr>
                <w:rStyle w:val="Hyperlink"/>
                <w:rFonts w:cs="Times New Roman"/>
                <w:noProof/>
              </w:rPr>
              <w:t>2.2.3.16. Use Case “Manage Order”</w:t>
            </w:r>
            <w:r w:rsidRPr="00C271BD">
              <w:rPr>
                <w:noProof/>
                <w:webHidden/>
              </w:rPr>
              <w:tab/>
            </w:r>
            <w:r w:rsidRPr="00C271BD">
              <w:rPr>
                <w:noProof/>
                <w:webHidden/>
              </w:rPr>
              <w:fldChar w:fldCharType="begin"/>
            </w:r>
            <w:r w:rsidRPr="00C271BD">
              <w:rPr>
                <w:noProof/>
                <w:webHidden/>
              </w:rPr>
              <w:instrText xml:space="preserve"> PAGEREF _Toc153613249 \h </w:instrText>
            </w:r>
            <w:r w:rsidRPr="00C271BD">
              <w:rPr>
                <w:noProof/>
                <w:webHidden/>
              </w:rPr>
            </w:r>
            <w:r w:rsidRPr="00C271BD">
              <w:rPr>
                <w:noProof/>
                <w:webHidden/>
              </w:rPr>
              <w:fldChar w:fldCharType="separate"/>
            </w:r>
            <w:r w:rsidRPr="00C271BD">
              <w:rPr>
                <w:noProof/>
                <w:webHidden/>
              </w:rPr>
              <w:t>27</w:t>
            </w:r>
            <w:r w:rsidRPr="00C271BD">
              <w:rPr>
                <w:noProof/>
                <w:webHidden/>
              </w:rPr>
              <w:fldChar w:fldCharType="end"/>
            </w:r>
          </w:hyperlink>
        </w:p>
        <w:p w14:paraId="3AD492EB" w14:textId="62AB039B"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50" w:history="1">
            <w:r w:rsidRPr="00C271BD">
              <w:rPr>
                <w:rStyle w:val="Hyperlink"/>
                <w:rFonts w:cs="Times New Roman"/>
                <w:noProof/>
              </w:rPr>
              <w:t>2.</w:t>
            </w:r>
            <w:r w:rsidRPr="00C271BD">
              <w:rPr>
                <w:rStyle w:val="Hyperlink"/>
                <w:noProof/>
              </w:rPr>
              <w:t>2.3.17. Use Case “View Order History”</w:t>
            </w:r>
            <w:r w:rsidRPr="00C271BD">
              <w:rPr>
                <w:noProof/>
                <w:webHidden/>
              </w:rPr>
              <w:tab/>
            </w:r>
            <w:r w:rsidRPr="00C271BD">
              <w:rPr>
                <w:noProof/>
                <w:webHidden/>
              </w:rPr>
              <w:fldChar w:fldCharType="begin"/>
            </w:r>
            <w:r w:rsidRPr="00C271BD">
              <w:rPr>
                <w:noProof/>
                <w:webHidden/>
              </w:rPr>
              <w:instrText xml:space="preserve"> PAGEREF _Toc153613250 \h </w:instrText>
            </w:r>
            <w:r w:rsidRPr="00C271BD">
              <w:rPr>
                <w:noProof/>
                <w:webHidden/>
              </w:rPr>
            </w:r>
            <w:r w:rsidRPr="00C271BD">
              <w:rPr>
                <w:noProof/>
                <w:webHidden/>
              </w:rPr>
              <w:fldChar w:fldCharType="separate"/>
            </w:r>
            <w:r w:rsidRPr="00C271BD">
              <w:rPr>
                <w:noProof/>
                <w:webHidden/>
              </w:rPr>
              <w:t>28</w:t>
            </w:r>
            <w:r w:rsidRPr="00C271BD">
              <w:rPr>
                <w:noProof/>
                <w:webHidden/>
              </w:rPr>
              <w:fldChar w:fldCharType="end"/>
            </w:r>
          </w:hyperlink>
        </w:p>
        <w:p w14:paraId="08152687" w14:textId="18177B9B"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51" w:history="1">
            <w:r w:rsidRPr="00C271BD">
              <w:rPr>
                <w:rStyle w:val="Hyperlink"/>
                <w:rFonts w:cs="Times New Roman"/>
                <w:noProof/>
              </w:rPr>
              <w:t>2.</w:t>
            </w:r>
            <w:r w:rsidRPr="00C271BD">
              <w:rPr>
                <w:rStyle w:val="Hyperlink"/>
                <w:noProof/>
              </w:rPr>
              <w:t>2.3.18. Use Case “View Order Details”</w:t>
            </w:r>
            <w:r w:rsidRPr="00C271BD">
              <w:rPr>
                <w:noProof/>
                <w:webHidden/>
              </w:rPr>
              <w:tab/>
            </w:r>
            <w:r w:rsidRPr="00C271BD">
              <w:rPr>
                <w:noProof/>
                <w:webHidden/>
              </w:rPr>
              <w:fldChar w:fldCharType="begin"/>
            </w:r>
            <w:r w:rsidRPr="00C271BD">
              <w:rPr>
                <w:noProof/>
                <w:webHidden/>
              </w:rPr>
              <w:instrText xml:space="preserve"> PAGEREF _Toc153613251 \h </w:instrText>
            </w:r>
            <w:r w:rsidRPr="00C271BD">
              <w:rPr>
                <w:noProof/>
                <w:webHidden/>
              </w:rPr>
            </w:r>
            <w:r w:rsidRPr="00C271BD">
              <w:rPr>
                <w:noProof/>
                <w:webHidden/>
              </w:rPr>
              <w:fldChar w:fldCharType="separate"/>
            </w:r>
            <w:r w:rsidRPr="00C271BD">
              <w:rPr>
                <w:noProof/>
                <w:webHidden/>
              </w:rPr>
              <w:t>29</w:t>
            </w:r>
            <w:r w:rsidRPr="00C271BD">
              <w:rPr>
                <w:noProof/>
                <w:webHidden/>
              </w:rPr>
              <w:fldChar w:fldCharType="end"/>
            </w:r>
          </w:hyperlink>
        </w:p>
        <w:p w14:paraId="2E73C4C3" w14:textId="6848CE04" w:rsidR="00C271BD" w:rsidRPr="00C271BD" w:rsidRDefault="00C271BD">
          <w:pPr>
            <w:pStyle w:val="TOC1"/>
            <w:tabs>
              <w:tab w:val="right" w:leader="dot" w:pos="9395"/>
            </w:tabs>
            <w:rPr>
              <w:rFonts w:asciiTheme="minorHAnsi" w:eastAsiaTheme="minorEastAsia" w:hAnsiTheme="minorHAnsi"/>
              <w:b w:val="0"/>
              <w:noProof/>
              <w:kern w:val="2"/>
              <w:sz w:val="22"/>
              <w:lang w:val="en-US"/>
              <w14:ligatures w14:val="standardContextual"/>
            </w:rPr>
          </w:pPr>
          <w:hyperlink w:anchor="_Toc153613252" w:history="1">
            <w:r w:rsidRPr="00C271BD">
              <w:rPr>
                <w:rStyle w:val="Hyperlink"/>
                <w:b w:val="0"/>
                <w:noProof/>
              </w:rPr>
              <w:t>CHAPTER 3 TEST PLAN</w:t>
            </w:r>
            <w:r w:rsidRPr="00C271BD">
              <w:rPr>
                <w:b w:val="0"/>
                <w:noProof/>
                <w:webHidden/>
              </w:rPr>
              <w:tab/>
            </w:r>
            <w:r w:rsidRPr="00C271BD">
              <w:rPr>
                <w:b w:val="0"/>
                <w:noProof/>
                <w:webHidden/>
              </w:rPr>
              <w:fldChar w:fldCharType="begin"/>
            </w:r>
            <w:r w:rsidRPr="00C271BD">
              <w:rPr>
                <w:b w:val="0"/>
                <w:noProof/>
                <w:webHidden/>
              </w:rPr>
              <w:instrText xml:space="preserve"> PAGEREF _Toc153613252 \h </w:instrText>
            </w:r>
            <w:r w:rsidRPr="00C271BD">
              <w:rPr>
                <w:b w:val="0"/>
                <w:noProof/>
                <w:webHidden/>
              </w:rPr>
            </w:r>
            <w:r w:rsidRPr="00C271BD">
              <w:rPr>
                <w:b w:val="0"/>
                <w:noProof/>
                <w:webHidden/>
              </w:rPr>
              <w:fldChar w:fldCharType="separate"/>
            </w:r>
            <w:r w:rsidRPr="00C271BD">
              <w:rPr>
                <w:b w:val="0"/>
                <w:noProof/>
                <w:webHidden/>
              </w:rPr>
              <w:t>31</w:t>
            </w:r>
            <w:r w:rsidRPr="00C271BD">
              <w:rPr>
                <w:b w:val="0"/>
                <w:noProof/>
                <w:webHidden/>
              </w:rPr>
              <w:fldChar w:fldCharType="end"/>
            </w:r>
          </w:hyperlink>
        </w:p>
        <w:p w14:paraId="2A503DC4" w14:textId="03E4EE5F"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54" w:history="1">
            <w:r w:rsidRPr="00C271BD">
              <w:rPr>
                <w:rStyle w:val="Hyperlink"/>
                <w:b w:val="0"/>
                <w:noProof/>
                <w:lang w:eastAsia="zh-CN"/>
              </w:rPr>
              <w:t>3.1. SCOPE</w:t>
            </w:r>
            <w:r w:rsidRPr="00C271BD">
              <w:rPr>
                <w:b w:val="0"/>
                <w:noProof/>
                <w:webHidden/>
              </w:rPr>
              <w:tab/>
            </w:r>
            <w:r w:rsidRPr="00C271BD">
              <w:rPr>
                <w:b w:val="0"/>
                <w:noProof/>
                <w:webHidden/>
              </w:rPr>
              <w:fldChar w:fldCharType="begin"/>
            </w:r>
            <w:r w:rsidRPr="00C271BD">
              <w:rPr>
                <w:b w:val="0"/>
                <w:noProof/>
                <w:webHidden/>
              </w:rPr>
              <w:instrText xml:space="preserve"> PAGEREF _Toc153613254 \h </w:instrText>
            </w:r>
            <w:r w:rsidRPr="00C271BD">
              <w:rPr>
                <w:b w:val="0"/>
                <w:noProof/>
                <w:webHidden/>
              </w:rPr>
            </w:r>
            <w:r w:rsidRPr="00C271BD">
              <w:rPr>
                <w:b w:val="0"/>
                <w:noProof/>
                <w:webHidden/>
              </w:rPr>
              <w:fldChar w:fldCharType="separate"/>
            </w:r>
            <w:r w:rsidRPr="00C271BD">
              <w:rPr>
                <w:b w:val="0"/>
                <w:noProof/>
                <w:webHidden/>
              </w:rPr>
              <w:t>31</w:t>
            </w:r>
            <w:r w:rsidRPr="00C271BD">
              <w:rPr>
                <w:b w:val="0"/>
                <w:noProof/>
                <w:webHidden/>
              </w:rPr>
              <w:fldChar w:fldCharType="end"/>
            </w:r>
          </w:hyperlink>
        </w:p>
        <w:p w14:paraId="635E4245" w14:textId="468E4571"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55" w:history="1">
            <w:r w:rsidRPr="00C271BD">
              <w:rPr>
                <w:rStyle w:val="Hyperlink"/>
                <w:rFonts w:eastAsia="Yu Gothic Light"/>
                <w:b w:val="0"/>
                <w:noProof/>
                <w:lang w:val="en-US"/>
              </w:rPr>
              <w:t>3.1.1. In Scope</w:t>
            </w:r>
            <w:r w:rsidRPr="00C271BD">
              <w:rPr>
                <w:b w:val="0"/>
                <w:noProof/>
                <w:webHidden/>
              </w:rPr>
              <w:tab/>
            </w:r>
            <w:r w:rsidRPr="00C271BD">
              <w:rPr>
                <w:b w:val="0"/>
                <w:noProof/>
                <w:webHidden/>
              </w:rPr>
              <w:fldChar w:fldCharType="begin"/>
            </w:r>
            <w:r w:rsidRPr="00C271BD">
              <w:rPr>
                <w:b w:val="0"/>
                <w:noProof/>
                <w:webHidden/>
              </w:rPr>
              <w:instrText xml:space="preserve"> PAGEREF _Toc153613255 \h </w:instrText>
            </w:r>
            <w:r w:rsidRPr="00C271BD">
              <w:rPr>
                <w:b w:val="0"/>
                <w:noProof/>
                <w:webHidden/>
              </w:rPr>
            </w:r>
            <w:r w:rsidRPr="00C271BD">
              <w:rPr>
                <w:b w:val="0"/>
                <w:noProof/>
                <w:webHidden/>
              </w:rPr>
              <w:fldChar w:fldCharType="separate"/>
            </w:r>
            <w:r w:rsidRPr="00C271BD">
              <w:rPr>
                <w:b w:val="0"/>
                <w:noProof/>
                <w:webHidden/>
              </w:rPr>
              <w:t>31</w:t>
            </w:r>
            <w:r w:rsidRPr="00C271BD">
              <w:rPr>
                <w:b w:val="0"/>
                <w:noProof/>
                <w:webHidden/>
              </w:rPr>
              <w:fldChar w:fldCharType="end"/>
            </w:r>
          </w:hyperlink>
        </w:p>
        <w:p w14:paraId="32214881" w14:textId="200C119B"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56" w:history="1">
            <w:r w:rsidRPr="00C271BD">
              <w:rPr>
                <w:rStyle w:val="Hyperlink"/>
                <w:rFonts w:eastAsia="Yu Gothic Light"/>
                <w:b w:val="0"/>
                <w:noProof/>
                <w:lang w:val="en-US"/>
              </w:rPr>
              <w:t>3.1.2. Out of Scope</w:t>
            </w:r>
            <w:r w:rsidRPr="00C271BD">
              <w:rPr>
                <w:b w:val="0"/>
                <w:noProof/>
                <w:webHidden/>
              </w:rPr>
              <w:tab/>
            </w:r>
            <w:r w:rsidRPr="00C271BD">
              <w:rPr>
                <w:b w:val="0"/>
                <w:noProof/>
                <w:webHidden/>
              </w:rPr>
              <w:fldChar w:fldCharType="begin"/>
            </w:r>
            <w:r w:rsidRPr="00C271BD">
              <w:rPr>
                <w:b w:val="0"/>
                <w:noProof/>
                <w:webHidden/>
              </w:rPr>
              <w:instrText xml:space="preserve"> PAGEREF _Toc153613256 \h </w:instrText>
            </w:r>
            <w:r w:rsidRPr="00C271BD">
              <w:rPr>
                <w:b w:val="0"/>
                <w:noProof/>
                <w:webHidden/>
              </w:rPr>
            </w:r>
            <w:r w:rsidRPr="00C271BD">
              <w:rPr>
                <w:b w:val="0"/>
                <w:noProof/>
                <w:webHidden/>
              </w:rPr>
              <w:fldChar w:fldCharType="separate"/>
            </w:r>
            <w:r w:rsidRPr="00C271BD">
              <w:rPr>
                <w:b w:val="0"/>
                <w:noProof/>
                <w:webHidden/>
              </w:rPr>
              <w:t>31</w:t>
            </w:r>
            <w:r w:rsidRPr="00C271BD">
              <w:rPr>
                <w:b w:val="0"/>
                <w:noProof/>
                <w:webHidden/>
              </w:rPr>
              <w:fldChar w:fldCharType="end"/>
            </w:r>
          </w:hyperlink>
        </w:p>
        <w:p w14:paraId="41E744DF" w14:textId="100CF886"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57" w:history="1">
            <w:r w:rsidRPr="00C271BD">
              <w:rPr>
                <w:rStyle w:val="Hyperlink"/>
                <w:b w:val="0"/>
                <w:noProof/>
                <w:lang w:eastAsia="zh-CN"/>
              </w:rPr>
              <w:t>3.2. QUALITY OBJECTIVE</w:t>
            </w:r>
            <w:r w:rsidRPr="00C271BD">
              <w:rPr>
                <w:b w:val="0"/>
                <w:noProof/>
                <w:webHidden/>
              </w:rPr>
              <w:tab/>
            </w:r>
            <w:r w:rsidRPr="00C271BD">
              <w:rPr>
                <w:b w:val="0"/>
                <w:noProof/>
                <w:webHidden/>
              </w:rPr>
              <w:fldChar w:fldCharType="begin"/>
            </w:r>
            <w:r w:rsidRPr="00C271BD">
              <w:rPr>
                <w:b w:val="0"/>
                <w:noProof/>
                <w:webHidden/>
              </w:rPr>
              <w:instrText xml:space="preserve"> PAGEREF _Toc153613257 \h </w:instrText>
            </w:r>
            <w:r w:rsidRPr="00C271BD">
              <w:rPr>
                <w:b w:val="0"/>
                <w:noProof/>
                <w:webHidden/>
              </w:rPr>
            </w:r>
            <w:r w:rsidRPr="00C271BD">
              <w:rPr>
                <w:b w:val="0"/>
                <w:noProof/>
                <w:webHidden/>
              </w:rPr>
              <w:fldChar w:fldCharType="separate"/>
            </w:r>
            <w:r w:rsidRPr="00C271BD">
              <w:rPr>
                <w:b w:val="0"/>
                <w:noProof/>
                <w:webHidden/>
              </w:rPr>
              <w:t>31</w:t>
            </w:r>
            <w:r w:rsidRPr="00C271BD">
              <w:rPr>
                <w:b w:val="0"/>
                <w:noProof/>
                <w:webHidden/>
              </w:rPr>
              <w:fldChar w:fldCharType="end"/>
            </w:r>
          </w:hyperlink>
        </w:p>
        <w:p w14:paraId="6049E7D7" w14:textId="7F6FF15F"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58" w:history="1">
            <w:r w:rsidRPr="00C271BD">
              <w:rPr>
                <w:rStyle w:val="Hyperlink"/>
                <w:rFonts w:eastAsia="Yu Gothic Light"/>
                <w:b w:val="0"/>
                <w:noProof/>
                <w:lang w:val="en-US"/>
              </w:rPr>
              <w:t>3.2.1. Primary Objective</w:t>
            </w:r>
            <w:r w:rsidRPr="00C271BD">
              <w:rPr>
                <w:b w:val="0"/>
                <w:noProof/>
                <w:webHidden/>
              </w:rPr>
              <w:tab/>
            </w:r>
            <w:r w:rsidRPr="00C271BD">
              <w:rPr>
                <w:b w:val="0"/>
                <w:noProof/>
                <w:webHidden/>
              </w:rPr>
              <w:fldChar w:fldCharType="begin"/>
            </w:r>
            <w:r w:rsidRPr="00C271BD">
              <w:rPr>
                <w:b w:val="0"/>
                <w:noProof/>
                <w:webHidden/>
              </w:rPr>
              <w:instrText xml:space="preserve"> PAGEREF _Toc153613258 \h </w:instrText>
            </w:r>
            <w:r w:rsidRPr="00C271BD">
              <w:rPr>
                <w:b w:val="0"/>
                <w:noProof/>
                <w:webHidden/>
              </w:rPr>
            </w:r>
            <w:r w:rsidRPr="00C271BD">
              <w:rPr>
                <w:b w:val="0"/>
                <w:noProof/>
                <w:webHidden/>
              </w:rPr>
              <w:fldChar w:fldCharType="separate"/>
            </w:r>
            <w:r w:rsidRPr="00C271BD">
              <w:rPr>
                <w:b w:val="0"/>
                <w:noProof/>
                <w:webHidden/>
              </w:rPr>
              <w:t>31</w:t>
            </w:r>
            <w:r w:rsidRPr="00C271BD">
              <w:rPr>
                <w:b w:val="0"/>
                <w:noProof/>
                <w:webHidden/>
              </w:rPr>
              <w:fldChar w:fldCharType="end"/>
            </w:r>
          </w:hyperlink>
        </w:p>
        <w:p w14:paraId="0E50123A" w14:textId="5FADFCB6"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59" w:history="1">
            <w:r w:rsidRPr="00C271BD">
              <w:rPr>
                <w:rStyle w:val="Hyperlink"/>
                <w:rFonts w:eastAsia="Yu Gothic Light"/>
                <w:b w:val="0"/>
                <w:noProof/>
                <w:lang w:val="en-US"/>
              </w:rPr>
              <w:t>3.2.2. Secondary Objective</w:t>
            </w:r>
            <w:r w:rsidRPr="00C271BD">
              <w:rPr>
                <w:b w:val="0"/>
                <w:noProof/>
                <w:webHidden/>
              </w:rPr>
              <w:tab/>
            </w:r>
            <w:r w:rsidRPr="00C271BD">
              <w:rPr>
                <w:b w:val="0"/>
                <w:noProof/>
                <w:webHidden/>
              </w:rPr>
              <w:fldChar w:fldCharType="begin"/>
            </w:r>
            <w:r w:rsidRPr="00C271BD">
              <w:rPr>
                <w:b w:val="0"/>
                <w:noProof/>
                <w:webHidden/>
              </w:rPr>
              <w:instrText xml:space="preserve"> PAGEREF _Toc153613259 \h </w:instrText>
            </w:r>
            <w:r w:rsidRPr="00C271BD">
              <w:rPr>
                <w:b w:val="0"/>
                <w:noProof/>
                <w:webHidden/>
              </w:rPr>
            </w:r>
            <w:r w:rsidRPr="00C271BD">
              <w:rPr>
                <w:b w:val="0"/>
                <w:noProof/>
                <w:webHidden/>
              </w:rPr>
              <w:fldChar w:fldCharType="separate"/>
            </w:r>
            <w:r w:rsidRPr="00C271BD">
              <w:rPr>
                <w:b w:val="0"/>
                <w:noProof/>
                <w:webHidden/>
              </w:rPr>
              <w:t>31</w:t>
            </w:r>
            <w:r w:rsidRPr="00C271BD">
              <w:rPr>
                <w:b w:val="0"/>
                <w:noProof/>
                <w:webHidden/>
              </w:rPr>
              <w:fldChar w:fldCharType="end"/>
            </w:r>
          </w:hyperlink>
        </w:p>
        <w:p w14:paraId="30D7FCDC" w14:textId="3C35061F"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60" w:history="1">
            <w:r w:rsidRPr="00C271BD">
              <w:rPr>
                <w:rStyle w:val="Hyperlink"/>
                <w:b w:val="0"/>
                <w:noProof/>
                <w:lang w:eastAsia="zh-CN"/>
              </w:rPr>
              <w:t>3.3. ROLES AND RESPONSIBILITIES</w:t>
            </w:r>
            <w:r w:rsidRPr="00C271BD">
              <w:rPr>
                <w:b w:val="0"/>
                <w:noProof/>
                <w:webHidden/>
              </w:rPr>
              <w:tab/>
            </w:r>
            <w:r w:rsidRPr="00C271BD">
              <w:rPr>
                <w:b w:val="0"/>
                <w:noProof/>
                <w:webHidden/>
              </w:rPr>
              <w:fldChar w:fldCharType="begin"/>
            </w:r>
            <w:r w:rsidRPr="00C271BD">
              <w:rPr>
                <w:b w:val="0"/>
                <w:noProof/>
                <w:webHidden/>
              </w:rPr>
              <w:instrText xml:space="preserve"> PAGEREF _Toc153613260 \h </w:instrText>
            </w:r>
            <w:r w:rsidRPr="00C271BD">
              <w:rPr>
                <w:b w:val="0"/>
                <w:noProof/>
                <w:webHidden/>
              </w:rPr>
            </w:r>
            <w:r w:rsidRPr="00C271BD">
              <w:rPr>
                <w:b w:val="0"/>
                <w:noProof/>
                <w:webHidden/>
              </w:rPr>
              <w:fldChar w:fldCharType="separate"/>
            </w:r>
            <w:r w:rsidRPr="00C271BD">
              <w:rPr>
                <w:b w:val="0"/>
                <w:noProof/>
                <w:webHidden/>
              </w:rPr>
              <w:t>31</w:t>
            </w:r>
            <w:r w:rsidRPr="00C271BD">
              <w:rPr>
                <w:b w:val="0"/>
                <w:noProof/>
                <w:webHidden/>
              </w:rPr>
              <w:fldChar w:fldCharType="end"/>
            </w:r>
          </w:hyperlink>
        </w:p>
        <w:p w14:paraId="690C49D4" w14:textId="2A4DE39F"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61" w:history="1">
            <w:r w:rsidRPr="00C271BD">
              <w:rPr>
                <w:rStyle w:val="Hyperlink"/>
                <w:b w:val="0"/>
                <w:noProof/>
              </w:rPr>
              <w:t>3.4. ASSUMPTIONS FOR TEST EXECUTION</w:t>
            </w:r>
            <w:r w:rsidRPr="00C271BD">
              <w:rPr>
                <w:b w:val="0"/>
                <w:noProof/>
                <w:webHidden/>
              </w:rPr>
              <w:tab/>
            </w:r>
            <w:r w:rsidRPr="00C271BD">
              <w:rPr>
                <w:b w:val="0"/>
                <w:noProof/>
                <w:webHidden/>
              </w:rPr>
              <w:fldChar w:fldCharType="begin"/>
            </w:r>
            <w:r w:rsidRPr="00C271BD">
              <w:rPr>
                <w:b w:val="0"/>
                <w:noProof/>
                <w:webHidden/>
              </w:rPr>
              <w:instrText xml:space="preserve"> PAGEREF _Toc153613261 \h </w:instrText>
            </w:r>
            <w:r w:rsidRPr="00C271BD">
              <w:rPr>
                <w:b w:val="0"/>
                <w:noProof/>
                <w:webHidden/>
              </w:rPr>
            </w:r>
            <w:r w:rsidRPr="00C271BD">
              <w:rPr>
                <w:b w:val="0"/>
                <w:noProof/>
                <w:webHidden/>
              </w:rPr>
              <w:fldChar w:fldCharType="separate"/>
            </w:r>
            <w:r w:rsidRPr="00C271BD">
              <w:rPr>
                <w:b w:val="0"/>
                <w:noProof/>
                <w:webHidden/>
              </w:rPr>
              <w:t>32</w:t>
            </w:r>
            <w:r w:rsidRPr="00C271BD">
              <w:rPr>
                <w:b w:val="0"/>
                <w:noProof/>
                <w:webHidden/>
              </w:rPr>
              <w:fldChar w:fldCharType="end"/>
            </w:r>
          </w:hyperlink>
        </w:p>
        <w:p w14:paraId="177935EA" w14:textId="748A1325"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62" w:history="1">
            <w:r w:rsidRPr="00C271BD">
              <w:rPr>
                <w:rStyle w:val="Hyperlink"/>
                <w:b w:val="0"/>
                <w:noProof/>
                <w:lang w:eastAsia="zh-CN"/>
              </w:rPr>
              <w:t>3.5 TESTING METHODS</w:t>
            </w:r>
            <w:r w:rsidRPr="00C271BD">
              <w:rPr>
                <w:b w:val="0"/>
                <w:noProof/>
                <w:webHidden/>
              </w:rPr>
              <w:tab/>
            </w:r>
            <w:r w:rsidRPr="00C271BD">
              <w:rPr>
                <w:b w:val="0"/>
                <w:noProof/>
                <w:webHidden/>
              </w:rPr>
              <w:fldChar w:fldCharType="begin"/>
            </w:r>
            <w:r w:rsidRPr="00C271BD">
              <w:rPr>
                <w:b w:val="0"/>
                <w:noProof/>
                <w:webHidden/>
              </w:rPr>
              <w:instrText xml:space="preserve"> PAGEREF _Toc153613262 \h </w:instrText>
            </w:r>
            <w:r w:rsidRPr="00C271BD">
              <w:rPr>
                <w:b w:val="0"/>
                <w:noProof/>
                <w:webHidden/>
              </w:rPr>
            </w:r>
            <w:r w:rsidRPr="00C271BD">
              <w:rPr>
                <w:b w:val="0"/>
                <w:noProof/>
                <w:webHidden/>
              </w:rPr>
              <w:fldChar w:fldCharType="separate"/>
            </w:r>
            <w:r w:rsidRPr="00C271BD">
              <w:rPr>
                <w:b w:val="0"/>
                <w:noProof/>
                <w:webHidden/>
              </w:rPr>
              <w:t>32</w:t>
            </w:r>
            <w:r w:rsidRPr="00C271BD">
              <w:rPr>
                <w:b w:val="0"/>
                <w:noProof/>
                <w:webHidden/>
              </w:rPr>
              <w:fldChar w:fldCharType="end"/>
            </w:r>
          </w:hyperlink>
        </w:p>
        <w:p w14:paraId="20161B11" w14:textId="7E002317"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63" w:history="1">
            <w:r w:rsidRPr="00C271BD">
              <w:rPr>
                <w:rStyle w:val="Hyperlink"/>
                <w:rFonts w:eastAsia="Yu Gothic Light"/>
                <w:b w:val="0"/>
                <w:noProof/>
                <w:lang w:val="en-US"/>
              </w:rPr>
              <w:t>3.5.1. Overview</w:t>
            </w:r>
            <w:r w:rsidRPr="00C271BD">
              <w:rPr>
                <w:b w:val="0"/>
                <w:noProof/>
                <w:webHidden/>
              </w:rPr>
              <w:tab/>
            </w:r>
            <w:r w:rsidRPr="00C271BD">
              <w:rPr>
                <w:b w:val="0"/>
                <w:noProof/>
                <w:webHidden/>
              </w:rPr>
              <w:fldChar w:fldCharType="begin"/>
            </w:r>
            <w:r w:rsidRPr="00C271BD">
              <w:rPr>
                <w:b w:val="0"/>
                <w:noProof/>
                <w:webHidden/>
              </w:rPr>
              <w:instrText xml:space="preserve"> PAGEREF _Toc153613263 \h </w:instrText>
            </w:r>
            <w:r w:rsidRPr="00C271BD">
              <w:rPr>
                <w:b w:val="0"/>
                <w:noProof/>
                <w:webHidden/>
              </w:rPr>
            </w:r>
            <w:r w:rsidRPr="00C271BD">
              <w:rPr>
                <w:b w:val="0"/>
                <w:noProof/>
                <w:webHidden/>
              </w:rPr>
              <w:fldChar w:fldCharType="separate"/>
            </w:r>
            <w:r w:rsidRPr="00C271BD">
              <w:rPr>
                <w:b w:val="0"/>
                <w:noProof/>
                <w:webHidden/>
              </w:rPr>
              <w:t>32</w:t>
            </w:r>
            <w:r w:rsidRPr="00C271BD">
              <w:rPr>
                <w:b w:val="0"/>
                <w:noProof/>
                <w:webHidden/>
              </w:rPr>
              <w:fldChar w:fldCharType="end"/>
            </w:r>
          </w:hyperlink>
        </w:p>
        <w:p w14:paraId="0B19127A" w14:textId="6A9FFC89"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64" w:history="1">
            <w:r w:rsidRPr="00C271BD">
              <w:rPr>
                <w:rStyle w:val="Hyperlink"/>
                <w:rFonts w:eastAsia="Yu Gothic Light"/>
                <w:b w:val="0"/>
                <w:noProof/>
                <w:lang w:val="en-US"/>
              </w:rPr>
              <w:t>3.5.2. Boundary Value Analysis</w:t>
            </w:r>
            <w:r w:rsidRPr="00C271BD">
              <w:rPr>
                <w:b w:val="0"/>
                <w:noProof/>
                <w:webHidden/>
              </w:rPr>
              <w:tab/>
            </w:r>
            <w:r w:rsidRPr="00C271BD">
              <w:rPr>
                <w:b w:val="0"/>
                <w:noProof/>
                <w:webHidden/>
              </w:rPr>
              <w:fldChar w:fldCharType="begin"/>
            </w:r>
            <w:r w:rsidRPr="00C271BD">
              <w:rPr>
                <w:b w:val="0"/>
                <w:noProof/>
                <w:webHidden/>
              </w:rPr>
              <w:instrText xml:space="preserve"> PAGEREF _Toc153613264 \h </w:instrText>
            </w:r>
            <w:r w:rsidRPr="00C271BD">
              <w:rPr>
                <w:b w:val="0"/>
                <w:noProof/>
                <w:webHidden/>
              </w:rPr>
            </w:r>
            <w:r w:rsidRPr="00C271BD">
              <w:rPr>
                <w:b w:val="0"/>
                <w:noProof/>
                <w:webHidden/>
              </w:rPr>
              <w:fldChar w:fldCharType="separate"/>
            </w:r>
            <w:r w:rsidRPr="00C271BD">
              <w:rPr>
                <w:b w:val="0"/>
                <w:noProof/>
                <w:webHidden/>
              </w:rPr>
              <w:t>33</w:t>
            </w:r>
            <w:r w:rsidRPr="00C271BD">
              <w:rPr>
                <w:b w:val="0"/>
                <w:noProof/>
                <w:webHidden/>
              </w:rPr>
              <w:fldChar w:fldCharType="end"/>
            </w:r>
          </w:hyperlink>
        </w:p>
        <w:p w14:paraId="5BE687BE" w14:textId="4DD8E444"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65" w:history="1">
            <w:r w:rsidRPr="00C271BD">
              <w:rPr>
                <w:rStyle w:val="Hyperlink"/>
                <w:rFonts w:eastAsia="Yu Gothic Light"/>
                <w:b w:val="0"/>
                <w:noProof/>
                <w:lang w:val="en-US"/>
              </w:rPr>
              <w:t>3.5.3. Decision Table</w:t>
            </w:r>
            <w:r w:rsidRPr="00C271BD">
              <w:rPr>
                <w:b w:val="0"/>
                <w:noProof/>
                <w:webHidden/>
              </w:rPr>
              <w:tab/>
            </w:r>
            <w:r w:rsidRPr="00C271BD">
              <w:rPr>
                <w:b w:val="0"/>
                <w:noProof/>
                <w:webHidden/>
              </w:rPr>
              <w:fldChar w:fldCharType="begin"/>
            </w:r>
            <w:r w:rsidRPr="00C271BD">
              <w:rPr>
                <w:b w:val="0"/>
                <w:noProof/>
                <w:webHidden/>
              </w:rPr>
              <w:instrText xml:space="preserve"> PAGEREF _Toc153613265 \h </w:instrText>
            </w:r>
            <w:r w:rsidRPr="00C271BD">
              <w:rPr>
                <w:b w:val="0"/>
                <w:noProof/>
                <w:webHidden/>
              </w:rPr>
            </w:r>
            <w:r w:rsidRPr="00C271BD">
              <w:rPr>
                <w:b w:val="0"/>
                <w:noProof/>
                <w:webHidden/>
              </w:rPr>
              <w:fldChar w:fldCharType="separate"/>
            </w:r>
            <w:r w:rsidRPr="00C271BD">
              <w:rPr>
                <w:b w:val="0"/>
                <w:noProof/>
                <w:webHidden/>
              </w:rPr>
              <w:t>33</w:t>
            </w:r>
            <w:r w:rsidRPr="00C271BD">
              <w:rPr>
                <w:b w:val="0"/>
                <w:noProof/>
                <w:webHidden/>
              </w:rPr>
              <w:fldChar w:fldCharType="end"/>
            </w:r>
          </w:hyperlink>
        </w:p>
        <w:p w14:paraId="35F2716B" w14:textId="32E8D581"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66" w:history="1">
            <w:r w:rsidRPr="00C271BD">
              <w:rPr>
                <w:rStyle w:val="Hyperlink"/>
                <w:rFonts w:eastAsia="Yu Gothic Light"/>
                <w:b w:val="0"/>
                <w:noProof/>
                <w:lang w:val="en-US"/>
              </w:rPr>
              <w:t>3.5.4. State Transition</w:t>
            </w:r>
            <w:r w:rsidRPr="00C271BD">
              <w:rPr>
                <w:b w:val="0"/>
                <w:noProof/>
                <w:webHidden/>
              </w:rPr>
              <w:tab/>
            </w:r>
            <w:r w:rsidRPr="00C271BD">
              <w:rPr>
                <w:b w:val="0"/>
                <w:noProof/>
                <w:webHidden/>
              </w:rPr>
              <w:fldChar w:fldCharType="begin"/>
            </w:r>
            <w:r w:rsidRPr="00C271BD">
              <w:rPr>
                <w:b w:val="0"/>
                <w:noProof/>
                <w:webHidden/>
              </w:rPr>
              <w:instrText xml:space="preserve"> PAGEREF _Toc153613266 \h </w:instrText>
            </w:r>
            <w:r w:rsidRPr="00C271BD">
              <w:rPr>
                <w:b w:val="0"/>
                <w:noProof/>
                <w:webHidden/>
              </w:rPr>
            </w:r>
            <w:r w:rsidRPr="00C271BD">
              <w:rPr>
                <w:b w:val="0"/>
                <w:noProof/>
                <w:webHidden/>
              </w:rPr>
              <w:fldChar w:fldCharType="separate"/>
            </w:r>
            <w:r w:rsidRPr="00C271BD">
              <w:rPr>
                <w:b w:val="0"/>
                <w:noProof/>
                <w:webHidden/>
              </w:rPr>
              <w:t>34</w:t>
            </w:r>
            <w:r w:rsidRPr="00C271BD">
              <w:rPr>
                <w:b w:val="0"/>
                <w:noProof/>
                <w:webHidden/>
              </w:rPr>
              <w:fldChar w:fldCharType="end"/>
            </w:r>
          </w:hyperlink>
        </w:p>
        <w:p w14:paraId="30F5F734" w14:textId="68394092"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67" w:history="1">
            <w:r w:rsidRPr="00C271BD">
              <w:rPr>
                <w:rStyle w:val="Hyperlink"/>
                <w:rFonts w:eastAsia="Yu Gothic Light"/>
                <w:b w:val="0"/>
                <w:noProof/>
                <w:lang w:val="en-US"/>
              </w:rPr>
              <w:t>3.5.5. Use Case</w:t>
            </w:r>
            <w:r w:rsidRPr="00C271BD">
              <w:rPr>
                <w:b w:val="0"/>
                <w:noProof/>
                <w:webHidden/>
              </w:rPr>
              <w:tab/>
            </w:r>
            <w:r w:rsidRPr="00C271BD">
              <w:rPr>
                <w:b w:val="0"/>
                <w:noProof/>
                <w:webHidden/>
              </w:rPr>
              <w:fldChar w:fldCharType="begin"/>
            </w:r>
            <w:r w:rsidRPr="00C271BD">
              <w:rPr>
                <w:b w:val="0"/>
                <w:noProof/>
                <w:webHidden/>
              </w:rPr>
              <w:instrText xml:space="preserve"> PAGEREF _Toc153613267 \h </w:instrText>
            </w:r>
            <w:r w:rsidRPr="00C271BD">
              <w:rPr>
                <w:b w:val="0"/>
                <w:noProof/>
                <w:webHidden/>
              </w:rPr>
            </w:r>
            <w:r w:rsidRPr="00C271BD">
              <w:rPr>
                <w:b w:val="0"/>
                <w:noProof/>
                <w:webHidden/>
              </w:rPr>
              <w:fldChar w:fldCharType="separate"/>
            </w:r>
            <w:r w:rsidRPr="00C271BD">
              <w:rPr>
                <w:b w:val="0"/>
                <w:noProof/>
                <w:webHidden/>
              </w:rPr>
              <w:t>35</w:t>
            </w:r>
            <w:r w:rsidRPr="00C271BD">
              <w:rPr>
                <w:b w:val="0"/>
                <w:noProof/>
                <w:webHidden/>
              </w:rPr>
              <w:fldChar w:fldCharType="end"/>
            </w:r>
          </w:hyperlink>
        </w:p>
        <w:p w14:paraId="67195DDB" w14:textId="740D0073"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68" w:history="1">
            <w:r w:rsidRPr="00C271BD">
              <w:rPr>
                <w:rStyle w:val="Hyperlink"/>
                <w:b w:val="0"/>
                <w:noProof/>
                <w:lang w:eastAsia="zh-CN"/>
              </w:rPr>
              <w:t>3.6. TESTING COMPLETENESS</w:t>
            </w:r>
            <w:r w:rsidRPr="00C271BD">
              <w:rPr>
                <w:b w:val="0"/>
                <w:noProof/>
                <w:webHidden/>
              </w:rPr>
              <w:tab/>
            </w:r>
            <w:r w:rsidRPr="00C271BD">
              <w:rPr>
                <w:b w:val="0"/>
                <w:noProof/>
                <w:webHidden/>
              </w:rPr>
              <w:fldChar w:fldCharType="begin"/>
            </w:r>
            <w:r w:rsidRPr="00C271BD">
              <w:rPr>
                <w:b w:val="0"/>
                <w:noProof/>
                <w:webHidden/>
              </w:rPr>
              <w:instrText xml:space="preserve"> PAGEREF _Toc153613268 \h </w:instrText>
            </w:r>
            <w:r w:rsidRPr="00C271BD">
              <w:rPr>
                <w:b w:val="0"/>
                <w:noProof/>
                <w:webHidden/>
              </w:rPr>
            </w:r>
            <w:r w:rsidRPr="00C271BD">
              <w:rPr>
                <w:b w:val="0"/>
                <w:noProof/>
                <w:webHidden/>
              </w:rPr>
              <w:fldChar w:fldCharType="separate"/>
            </w:r>
            <w:r w:rsidRPr="00C271BD">
              <w:rPr>
                <w:b w:val="0"/>
                <w:noProof/>
                <w:webHidden/>
              </w:rPr>
              <w:t>35</w:t>
            </w:r>
            <w:r w:rsidRPr="00C271BD">
              <w:rPr>
                <w:b w:val="0"/>
                <w:noProof/>
                <w:webHidden/>
              </w:rPr>
              <w:fldChar w:fldCharType="end"/>
            </w:r>
          </w:hyperlink>
        </w:p>
        <w:p w14:paraId="53327DD6" w14:textId="3A44439E"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69" w:history="1">
            <w:r w:rsidRPr="00C271BD">
              <w:rPr>
                <w:rStyle w:val="Hyperlink"/>
                <w:b w:val="0"/>
                <w:noProof/>
                <w:lang w:eastAsia="zh-CN"/>
              </w:rPr>
              <w:t>3.7. TEST LEVELS</w:t>
            </w:r>
            <w:r w:rsidRPr="00C271BD">
              <w:rPr>
                <w:b w:val="0"/>
                <w:noProof/>
                <w:webHidden/>
              </w:rPr>
              <w:tab/>
            </w:r>
            <w:r w:rsidRPr="00C271BD">
              <w:rPr>
                <w:b w:val="0"/>
                <w:noProof/>
                <w:webHidden/>
              </w:rPr>
              <w:fldChar w:fldCharType="begin"/>
            </w:r>
            <w:r w:rsidRPr="00C271BD">
              <w:rPr>
                <w:b w:val="0"/>
                <w:noProof/>
                <w:webHidden/>
              </w:rPr>
              <w:instrText xml:space="preserve"> PAGEREF _Toc153613269 \h </w:instrText>
            </w:r>
            <w:r w:rsidRPr="00C271BD">
              <w:rPr>
                <w:b w:val="0"/>
                <w:noProof/>
                <w:webHidden/>
              </w:rPr>
            </w:r>
            <w:r w:rsidRPr="00C271BD">
              <w:rPr>
                <w:b w:val="0"/>
                <w:noProof/>
                <w:webHidden/>
              </w:rPr>
              <w:fldChar w:fldCharType="separate"/>
            </w:r>
            <w:r w:rsidRPr="00C271BD">
              <w:rPr>
                <w:b w:val="0"/>
                <w:noProof/>
                <w:webHidden/>
              </w:rPr>
              <w:t>35</w:t>
            </w:r>
            <w:r w:rsidRPr="00C271BD">
              <w:rPr>
                <w:b w:val="0"/>
                <w:noProof/>
                <w:webHidden/>
              </w:rPr>
              <w:fldChar w:fldCharType="end"/>
            </w:r>
          </w:hyperlink>
        </w:p>
        <w:p w14:paraId="53126E6E" w14:textId="267E85CD"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70" w:history="1">
            <w:r w:rsidRPr="00C271BD">
              <w:rPr>
                <w:rStyle w:val="Hyperlink"/>
                <w:rFonts w:eastAsia="Yu Gothic Light"/>
                <w:b w:val="0"/>
                <w:noProof/>
                <w:lang w:val="en-US"/>
              </w:rPr>
              <w:t>3.7.1. Build Tests</w:t>
            </w:r>
            <w:r w:rsidRPr="00C271BD">
              <w:rPr>
                <w:b w:val="0"/>
                <w:noProof/>
                <w:webHidden/>
              </w:rPr>
              <w:tab/>
            </w:r>
            <w:r w:rsidRPr="00C271BD">
              <w:rPr>
                <w:b w:val="0"/>
                <w:noProof/>
                <w:webHidden/>
              </w:rPr>
              <w:fldChar w:fldCharType="begin"/>
            </w:r>
            <w:r w:rsidRPr="00C271BD">
              <w:rPr>
                <w:b w:val="0"/>
                <w:noProof/>
                <w:webHidden/>
              </w:rPr>
              <w:instrText xml:space="preserve"> PAGEREF _Toc153613270 \h </w:instrText>
            </w:r>
            <w:r w:rsidRPr="00C271BD">
              <w:rPr>
                <w:b w:val="0"/>
                <w:noProof/>
                <w:webHidden/>
              </w:rPr>
            </w:r>
            <w:r w:rsidRPr="00C271BD">
              <w:rPr>
                <w:b w:val="0"/>
                <w:noProof/>
                <w:webHidden/>
              </w:rPr>
              <w:fldChar w:fldCharType="separate"/>
            </w:r>
            <w:r w:rsidRPr="00C271BD">
              <w:rPr>
                <w:b w:val="0"/>
                <w:noProof/>
                <w:webHidden/>
              </w:rPr>
              <w:t>35</w:t>
            </w:r>
            <w:r w:rsidRPr="00C271BD">
              <w:rPr>
                <w:b w:val="0"/>
                <w:noProof/>
                <w:webHidden/>
              </w:rPr>
              <w:fldChar w:fldCharType="end"/>
            </w:r>
          </w:hyperlink>
        </w:p>
        <w:p w14:paraId="05235D30" w14:textId="473F33CB"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71" w:history="1">
            <w:r w:rsidRPr="00C271BD">
              <w:rPr>
                <w:rStyle w:val="Hyperlink"/>
                <w:rFonts w:eastAsia="Yu Gothic Light"/>
                <w:b w:val="0"/>
                <w:noProof/>
                <w:lang w:val="en-US"/>
              </w:rPr>
              <w:t>3.7.2. Milestone Tests</w:t>
            </w:r>
            <w:r w:rsidRPr="00C271BD">
              <w:rPr>
                <w:b w:val="0"/>
                <w:noProof/>
                <w:webHidden/>
              </w:rPr>
              <w:tab/>
            </w:r>
            <w:r w:rsidRPr="00C271BD">
              <w:rPr>
                <w:b w:val="0"/>
                <w:noProof/>
                <w:webHidden/>
              </w:rPr>
              <w:fldChar w:fldCharType="begin"/>
            </w:r>
            <w:r w:rsidRPr="00C271BD">
              <w:rPr>
                <w:b w:val="0"/>
                <w:noProof/>
                <w:webHidden/>
              </w:rPr>
              <w:instrText xml:space="preserve"> PAGEREF _Toc153613271 \h </w:instrText>
            </w:r>
            <w:r w:rsidRPr="00C271BD">
              <w:rPr>
                <w:b w:val="0"/>
                <w:noProof/>
                <w:webHidden/>
              </w:rPr>
            </w:r>
            <w:r w:rsidRPr="00C271BD">
              <w:rPr>
                <w:b w:val="0"/>
                <w:noProof/>
                <w:webHidden/>
              </w:rPr>
              <w:fldChar w:fldCharType="separate"/>
            </w:r>
            <w:r w:rsidRPr="00C271BD">
              <w:rPr>
                <w:b w:val="0"/>
                <w:noProof/>
                <w:webHidden/>
              </w:rPr>
              <w:t>36</w:t>
            </w:r>
            <w:r w:rsidRPr="00C271BD">
              <w:rPr>
                <w:b w:val="0"/>
                <w:noProof/>
                <w:webHidden/>
              </w:rPr>
              <w:fldChar w:fldCharType="end"/>
            </w:r>
          </w:hyperlink>
        </w:p>
        <w:p w14:paraId="38BAAB24" w14:textId="0BF92927"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72" w:history="1">
            <w:r w:rsidRPr="00C271BD">
              <w:rPr>
                <w:rStyle w:val="Hyperlink"/>
                <w:rFonts w:eastAsia="Yu Gothic Light"/>
                <w:b w:val="0"/>
                <w:noProof/>
                <w:lang w:val="en-US"/>
              </w:rPr>
              <w:t>3.7.3. Release Tests</w:t>
            </w:r>
            <w:r w:rsidRPr="00C271BD">
              <w:rPr>
                <w:b w:val="0"/>
                <w:noProof/>
                <w:webHidden/>
              </w:rPr>
              <w:tab/>
            </w:r>
            <w:r w:rsidRPr="00C271BD">
              <w:rPr>
                <w:b w:val="0"/>
                <w:noProof/>
                <w:webHidden/>
              </w:rPr>
              <w:fldChar w:fldCharType="begin"/>
            </w:r>
            <w:r w:rsidRPr="00C271BD">
              <w:rPr>
                <w:b w:val="0"/>
                <w:noProof/>
                <w:webHidden/>
              </w:rPr>
              <w:instrText xml:space="preserve"> PAGEREF _Toc153613272 \h </w:instrText>
            </w:r>
            <w:r w:rsidRPr="00C271BD">
              <w:rPr>
                <w:b w:val="0"/>
                <w:noProof/>
                <w:webHidden/>
              </w:rPr>
            </w:r>
            <w:r w:rsidRPr="00C271BD">
              <w:rPr>
                <w:b w:val="0"/>
                <w:noProof/>
                <w:webHidden/>
              </w:rPr>
              <w:fldChar w:fldCharType="separate"/>
            </w:r>
            <w:r w:rsidRPr="00C271BD">
              <w:rPr>
                <w:b w:val="0"/>
                <w:noProof/>
                <w:webHidden/>
              </w:rPr>
              <w:t>36</w:t>
            </w:r>
            <w:r w:rsidRPr="00C271BD">
              <w:rPr>
                <w:b w:val="0"/>
                <w:noProof/>
                <w:webHidden/>
              </w:rPr>
              <w:fldChar w:fldCharType="end"/>
            </w:r>
          </w:hyperlink>
        </w:p>
        <w:p w14:paraId="6C446076" w14:textId="07DDE0F5"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73" w:history="1">
            <w:r w:rsidRPr="00C271BD">
              <w:rPr>
                <w:rStyle w:val="Hyperlink"/>
                <w:b w:val="0"/>
                <w:noProof/>
              </w:rPr>
              <w:t>3.8. TESTING RISKS AND MITIGATION FACTORS</w:t>
            </w:r>
            <w:r w:rsidRPr="00C271BD">
              <w:rPr>
                <w:b w:val="0"/>
                <w:noProof/>
                <w:webHidden/>
              </w:rPr>
              <w:tab/>
            </w:r>
            <w:r w:rsidRPr="00C271BD">
              <w:rPr>
                <w:b w:val="0"/>
                <w:noProof/>
                <w:webHidden/>
              </w:rPr>
              <w:fldChar w:fldCharType="begin"/>
            </w:r>
            <w:r w:rsidRPr="00C271BD">
              <w:rPr>
                <w:b w:val="0"/>
                <w:noProof/>
                <w:webHidden/>
              </w:rPr>
              <w:instrText xml:space="preserve"> PAGEREF _Toc153613273 \h </w:instrText>
            </w:r>
            <w:r w:rsidRPr="00C271BD">
              <w:rPr>
                <w:b w:val="0"/>
                <w:noProof/>
                <w:webHidden/>
              </w:rPr>
            </w:r>
            <w:r w:rsidRPr="00C271BD">
              <w:rPr>
                <w:b w:val="0"/>
                <w:noProof/>
                <w:webHidden/>
              </w:rPr>
              <w:fldChar w:fldCharType="separate"/>
            </w:r>
            <w:r w:rsidRPr="00C271BD">
              <w:rPr>
                <w:b w:val="0"/>
                <w:noProof/>
                <w:webHidden/>
              </w:rPr>
              <w:t>37</w:t>
            </w:r>
            <w:r w:rsidRPr="00C271BD">
              <w:rPr>
                <w:b w:val="0"/>
                <w:noProof/>
                <w:webHidden/>
              </w:rPr>
              <w:fldChar w:fldCharType="end"/>
            </w:r>
          </w:hyperlink>
        </w:p>
        <w:p w14:paraId="16358DA6" w14:textId="322B087F" w:rsidR="00C271BD" w:rsidRPr="00C271BD" w:rsidRDefault="00C271BD">
          <w:pPr>
            <w:pStyle w:val="TOC1"/>
            <w:tabs>
              <w:tab w:val="right" w:leader="dot" w:pos="9395"/>
            </w:tabs>
            <w:rPr>
              <w:rFonts w:asciiTheme="minorHAnsi" w:eastAsiaTheme="minorEastAsia" w:hAnsiTheme="minorHAnsi"/>
              <w:b w:val="0"/>
              <w:noProof/>
              <w:kern w:val="2"/>
              <w:sz w:val="22"/>
              <w:lang w:val="en-US"/>
              <w14:ligatures w14:val="standardContextual"/>
            </w:rPr>
          </w:pPr>
          <w:hyperlink w:anchor="_Toc153613274" w:history="1">
            <w:r w:rsidRPr="00C271BD">
              <w:rPr>
                <w:rStyle w:val="Hyperlink"/>
                <w:rFonts w:cs="Times New Roman"/>
                <w:b w:val="0"/>
                <w:noProof/>
                <w:lang w:val="en-US" w:eastAsia="zh-CN"/>
              </w:rPr>
              <w:t xml:space="preserve">CHAPTER 4 </w:t>
            </w:r>
            <w:r w:rsidRPr="00C271BD">
              <w:rPr>
                <w:rStyle w:val="Hyperlink"/>
                <w:b w:val="0"/>
                <w:noProof/>
                <w:lang w:val="en" w:eastAsia="zh-CN"/>
              </w:rPr>
              <w:t>TEST PLAN AND PROCESS</w:t>
            </w:r>
            <w:r w:rsidRPr="00C271BD">
              <w:rPr>
                <w:b w:val="0"/>
                <w:noProof/>
                <w:webHidden/>
              </w:rPr>
              <w:tab/>
            </w:r>
            <w:r w:rsidRPr="00C271BD">
              <w:rPr>
                <w:b w:val="0"/>
                <w:noProof/>
                <w:webHidden/>
              </w:rPr>
              <w:fldChar w:fldCharType="begin"/>
            </w:r>
            <w:r w:rsidRPr="00C271BD">
              <w:rPr>
                <w:b w:val="0"/>
                <w:noProof/>
                <w:webHidden/>
              </w:rPr>
              <w:instrText xml:space="preserve"> PAGEREF _Toc153613274 \h </w:instrText>
            </w:r>
            <w:r w:rsidRPr="00C271BD">
              <w:rPr>
                <w:b w:val="0"/>
                <w:noProof/>
                <w:webHidden/>
              </w:rPr>
            </w:r>
            <w:r w:rsidRPr="00C271BD">
              <w:rPr>
                <w:b w:val="0"/>
                <w:noProof/>
                <w:webHidden/>
              </w:rPr>
              <w:fldChar w:fldCharType="separate"/>
            </w:r>
            <w:r w:rsidRPr="00C271BD">
              <w:rPr>
                <w:b w:val="0"/>
                <w:noProof/>
                <w:webHidden/>
              </w:rPr>
              <w:t>40</w:t>
            </w:r>
            <w:r w:rsidRPr="00C271BD">
              <w:rPr>
                <w:b w:val="0"/>
                <w:noProof/>
                <w:webHidden/>
              </w:rPr>
              <w:fldChar w:fldCharType="end"/>
            </w:r>
          </w:hyperlink>
        </w:p>
        <w:p w14:paraId="1F87D9AC" w14:textId="62CB1156"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79" w:history="1">
            <w:r w:rsidRPr="00C271BD">
              <w:rPr>
                <w:rStyle w:val="Hyperlink"/>
                <w:b w:val="0"/>
                <w:noProof/>
                <w:lang w:eastAsia="zh-CN"/>
              </w:rPr>
              <w:t>4.1. TESTING PROCESS</w:t>
            </w:r>
            <w:r w:rsidRPr="00C271BD">
              <w:rPr>
                <w:b w:val="0"/>
                <w:noProof/>
                <w:webHidden/>
              </w:rPr>
              <w:tab/>
            </w:r>
            <w:r w:rsidRPr="00C271BD">
              <w:rPr>
                <w:b w:val="0"/>
                <w:noProof/>
                <w:webHidden/>
              </w:rPr>
              <w:fldChar w:fldCharType="begin"/>
            </w:r>
            <w:r w:rsidRPr="00C271BD">
              <w:rPr>
                <w:b w:val="0"/>
                <w:noProof/>
                <w:webHidden/>
              </w:rPr>
              <w:instrText xml:space="preserve"> PAGEREF _Toc153613279 \h </w:instrText>
            </w:r>
            <w:r w:rsidRPr="00C271BD">
              <w:rPr>
                <w:b w:val="0"/>
                <w:noProof/>
                <w:webHidden/>
              </w:rPr>
            </w:r>
            <w:r w:rsidRPr="00C271BD">
              <w:rPr>
                <w:b w:val="0"/>
                <w:noProof/>
                <w:webHidden/>
              </w:rPr>
              <w:fldChar w:fldCharType="separate"/>
            </w:r>
            <w:r w:rsidRPr="00C271BD">
              <w:rPr>
                <w:b w:val="0"/>
                <w:noProof/>
                <w:webHidden/>
              </w:rPr>
              <w:t>40</w:t>
            </w:r>
            <w:r w:rsidRPr="00C271BD">
              <w:rPr>
                <w:b w:val="0"/>
                <w:noProof/>
                <w:webHidden/>
              </w:rPr>
              <w:fldChar w:fldCharType="end"/>
            </w:r>
          </w:hyperlink>
        </w:p>
        <w:p w14:paraId="39B65016" w14:textId="52A2AD42"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80" w:history="1">
            <w:r w:rsidRPr="00C271BD">
              <w:rPr>
                <w:rStyle w:val="Hyperlink"/>
                <w:rFonts w:eastAsia="Yu Gothic Light"/>
                <w:b w:val="0"/>
                <w:noProof/>
                <w:lang w:val="en-US"/>
              </w:rPr>
              <w:t>4.1.1. Building a test plan</w:t>
            </w:r>
            <w:r w:rsidRPr="00C271BD">
              <w:rPr>
                <w:b w:val="0"/>
                <w:noProof/>
                <w:webHidden/>
              </w:rPr>
              <w:tab/>
            </w:r>
            <w:r w:rsidRPr="00C271BD">
              <w:rPr>
                <w:b w:val="0"/>
                <w:noProof/>
                <w:webHidden/>
              </w:rPr>
              <w:fldChar w:fldCharType="begin"/>
            </w:r>
            <w:r w:rsidRPr="00C271BD">
              <w:rPr>
                <w:b w:val="0"/>
                <w:noProof/>
                <w:webHidden/>
              </w:rPr>
              <w:instrText xml:space="preserve"> PAGEREF _Toc153613280 \h </w:instrText>
            </w:r>
            <w:r w:rsidRPr="00C271BD">
              <w:rPr>
                <w:b w:val="0"/>
                <w:noProof/>
                <w:webHidden/>
              </w:rPr>
            </w:r>
            <w:r w:rsidRPr="00C271BD">
              <w:rPr>
                <w:b w:val="0"/>
                <w:noProof/>
                <w:webHidden/>
              </w:rPr>
              <w:fldChar w:fldCharType="separate"/>
            </w:r>
            <w:r w:rsidRPr="00C271BD">
              <w:rPr>
                <w:b w:val="0"/>
                <w:noProof/>
                <w:webHidden/>
              </w:rPr>
              <w:t>40</w:t>
            </w:r>
            <w:r w:rsidRPr="00C271BD">
              <w:rPr>
                <w:b w:val="0"/>
                <w:noProof/>
                <w:webHidden/>
              </w:rPr>
              <w:fldChar w:fldCharType="end"/>
            </w:r>
          </w:hyperlink>
        </w:p>
        <w:p w14:paraId="222B231A" w14:textId="1E9B5B2C"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81" w:history="1">
            <w:r w:rsidRPr="00C271BD">
              <w:rPr>
                <w:rStyle w:val="Hyperlink"/>
                <w:rFonts w:eastAsia="Yu Gothic Light"/>
                <w:b w:val="0"/>
                <w:noProof/>
                <w:lang w:val="en-US"/>
              </w:rPr>
              <w:t>4.1.2. Test Analysis and Design</w:t>
            </w:r>
            <w:r w:rsidRPr="00C271BD">
              <w:rPr>
                <w:b w:val="0"/>
                <w:noProof/>
                <w:webHidden/>
              </w:rPr>
              <w:tab/>
            </w:r>
            <w:r w:rsidRPr="00C271BD">
              <w:rPr>
                <w:b w:val="0"/>
                <w:noProof/>
                <w:webHidden/>
              </w:rPr>
              <w:fldChar w:fldCharType="begin"/>
            </w:r>
            <w:r w:rsidRPr="00C271BD">
              <w:rPr>
                <w:b w:val="0"/>
                <w:noProof/>
                <w:webHidden/>
              </w:rPr>
              <w:instrText xml:space="preserve"> PAGEREF _Toc153613281 \h </w:instrText>
            </w:r>
            <w:r w:rsidRPr="00C271BD">
              <w:rPr>
                <w:b w:val="0"/>
                <w:noProof/>
                <w:webHidden/>
              </w:rPr>
            </w:r>
            <w:r w:rsidRPr="00C271BD">
              <w:rPr>
                <w:b w:val="0"/>
                <w:noProof/>
                <w:webHidden/>
              </w:rPr>
              <w:fldChar w:fldCharType="separate"/>
            </w:r>
            <w:r w:rsidRPr="00C271BD">
              <w:rPr>
                <w:b w:val="0"/>
                <w:noProof/>
                <w:webHidden/>
              </w:rPr>
              <w:t>40</w:t>
            </w:r>
            <w:r w:rsidRPr="00C271BD">
              <w:rPr>
                <w:b w:val="0"/>
                <w:noProof/>
                <w:webHidden/>
              </w:rPr>
              <w:fldChar w:fldCharType="end"/>
            </w:r>
          </w:hyperlink>
        </w:p>
        <w:p w14:paraId="6BEE5E61" w14:textId="3126786D"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82" w:history="1">
            <w:r w:rsidRPr="00C271BD">
              <w:rPr>
                <w:rStyle w:val="Hyperlink"/>
                <w:rFonts w:eastAsia="Yu Gothic Light"/>
                <w:b w:val="0"/>
                <w:noProof/>
                <w:lang w:val="en-US"/>
              </w:rPr>
              <w:t>4.1.3. Set up the necessary environment as required to run the program</w:t>
            </w:r>
            <w:r w:rsidRPr="00C271BD">
              <w:rPr>
                <w:b w:val="0"/>
                <w:noProof/>
                <w:webHidden/>
              </w:rPr>
              <w:tab/>
            </w:r>
            <w:r w:rsidRPr="00C271BD">
              <w:rPr>
                <w:b w:val="0"/>
                <w:noProof/>
                <w:webHidden/>
              </w:rPr>
              <w:fldChar w:fldCharType="begin"/>
            </w:r>
            <w:r w:rsidRPr="00C271BD">
              <w:rPr>
                <w:b w:val="0"/>
                <w:noProof/>
                <w:webHidden/>
              </w:rPr>
              <w:instrText xml:space="preserve"> PAGEREF _Toc153613282 \h </w:instrText>
            </w:r>
            <w:r w:rsidRPr="00C271BD">
              <w:rPr>
                <w:b w:val="0"/>
                <w:noProof/>
                <w:webHidden/>
              </w:rPr>
            </w:r>
            <w:r w:rsidRPr="00C271BD">
              <w:rPr>
                <w:b w:val="0"/>
                <w:noProof/>
                <w:webHidden/>
              </w:rPr>
              <w:fldChar w:fldCharType="separate"/>
            </w:r>
            <w:r w:rsidRPr="00C271BD">
              <w:rPr>
                <w:b w:val="0"/>
                <w:noProof/>
                <w:webHidden/>
              </w:rPr>
              <w:t>40</w:t>
            </w:r>
            <w:r w:rsidRPr="00C271BD">
              <w:rPr>
                <w:b w:val="0"/>
                <w:noProof/>
                <w:webHidden/>
              </w:rPr>
              <w:fldChar w:fldCharType="end"/>
            </w:r>
          </w:hyperlink>
        </w:p>
        <w:p w14:paraId="32A7A973" w14:textId="7CBA14FE"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83" w:history="1">
            <w:r w:rsidRPr="00C271BD">
              <w:rPr>
                <w:rStyle w:val="Hyperlink"/>
                <w:rFonts w:eastAsia="Yu Gothic Light"/>
                <w:b w:val="0"/>
                <w:noProof/>
                <w:lang w:val="en-US"/>
              </w:rPr>
              <w:t>4.1.4. Evaluate test results and report findings</w:t>
            </w:r>
            <w:r w:rsidRPr="00C271BD">
              <w:rPr>
                <w:b w:val="0"/>
                <w:noProof/>
                <w:webHidden/>
              </w:rPr>
              <w:tab/>
            </w:r>
            <w:r w:rsidRPr="00C271BD">
              <w:rPr>
                <w:b w:val="0"/>
                <w:noProof/>
                <w:webHidden/>
              </w:rPr>
              <w:fldChar w:fldCharType="begin"/>
            </w:r>
            <w:r w:rsidRPr="00C271BD">
              <w:rPr>
                <w:b w:val="0"/>
                <w:noProof/>
                <w:webHidden/>
              </w:rPr>
              <w:instrText xml:space="preserve"> PAGEREF _Toc153613283 \h </w:instrText>
            </w:r>
            <w:r w:rsidRPr="00C271BD">
              <w:rPr>
                <w:b w:val="0"/>
                <w:noProof/>
                <w:webHidden/>
              </w:rPr>
            </w:r>
            <w:r w:rsidRPr="00C271BD">
              <w:rPr>
                <w:b w:val="0"/>
                <w:noProof/>
                <w:webHidden/>
              </w:rPr>
              <w:fldChar w:fldCharType="separate"/>
            </w:r>
            <w:r w:rsidRPr="00C271BD">
              <w:rPr>
                <w:b w:val="0"/>
                <w:noProof/>
                <w:webHidden/>
              </w:rPr>
              <w:t>41</w:t>
            </w:r>
            <w:r w:rsidRPr="00C271BD">
              <w:rPr>
                <w:b w:val="0"/>
                <w:noProof/>
                <w:webHidden/>
              </w:rPr>
              <w:fldChar w:fldCharType="end"/>
            </w:r>
          </w:hyperlink>
        </w:p>
        <w:p w14:paraId="651C5E24" w14:textId="390AE38D"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84" w:history="1">
            <w:r w:rsidRPr="00C271BD">
              <w:rPr>
                <w:rStyle w:val="Hyperlink"/>
                <w:rFonts w:eastAsia="Yu Gothic Light"/>
                <w:b w:val="0"/>
                <w:noProof/>
                <w:lang w:val="en-US"/>
              </w:rPr>
              <w:t>4.1.5. Closing the Testing Activities</w:t>
            </w:r>
            <w:r w:rsidRPr="00C271BD">
              <w:rPr>
                <w:b w:val="0"/>
                <w:noProof/>
                <w:webHidden/>
              </w:rPr>
              <w:tab/>
            </w:r>
            <w:r w:rsidRPr="00C271BD">
              <w:rPr>
                <w:b w:val="0"/>
                <w:noProof/>
                <w:webHidden/>
              </w:rPr>
              <w:fldChar w:fldCharType="begin"/>
            </w:r>
            <w:r w:rsidRPr="00C271BD">
              <w:rPr>
                <w:b w:val="0"/>
                <w:noProof/>
                <w:webHidden/>
              </w:rPr>
              <w:instrText xml:space="preserve"> PAGEREF _Toc153613284 \h </w:instrText>
            </w:r>
            <w:r w:rsidRPr="00C271BD">
              <w:rPr>
                <w:b w:val="0"/>
                <w:noProof/>
                <w:webHidden/>
              </w:rPr>
            </w:r>
            <w:r w:rsidRPr="00C271BD">
              <w:rPr>
                <w:b w:val="0"/>
                <w:noProof/>
                <w:webHidden/>
              </w:rPr>
              <w:fldChar w:fldCharType="separate"/>
            </w:r>
            <w:r w:rsidRPr="00C271BD">
              <w:rPr>
                <w:b w:val="0"/>
                <w:noProof/>
                <w:webHidden/>
              </w:rPr>
              <w:t>41</w:t>
            </w:r>
            <w:r w:rsidRPr="00C271BD">
              <w:rPr>
                <w:b w:val="0"/>
                <w:noProof/>
                <w:webHidden/>
              </w:rPr>
              <w:fldChar w:fldCharType="end"/>
            </w:r>
          </w:hyperlink>
        </w:p>
        <w:p w14:paraId="0C548238" w14:textId="29E94AD9"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285" w:history="1">
            <w:r w:rsidRPr="00C271BD">
              <w:rPr>
                <w:rStyle w:val="Hyperlink"/>
                <w:b w:val="0"/>
                <w:noProof/>
                <w:lang w:eastAsia="zh-CN"/>
              </w:rPr>
              <w:t>4.2. TEST PLAN</w:t>
            </w:r>
            <w:r w:rsidRPr="00C271BD">
              <w:rPr>
                <w:b w:val="0"/>
                <w:noProof/>
                <w:webHidden/>
              </w:rPr>
              <w:tab/>
            </w:r>
            <w:r w:rsidRPr="00C271BD">
              <w:rPr>
                <w:b w:val="0"/>
                <w:noProof/>
                <w:webHidden/>
              </w:rPr>
              <w:fldChar w:fldCharType="begin"/>
            </w:r>
            <w:r w:rsidRPr="00C271BD">
              <w:rPr>
                <w:b w:val="0"/>
                <w:noProof/>
                <w:webHidden/>
              </w:rPr>
              <w:instrText xml:space="preserve"> PAGEREF _Toc153613285 \h </w:instrText>
            </w:r>
            <w:r w:rsidRPr="00C271BD">
              <w:rPr>
                <w:b w:val="0"/>
                <w:noProof/>
                <w:webHidden/>
              </w:rPr>
            </w:r>
            <w:r w:rsidRPr="00C271BD">
              <w:rPr>
                <w:b w:val="0"/>
                <w:noProof/>
                <w:webHidden/>
              </w:rPr>
              <w:fldChar w:fldCharType="separate"/>
            </w:r>
            <w:r w:rsidRPr="00C271BD">
              <w:rPr>
                <w:b w:val="0"/>
                <w:noProof/>
                <w:webHidden/>
              </w:rPr>
              <w:t>41</w:t>
            </w:r>
            <w:r w:rsidRPr="00C271BD">
              <w:rPr>
                <w:b w:val="0"/>
                <w:noProof/>
                <w:webHidden/>
              </w:rPr>
              <w:fldChar w:fldCharType="end"/>
            </w:r>
          </w:hyperlink>
        </w:p>
        <w:p w14:paraId="21144A7B" w14:textId="5F5847F6"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86" w:history="1">
            <w:r w:rsidRPr="00C271BD">
              <w:rPr>
                <w:rStyle w:val="Hyperlink"/>
                <w:rFonts w:eastAsia="Yu Gothic Light"/>
                <w:b w:val="0"/>
                <w:noProof/>
                <w:lang w:val="en-US"/>
              </w:rPr>
              <w:t>4.2.1. Introduction</w:t>
            </w:r>
            <w:r w:rsidRPr="00C271BD">
              <w:rPr>
                <w:b w:val="0"/>
                <w:noProof/>
                <w:webHidden/>
              </w:rPr>
              <w:tab/>
            </w:r>
            <w:r w:rsidRPr="00C271BD">
              <w:rPr>
                <w:b w:val="0"/>
                <w:noProof/>
                <w:webHidden/>
              </w:rPr>
              <w:fldChar w:fldCharType="begin"/>
            </w:r>
            <w:r w:rsidRPr="00C271BD">
              <w:rPr>
                <w:b w:val="0"/>
                <w:noProof/>
                <w:webHidden/>
              </w:rPr>
              <w:instrText xml:space="preserve"> PAGEREF _Toc153613286 \h </w:instrText>
            </w:r>
            <w:r w:rsidRPr="00C271BD">
              <w:rPr>
                <w:b w:val="0"/>
                <w:noProof/>
                <w:webHidden/>
              </w:rPr>
            </w:r>
            <w:r w:rsidRPr="00C271BD">
              <w:rPr>
                <w:b w:val="0"/>
                <w:noProof/>
                <w:webHidden/>
              </w:rPr>
              <w:fldChar w:fldCharType="separate"/>
            </w:r>
            <w:r w:rsidRPr="00C271BD">
              <w:rPr>
                <w:b w:val="0"/>
                <w:noProof/>
                <w:webHidden/>
              </w:rPr>
              <w:t>41</w:t>
            </w:r>
            <w:r w:rsidRPr="00C271BD">
              <w:rPr>
                <w:b w:val="0"/>
                <w:noProof/>
                <w:webHidden/>
              </w:rPr>
              <w:fldChar w:fldCharType="end"/>
            </w:r>
          </w:hyperlink>
        </w:p>
        <w:p w14:paraId="227A03A3" w14:textId="37720433"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87" w:history="1">
            <w:r w:rsidRPr="00C271BD">
              <w:rPr>
                <w:rStyle w:val="Hyperlink"/>
                <w:rFonts w:eastAsia="Times New Roman"/>
                <w:noProof/>
                <w:lang w:val="en-US"/>
              </w:rPr>
              <w:t>4.2.1.1. Purpose</w:t>
            </w:r>
            <w:r w:rsidRPr="00C271BD">
              <w:rPr>
                <w:noProof/>
                <w:webHidden/>
              </w:rPr>
              <w:tab/>
            </w:r>
            <w:r w:rsidRPr="00C271BD">
              <w:rPr>
                <w:noProof/>
                <w:webHidden/>
              </w:rPr>
              <w:fldChar w:fldCharType="begin"/>
            </w:r>
            <w:r w:rsidRPr="00C271BD">
              <w:rPr>
                <w:noProof/>
                <w:webHidden/>
              </w:rPr>
              <w:instrText xml:space="preserve"> PAGEREF _Toc153613287 \h </w:instrText>
            </w:r>
            <w:r w:rsidRPr="00C271BD">
              <w:rPr>
                <w:noProof/>
                <w:webHidden/>
              </w:rPr>
            </w:r>
            <w:r w:rsidRPr="00C271BD">
              <w:rPr>
                <w:noProof/>
                <w:webHidden/>
              </w:rPr>
              <w:fldChar w:fldCharType="separate"/>
            </w:r>
            <w:r w:rsidRPr="00C271BD">
              <w:rPr>
                <w:noProof/>
                <w:webHidden/>
              </w:rPr>
              <w:t>41</w:t>
            </w:r>
            <w:r w:rsidRPr="00C271BD">
              <w:rPr>
                <w:noProof/>
                <w:webHidden/>
              </w:rPr>
              <w:fldChar w:fldCharType="end"/>
            </w:r>
          </w:hyperlink>
        </w:p>
        <w:p w14:paraId="3DEA4B79" w14:textId="31581725"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88" w:history="1">
            <w:r w:rsidRPr="00C271BD">
              <w:rPr>
                <w:rStyle w:val="Hyperlink"/>
                <w:rFonts w:eastAsia="Times New Roman"/>
                <w:noProof/>
                <w:lang w:val="en-US"/>
              </w:rPr>
              <w:t>4.2.1.2. Overview</w:t>
            </w:r>
            <w:r w:rsidRPr="00C271BD">
              <w:rPr>
                <w:noProof/>
                <w:webHidden/>
              </w:rPr>
              <w:tab/>
            </w:r>
            <w:r w:rsidRPr="00C271BD">
              <w:rPr>
                <w:noProof/>
                <w:webHidden/>
              </w:rPr>
              <w:fldChar w:fldCharType="begin"/>
            </w:r>
            <w:r w:rsidRPr="00C271BD">
              <w:rPr>
                <w:noProof/>
                <w:webHidden/>
              </w:rPr>
              <w:instrText xml:space="preserve"> PAGEREF _Toc153613288 \h </w:instrText>
            </w:r>
            <w:r w:rsidRPr="00C271BD">
              <w:rPr>
                <w:noProof/>
                <w:webHidden/>
              </w:rPr>
            </w:r>
            <w:r w:rsidRPr="00C271BD">
              <w:rPr>
                <w:noProof/>
                <w:webHidden/>
              </w:rPr>
              <w:fldChar w:fldCharType="separate"/>
            </w:r>
            <w:r w:rsidRPr="00C271BD">
              <w:rPr>
                <w:noProof/>
                <w:webHidden/>
              </w:rPr>
              <w:t>41</w:t>
            </w:r>
            <w:r w:rsidRPr="00C271BD">
              <w:rPr>
                <w:noProof/>
                <w:webHidden/>
              </w:rPr>
              <w:fldChar w:fldCharType="end"/>
            </w:r>
          </w:hyperlink>
        </w:p>
        <w:p w14:paraId="605E30D4" w14:textId="21DE92B2"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89" w:history="1">
            <w:r w:rsidRPr="00C271BD">
              <w:rPr>
                <w:rStyle w:val="Hyperlink"/>
                <w:rFonts w:eastAsia="Times New Roman"/>
                <w:noProof/>
                <w:lang w:val="en-US"/>
              </w:rPr>
              <w:t>4.2.1.3. Scope</w:t>
            </w:r>
            <w:r w:rsidRPr="00C271BD">
              <w:rPr>
                <w:noProof/>
                <w:webHidden/>
              </w:rPr>
              <w:tab/>
            </w:r>
            <w:r w:rsidRPr="00C271BD">
              <w:rPr>
                <w:noProof/>
                <w:webHidden/>
              </w:rPr>
              <w:fldChar w:fldCharType="begin"/>
            </w:r>
            <w:r w:rsidRPr="00C271BD">
              <w:rPr>
                <w:noProof/>
                <w:webHidden/>
              </w:rPr>
              <w:instrText xml:space="preserve"> PAGEREF _Toc153613289 \h </w:instrText>
            </w:r>
            <w:r w:rsidRPr="00C271BD">
              <w:rPr>
                <w:noProof/>
                <w:webHidden/>
              </w:rPr>
            </w:r>
            <w:r w:rsidRPr="00C271BD">
              <w:rPr>
                <w:noProof/>
                <w:webHidden/>
              </w:rPr>
              <w:fldChar w:fldCharType="separate"/>
            </w:r>
            <w:r w:rsidRPr="00C271BD">
              <w:rPr>
                <w:noProof/>
                <w:webHidden/>
              </w:rPr>
              <w:t>42</w:t>
            </w:r>
            <w:r w:rsidRPr="00C271BD">
              <w:rPr>
                <w:noProof/>
                <w:webHidden/>
              </w:rPr>
              <w:fldChar w:fldCharType="end"/>
            </w:r>
          </w:hyperlink>
        </w:p>
        <w:p w14:paraId="188426FC" w14:textId="28E92CBE"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90" w:history="1">
            <w:r w:rsidRPr="00C271BD">
              <w:rPr>
                <w:rStyle w:val="Hyperlink"/>
                <w:rFonts w:eastAsia="Times New Roman"/>
                <w:noProof/>
                <w:lang w:val="en-US"/>
              </w:rPr>
              <w:t>4.2.1.4. Document Users</w:t>
            </w:r>
            <w:r w:rsidRPr="00C271BD">
              <w:rPr>
                <w:noProof/>
                <w:webHidden/>
              </w:rPr>
              <w:tab/>
            </w:r>
            <w:r w:rsidRPr="00C271BD">
              <w:rPr>
                <w:noProof/>
                <w:webHidden/>
              </w:rPr>
              <w:fldChar w:fldCharType="begin"/>
            </w:r>
            <w:r w:rsidRPr="00C271BD">
              <w:rPr>
                <w:noProof/>
                <w:webHidden/>
              </w:rPr>
              <w:instrText xml:space="preserve"> PAGEREF _Toc153613290 \h </w:instrText>
            </w:r>
            <w:r w:rsidRPr="00C271BD">
              <w:rPr>
                <w:noProof/>
                <w:webHidden/>
              </w:rPr>
            </w:r>
            <w:r w:rsidRPr="00C271BD">
              <w:rPr>
                <w:noProof/>
                <w:webHidden/>
              </w:rPr>
              <w:fldChar w:fldCharType="separate"/>
            </w:r>
            <w:r w:rsidRPr="00C271BD">
              <w:rPr>
                <w:noProof/>
                <w:webHidden/>
              </w:rPr>
              <w:t>42</w:t>
            </w:r>
            <w:r w:rsidRPr="00C271BD">
              <w:rPr>
                <w:noProof/>
                <w:webHidden/>
              </w:rPr>
              <w:fldChar w:fldCharType="end"/>
            </w:r>
          </w:hyperlink>
        </w:p>
        <w:p w14:paraId="20D84F97" w14:textId="4C11DF2C"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91" w:history="1">
            <w:r w:rsidRPr="00C271BD">
              <w:rPr>
                <w:rStyle w:val="Hyperlink"/>
                <w:rFonts w:eastAsia="Times New Roman"/>
                <w:noProof/>
                <w:lang w:val="en-US"/>
              </w:rPr>
              <w:t>4.2.1.5. References</w:t>
            </w:r>
            <w:r w:rsidRPr="00C271BD">
              <w:rPr>
                <w:noProof/>
                <w:webHidden/>
              </w:rPr>
              <w:tab/>
            </w:r>
            <w:r w:rsidRPr="00C271BD">
              <w:rPr>
                <w:noProof/>
                <w:webHidden/>
              </w:rPr>
              <w:fldChar w:fldCharType="begin"/>
            </w:r>
            <w:r w:rsidRPr="00C271BD">
              <w:rPr>
                <w:noProof/>
                <w:webHidden/>
              </w:rPr>
              <w:instrText xml:space="preserve"> PAGEREF _Toc153613291 \h </w:instrText>
            </w:r>
            <w:r w:rsidRPr="00C271BD">
              <w:rPr>
                <w:noProof/>
                <w:webHidden/>
              </w:rPr>
            </w:r>
            <w:r w:rsidRPr="00C271BD">
              <w:rPr>
                <w:noProof/>
                <w:webHidden/>
              </w:rPr>
              <w:fldChar w:fldCharType="separate"/>
            </w:r>
            <w:r w:rsidRPr="00C271BD">
              <w:rPr>
                <w:noProof/>
                <w:webHidden/>
              </w:rPr>
              <w:t>42</w:t>
            </w:r>
            <w:r w:rsidRPr="00C271BD">
              <w:rPr>
                <w:noProof/>
                <w:webHidden/>
              </w:rPr>
              <w:fldChar w:fldCharType="end"/>
            </w:r>
          </w:hyperlink>
        </w:p>
        <w:p w14:paraId="2572169E" w14:textId="02A30D7E"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92" w:history="1">
            <w:r w:rsidRPr="00C271BD">
              <w:rPr>
                <w:rStyle w:val="Hyperlink"/>
                <w:rFonts w:eastAsia="Yu Gothic Light"/>
                <w:b w:val="0"/>
                <w:noProof/>
                <w:lang w:val="en-US"/>
              </w:rPr>
              <w:t>4.2.2. Work schedule</w:t>
            </w:r>
            <w:r w:rsidRPr="00C271BD">
              <w:rPr>
                <w:b w:val="0"/>
                <w:noProof/>
                <w:webHidden/>
              </w:rPr>
              <w:tab/>
            </w:r>
            <w:r w:rsidRPr="00C271BD">
              <w:rPr>
                <w:b w:val="0"/>
                <w:noProof/>
                <w:webHidden/>
              </w:rPr>
              <w:fldChar w:fldCharType="begin"/>
            </w:r>
            <w:r w:rsidRPr="00C271BD">
              <w:rPr>
                <w:b w:val="0"/>
                <w:noProof/>
                <w:webHidden/>
              </w:rPr>
              <w:instrText xml:space="preserve"> PAGEREF _Toc153613292 \h </w:instrText>
            </w:r>
            <w:r w:rsidRPr="00C271BD">
              <w:rPr>
                <w:b w:val="0"/>
                <w:noProof/>
                <w:webHidden/>
              </w:rPr>
            </w:r>
            <w:r w:rsidRPr="00C271BD">
              <w:rPr>
                <w:b w:val="0"/>
                <w:noProof/>
                <w:webHidden/>
              </w:rPr>
              <w:fldChar w:fldCharType="separate"/>
            </w:r>
            <w:r w:rsidRPr="00C271BD">
              <w:rPr>
                <w:b w:val="0"/>
                <w:noProof/>
                <w:webHidden/>
              </w:rPr>
              <w:t>43</w:t>
            </w:r>
            <w:r w:rsidRPr="00C271BD">
              <w:rPr>
                <w:b w:val="0"/>
                <w:noProof/>
                <w:webHidden/>
              </w:rPr>
              <w:fldChar w:fldCharType="end"/>
            </w:r>
          </w:hyperlink>
        </w:p>
        <w:p w14:paraId="24DA7F2C" w14:textId="2C2DA6C4"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93" w:history="1">
            <w:r w:rsidRPr="00C271BD">
              <w:rPr>
                <w:rStyle w:val="Hyperlink"/>
                <w:rFonts w:eastAsia="Yu Gothic Light"/>
                <w:b w:val="0"/>
                <w:noProof/>
                <w:lang w:val="en-US"/>
              </w:rPr>
              <w:t>4.2.3. Resource requirements</w:t>
            </w:r>
            <w:r w:rsidRPr="00C271BD">
              <w:rPr>
                <w:b w:val="0"/>
                <w:noProof/>
                <w:webHidden/>
              </w:rPr>
              <w:tab/>
            </w:r>
            <w:r w:rsidRPr="00C271BD">
              <w:rPr>
                <w:b w:val="0"/>
                <w:noProof/>
                <w:webHidden/>
              </w:rPr>
              <w:fldChar w:fldCharType="begin"/>
            </w:r>
            <w:r w:rsidRPr="00C271BD">
              <w:rPr>
                <w:b w:val="0"/>
                <w:noProof/>
                <w:webHidden/>
              </w:rPr>
              <w:instrText xml:space="preserve"> PAGEREF _Toc153613293 \h </w:instrText>
            </w:r>
            <w:r w:rsidRPr="00C271BD">
              <w:rPr>
                <w:b w:val="0"/>
                <w:noProof/>
                <w:webHidden/>
              </w:rPr>
            </w:r>
            <w:r w:rsidRPr="00C271BD">
              <w:rPr>
                <w:b w:val="0"/>
                <w:noProof/>
                <w:webHidden/>
              </w:rPr>
              <w:fldChar w:fldCharType="separate"/>
            </w:r>
            <w:r w:rsidRPr="00C271BD">
              <w:rPr>
                <w:b w:val="0"/>
                <w:noProof/>
                <w:webHidden/>
              </w:rPr>
              <w:t>43</w:t>
            </w:r>
            <w:r w:rsidRPr="00C271BD">
              <w:rPr>
                <w:b w:val="0"/>
                <w:noProof/>
                <w:webHidden/>
              </w:rPr>
              <w:fldChar w:fldCharType="end"/>
            </w:r>
          </w:hyperlink>
        </w:p>
        <w:p w14:paraId="6D4D714E" w14:textId="7725EEF8"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94" w:history="1">
            <w:r w:rsidRPr="00C271BD">
              <w:rPr>
                <w:rStyle w:val="Hyperlink"/>
                <w:rFonts w:eastAsia="Times New Roman"/>
                <w:noProof/>
                <w:lang w:val="en-US"/>
              </w:rPr>
              <w:t>4.2.3.1. Hardware</w:t>
            </w:r>
            <w:r w:rsidRPr="00C271BD">
              <w:rPr>
                <w:noProof/>
                <w:webHidden/>
              </w:rPr>
              <w:tab/>
            </w:r>
            <w:r w:rsidRPr="00C271BD">
              <w:rPr>
                <w:noProof/>
                <w:webHidden/>
              </w:rPr>
              <w:fldChar w:fldCharType="begin"/>
            </w:r>
            <w:r w:rsidRPr="00C271BD">
              <w:rPr>
                <w:noProof/>
                <w:webHidden/>
              </w:rPr>
              <w:instrText xml:space="preserve"> PAGEREF _Toc153613294 \h </w:instrText>
            </w:r>
            <w:r w:rsidRPr="00C271BD">
              <w:rPr>
                <w:noProof/>
                <w:webHidden/>
              </w:rPr>
            </w:r>
            <w:r w:rsidRPr="00C271BD">
              <w:rPr>
                <w:noProof/>
                <w:webHidden/>
              </w:rPr>
              <w:fldChar w:fldCharType="separate"/>
            </w:r>
            <w:r w:rsidRPr="00C271BD">
              <w:rPr>
                <w:noProof/>
                <w:webHidden/>
              </w:rPr>
              <w:t>43</w:t>
            </w:r>
            <w:r w:rsidRPr="00C271BD">
              <w:rPr>
                <w:noProof/>
                <w:webHidden/>
              </w:rPr>
              <w:fldChar w:fldCharType="end"/>
            </w:r>
          </w:hyperlink>
        </w:p>
        <w:p w14:paraId="4F00B1A0" w14:textId="35381A07"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95" w:history="1">
            <w:r w:rsidRPr="00C271BD">
              <w:rPr>
                <w:rStyle w:val="Hyperlink"/>
                <w:rFonts w:eastAsia="Times New Roman"/>
                <w:noProof/>
                <w:lang w:val="en-US"/>
              </w:rPr>
              <w:t>4.2.3.2. Software</w:t>
            </w:r>
            <w:r w:rsidRPr="00C271BD">
              <w:rPr>
                <w:noProof/>
                <w:webHidden/>
              </w:rPr>
              <w:tab/>
            </w:r>
            <w:r w:rsidRPr="00C271BD">
              <w:rPr>
                <w:noProof/>
                <w:webHidden/>
              </w:rPr>
              <w:fldChar w:fldCharType="begin"/>
            </w:r>
            <w:r w:rsidRPr="00C271BD">
              <w:rPr>
                <w:noProof/>
                <w:webHidden/>
              </w:rPr>
              <w:instrText xml:space="preserve"> PAGEREF _Toc153613295 \h </w:instrText>
            </w:r>
            <w:r w:rsidRPr="00C271BD">
              <w:rPr>
                <w:noProof/>
                <w:webHidden/>
              </w:rPr>
            </w:r>
            <w:r w:rsidRPr="00C271BD">
              <w:rPr>
                <w:noProof/>
                <w:webHidden/>
              </w:rPr>
              <w:fldChar w:fldCharType="separate"/>
            </w:r>
            <w:r w:rsidRPr="00C271BD">
              <w:rPr>
                <w:noProof/>
                <w:webHidden/>
              </w:rPr>
              <w:t>43</w:t>
            </w:r>
            <w:r w:rsidRPr="00C271BD">
              <w:rPr>
                <w:noProof/>
                <w:webHidden/>
              </w:rPr>
              <w:fldChar w:fldCharType="end"/>
            </w:r>
          </w:hyperlink>
        </w:p>
        <w:p w14:paraId="68AB1D5E" w14:textId="44D01AEB"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96" w:history="1">
            <w:r w:rsidRPr="00C271BD">
              <w:rPr>
                <w:rStyle w:val="Hyperlink"/>
                <w:rFonts w:eastAsia="Times New Roman"/>
                <w:noProof/>
                <w:lang w:val="en-US"/>
              </w:rPr>
              <w:t>4.2.3.3. Testing tools</w:t>
            </w:r>
            <w:r w:rsidRPr="00C271BD">
              <w:rPr>
                <w:noProof/>
                <w:webHidden/>
              </w:rPr>
              <w:tab/>
            </w:r>
            <w:r w:rsidRPr="00C271BD">
              <w:rPr>
                <w:noProof/>
                <w:webHidden/>
              </w:rPr>
              <w:fldChar w:fldCharType="begin"/>
            </w:r>
            <w:r w:rsidRPr="00C271BD">
              <w:rPr>
                <w:noProof/>
                <w:webHidden/>
              </w:rPr>
              <w:instrText xml:space="preserve"> PAGEREF _Toc153613296 \h </w:instrText>
            </w:r>
            <w:r w:rsidRPr="00C271BD">
              <w:rPr>
                <w:noProof/>
                <w:webHidden/>
              </w:rPr>
            </w:r>
            <w:r w:rsidRPr="00C271BD">
              <w:rPr>
                <w:noProof/>
                <w:webHidden/>
              </w:rPr>
              <w:fldChar w:fldCharType="separate"/>
            </w:r>
            <w:r w:rsidRPr="00C271BD">
              <w:rPr>
                <w:noProof/>
                <w:webHidden/>
              </w:rPr>
              <w:t>43</w:t>
            </w:r>
            <w:r w:rsidRPr="00C271BD">
              <w:rPr>
                <w:noProof/>
                <w:webHidden/>
              </w:rPr>
              <w:fldChar w:fldCharType="end"/>
            </w:r>
          </w:hyperlink>
        </w:p>
        <w:p w14:paraId="07927B9D" w14:textId="3FC396C4"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97" w:history="1">
            <w:r w:rsidRPr="00C271BD">
              <w:rPr>
                <w:rStyle w:val="Hyperlink"/>
                <w:rFonts w:eastAsia="Times New Roman"/>
                <w:noProof/>
                <w:lang w:val="en-US"/>
              </w:rPr>
              <w:t>4.2.3.4. Testing Environment</w:t>
            </w:r>
            <w:r w:rsidRPr="00C271BD">
              <w:rPr>
                <w:noProof/>
                <w:webHidden/>
              </w:rPr>
              <w:tab/>
            </w:r>
            <w:r w:rsidRPr="00C271BD">
              <w:rPr>
                <w:noProof/>
                <w:webHidden/>
              </w:rPr>
              <w:fldChar w:fldCharType="begin"/>
            </w:r>
            <w:r w:rsidRPr="00C271BD">
              <w:rPr>
                <w:noProof/>
                <w:webHidden/>
              </w:rPr>
              <w:instrText xml:space="preserve"> PAGEREF _Toc153613297 \h </w:instrText>
            </w:r>
            <w:r w:rsidRPr="00C271BD">
              <w:rPr>
                <w:noProof/>
                <w:webHidden/>
              </w:rPr>
            </w:r>
            <w:r w:rsidRPr="00C271BD">
              <w:rPr>
                <w:noProof/>
                <w:webHidden/>
              </w:rPr>
              <w:fldChar w:fldCharType="separate"/>
            </w:r>
            <w:r w:rsidRPr="00C271BD">
              <w:rPr>
                <w:noProof/>
                <w:webHidden/>
              </w:rPr>
              <w:t>43</w:t>
            </w:r>
            <w:r w:rsidRPr="00C271BD">
              <w:rPr>
                <w:noProof/>
                <w:webHidden/>
              </w:rPr>
              <w:fldChar w:fldCharType="end"/>
            </w:r>
          </w:hyperlink>
        </w:p>
        <w:p w14:paraId="199CEF0F" w14:textId="4A304667" w:rsidR="00C271BD" w:rsidRPr="00C271BD" w:rsidRDefault="00C271BD">
          <w:pPr>
            <w:pStyle w:val="TOC4"/>
            <w:tabs>
              <w:tab w:val="right" w:leader="dot" w:pos="9395"/>
            </w:tabs>
            <w:rPr>
              <w:rFonts w:asciiTheme="minorHAnsi" w:eastAsiaTheme="minorEastAsia" w:hAnsiTheme="minorHAnsi"/>
              <w:i w:val="0"/>
              <w:noProof/>
              <w:kern w:val="2"/>
              <w:sz w:val="22"/>
              <w:lang w:val="en-US"/>
              <w14:ligatures w14:val="standardContextual"/>
            </w:rPr>
          </w:pPr>
          <w:hyperlink w:anchor="_Toc153613298" w:history="1">
            <w:r w:rsidRPr="00C271BD">
              <w:rPr>
                <w:rStyle w:val="Hyperlink"/>
                <w:rFonts w:eastAsia="Times New Roman"/>
                <w:noProof/>
                <w:lang w:val="en-US"/>
              </w:rPr>
              <w:t>4.2.3.5. Test role</w:t>
            </w:r>
            <w:r w:rsidRPr="00C271BD">
              <w:rPr>
                <w:noProof/>
                <w:webHidden/>
              </w:rPr>
              <w:tab/>
            </w:r>
            <w:r w:rsidRPr="00C271BD">
              <w:rPr>
                <w:noProof/>
                <w:webHidden/>
              </w:rPr>
              <w:fldChar w:fldCharType="begin"/>
            </w:r>
            <w:r w:rsidRPr="00C271BD">
              <w:rPr>
                <w:noProof/>
                <w:webHidden/>
              </w:rPr>
              <w:instrText xml:space="preserve"> PAGEREF _Toc153613298 \h </w:instrText>
            </w:r>
            <w:r w:rsidRPr="00C271BD">
              <w:rPr>
                <w:noProof/>
                <w:webHidden/>
              </w:rPr>
            </w:r>
            <w:r w:rsidRPr="00C271BD">
              <w:rPr>
                <w:noProof/>
                <w:webHidden/>
              </w:rPr>
              <w:fldChar w:fldCharType="separate"/>
            </w:r>
            <w:r w:rsidRPr="00C271BD">
              <w:rPr>
                <w:noProof/>
                <w:webHidden/>
              </w:rPr>
              <w:t>44</w:t>
            </w:r>
            <w:r w:rsidRPr="00C271BD">
              <w:rPr>
                <w:noProof/>
                <w:webHidden/>
              </w:rPr>
              <w:fldChar w:fldCharType="end"/>
            </w:r>
          </w:hyperlink>
        </w:p>
        <w:p w14:paraId="348BCEB1" w14:textId="09C17B1C"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299" w:history="1">
            <w:r w:rsidRPr="00C271BD">
              <w:rPr>
                <w:rStyle w:val="Hyperlink"/>
                <w:rFonts w:eastAsia="Yu Gothic Light"/>
                <w:b w:val="0"/>
                <w:noProof/>
                <w:lang w:val="en-US"/>
              </w:rPr>
              <w:t>4.2.4 Testing strategy</w:t>
            </w:r>
            <w:r w:rsidRPr="00C271BD">
              <w:rPr>
                <w:b w:val="0"/>
                <w:noProof/>
                <w:webHidden/>
              </w:rPr>
              <w:tab/>
            </w:r>
            <w:r w:rsidRPr="00C271BD">
              <w:rPr>
                <w:b w:val="0"/>
                <w:noProof/>
                <w:webHidden/>
              </w:rPr>
              <w:fldChar w:fldCharType="begin"/>
            </w:r>
            <w:r w:rsidRPr="00C271BD">
              <w:rPr>
                <w:b w:val="0"/>
                <w:noProof/>
                <w:webHidden/>
              </w:rPr>
              <w:instrText xml:space="preserve"> PAGEREF _Toc153613299 \h </w:instrText>
            </w:r>
            <w:r w:rsidRPr="00C271BD">
              <w:rPr>
                <w:b w:val="0"/>
                <w:noProof/>
                <w:webHidden/>
              </w:rPr>
            </w:r>
            <w:r w:rsidRPr="00C271BD">
              <w:rPr>
                <w:b w:val="0"/>
                <w:noProof/>
                <w:webHidden/>
              </w:rPr>
              <w:fldChar w:fldCharType="separate"/>
            </w:r>
            <w:r w:rsidRPr="00C271BD">
              <w:rPr>
                <w:b w:val="0"/>
                <w:noProof/>
                <w:webHidden/>
              </w:rPr>
              <w:t>44</w:t>
            </w:r>
            <w:r w:rsidRPr="00C271BD">
              <w:rPr>
                <w:b w:val="0"/>
                <w:noProof/>
                <w:webHidden/>
              </w:rPr>
              <w:fldChar w:fldCharType="end"/>
            </w:r>
          </w:hyperlink>
        </w:p>
        <w:p w14:paraId="728537A3" w14:textId="32B38334"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00" w:history="1">
            <w:r w:rsidRPr="00C271BD">
              <w:rPr>
                <w:rStyle w:val="Hyperlink"/>
                <w:rFonts w:eastAsia="Yu Gothic Light"/>
                <w:b w:val="0"/>
                <w:noProof/>
                <w:lang w:val="en-US"/>
              </w:rPr>
              <w:t>4.2.5. Acceptance criteria</w:t>
            </w:r>
            <w:r w:rsidRPr="00C271BD">
              <w:rPr>
                <w:b w:val="0"/>
                <w:noProof/>
                <w:webHidden/>
              </w:rPr>
              <w:tab/>
            </w:r>
            <w:r w:rsidRPr="00C271BD">
              <w:rPr>
                <w:b w:val="0"/>
                <w:noProof/>
                <w:webHidden/>
              </w:rPr>
              <w:fldChar w:fldCharType="begin"/>
            </w:r>
            <w:r w:rsidRPr="00C271BD">
              <w:rPr>
                <w:b w:val="0"/>
                <w:noProof/>
                <w:webHidden/>
              </w:rPr>
              <w:instrText xml:space="preserve"> PAGEREF _Toc153613300 \h </w:instrText>
            </w:r>
            <w:r w:rsidRPr="00C271BD">
              <w:rPr>
                <w:b w:val="0"/>
                <w:noProof/>
                <w:webHidden/>
              </w:rPr>
            </w:r>
            <w:r w:rsidRPr="00C271BD">
              <w:rPr>
                <w:b w:val="0"/>
                <w:noProof/>
                <w:webHidden/>
              </w:rPr>
              <w:fldChar w:fldCharType="separate"/>
            </w:r>
            <w:r w:rsidRPr="00C271BD">
              <w:rPr>
                <w:b w:val="0"/>
                <w:noProof/>
                <w:webHidden/>
              </w:rPr>
              <w:t>45</w:t>
            </w:r>
            <w:r w:rsidRPr="00C271BD">
              <w:rPr>
                <w:b w:val="0"/>
                <w:noProof/>
                <w:webHidden/>
              </w:rPr>
              <w:fldChar w:fldCharType="end"/>
            </w:r>
          </w:hyperlink>
        </w:p>
        <w:p w14:paraId="7BB45229" w14:textId="61694E90" w:rsidR="00C271BD" w:rsidRPr="00C271BD" w:rsidRDefault="00C271BD">
          <w:pPr>
            <w:pStyle w:val="TOC1"/>
            <w:tabs>
              <w:tab w:val="right" w:leader="dot" w:pos="9395"/>
            </w:tabs>
            <w:rPr>
              <w:rFonts w:asciiTheme="minorHAnsi" w:eastAsiaTheme="minorEastAsia" w:hAnsiTheme="minorHAnsi"/>
              <w:b w:val="0"/>
              <w:noProof/>
              <w:kern w:val="2"/>
              <w:sz w:val="22"/>
              <w:lang w:val="en-US"/>
              <w14:ligatures w14:val="standardContextual"/>
            </w:rPr>
          </w:pPr>
          <w:hyperlink w:anchor="_Toc153613301" w:history="1">
            <w:r w:rsidRPr="00C271BD">
              <w:rPr>
                <w:rStyle w:val="Hyperlink"/>
                <w:rFonts w:eastAsia="Times New Roman"/>
                <w:b w:val="0"/>
                <w:noProof/>
                <w:lang w:val="en-US"/>
              </w:rPr>
              <w:t>CHAPTER 5 ACTUAL TEST</w:t>
            </w:r>
            <w:r w:rsidRPr="00C271BD">
              <w:rPr>
                <w:b w:val="0"/>
                <w:noProof/>
                <w:webHidden/>
              </w:rPr>
              <w:tab/>
            </w:r>
            <w:r w:rsidRPr="00C271BD">
              <w:rPr>
                <w:b w:val="0"/>
                <w:noProof/>
                <w:webHidden/>
              </w:rPr>
              <w:fldChar w:fldCharType="begin"/>
            </w:r>
            <w:r w:rsidRPr="00C271BD">
              <w:rPr>
                <w:b w:val="0"/>
                <w:noProof/>
                <w:webHidden/>
              </w:rPr>
              <w:instrText xml:space="preserve"> PAGEREF _Toc153613301 \h </w:instrText>
            </w:r>
            <w:r w:rsidRPr="00C271BD">
              <w:rPr>
                <w:b w:val="0"/>
                <w:noProof/>
                <w:webHidden/>
              </w:rPr>
            </w:r>
            <w:r w:rsidRPr="00C271BD">
              <w:rPr>
                <w:b w:val="0"/>
                <w:noProof/>
                <w:webHidden/>
              </w:rPr>
              <w:fldChar w:fldCharType="separate"/>
            </w:r>
            <w:r w:rsidRPr="00C271BD">
              <w:rPr>
                <w:b w:val="0"/>
                <w:noProof/>
                <w:webHidden/>
              </w:rPr>
              <w:t>46</w:t>
            </w:r>
            <w:r w:rsidRPr="00C271BD">
              <w:rPr>
                <w:b w:val="0"/>
                <w:noProof/>
                <w:webHidden/>
              </w:rPr>
              <w:fldChar w:fldCharType="end"/>
            </w:r>
          </w:hyperlink>
        </w:p>
        <w:p w14:paraId="4FC0E91A" w14:textId="3E0E95D3"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302" w:history="1">
            <w:r w:rsidRPr="00C271BD">
              <w:rPr>
                <w:rStyle w:val="Hyperlink"/>
                <w:b w:val="0"/>
                <w:noProof/>
              </w:rPr>
              <w:t>5</w:t>
            </w:r>
            <w:r w:rsidRPr="00C271BD">
              <w:rPr>
                <w:rStyle w:val="Hyperlink"/>
                <w:b w:val="0"/>
                <w:noProof/>
                <w:lang w:val="vi-VN"/>
              </w:rPr>
              <w:t>.1 WHITEBOX TESTING</w:t>
            </w:r>
            <w:r w:rsidRPr="00C271BD">
              <w:rPr>
                <w:b w:val="0"/>
                <w:noProof/>
                <w:webHidden/>
              </w:rPr>
              <w:tab/>
            </w:r>
            <w:r w:rsidRPr="00C271BD">
              <w:rPr>
                <w:b w:val="0"/>
                <w:noProof/>
                <w:webHidden/>
              </w:rPr>
              <w:fldChar w:fldCharType="begin"/>
            </w:r>
            <w:r w:rsidRPr="00C271BD">
              <w:rPr>
                <w:b w:val="0"/>
                <w:noProof/>
                <w:webHidden/>
              </w:rPr>
              <w:instrText xml:space="preserve"> PAGEREF _Toc153613302 \h </w:instrText>
            </w:r>
            <w:r w:rsidRPr="00C271BD">
              <w:rPr>
                <w:b w:val="0"/>
                <w:noProof/>
                <w:webHidden/>
              </w:rPr>
            </w:r>
            <w:r w:rsidRPr="00C271BD">
              <w:rPr>
                <w:b w:val="0"/>
                <w:noProof/>
                <w:webHidden/>
              </w:rPr>
              <w:fldChar w:fldCharType="separate"/>
            </w:r>
            <w:r w:rsidRPr="00C271BD">
              <w:rPr>
                <w:b w:val="0"/>
                <w:noProof/>
                <w:webHidden/>
              </w:rPr>
              <w:t>46</w:t>
            </w:r>
            <w:r w:rsidRPr="00C271BD">
              <w:rPr>
                <w:b w:val="0"/>
                <w:noProof/>
                <w:webHidden/>
              </w:rPr>
              <w:fldChar w:fldCharType="end"/>
            </w:r>
          </w:hyperlink>
        </w:p>
        <w:p w14:paraId="36BB6E2D" w14:textId="4035F62F"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03" w:history="1">
            <w:r w:rsidRPr="00C271BD">
              <w:rPr>
                <w:rStyle w:val="Hyperlink"/>
                <w:b w:val="0"/>
                <w:noProof/>
              </w:rPr>
              <w:t>5.1.1 Create Product Function</w:t>
            </w:r>
            <w:r w:rsidRPr="00C271BD">
              <w:rPr>
                <w:b w:val="0"/>
                <w:noProof/>
                <w:webHidden/>
              </w:rPr>
              <w:tab/>
            </w:r>
            <w:r w:rsidRPr="00C271BD">
              <w:rPr>
                <w:b w:val="0"/>
                <w:noProof/>
                <w:webHidden/>
              </w:rPr>
              <w:fldChar w:fldCharType="begin"/>
            </w:r>
            <w:r w:rsidRPr="00C271BD">
              <w:rPr>
                <w:b w:val="0"/>
                <w:noProof/>
                <w:webHidden/>
              </w:rPr>
              <w:instrText xml:space="preserve"> PAGEREF _Toc153613303 \h </w:instrText>
            </w:r>
            <w:r w:rsidRPr="00C271BD">
              <w:rPr>
                <w:b w:val="0"/>
                <w:noProof/>
                <w:webHidden/>
              </w:rPr>
            </w:r>
            <w:r w:rsidRPr="00C271BD">
              <w:rPr>
                <w:b w:val="0"/>
                <w:noProof/>
                <w:webHidden/>
              </w:rPr>
              <w:fldChar w:fldCharType="separate"/>
            </w:r>
            <w:r w:rsidRPr="00C271BD">
              <w:rPr>
                <w:b w:val="0"/>
                <w:noProof/>
                <w:webHidden/>
              </w:rPr>
              <w:t>46</w:t>
            </w:r>
            <w:r w:rsidRPr="00C271BD">
              <w:rPr>
                <w:b w:val="0"/>
                <w:noProof/>
                <w:webHidden/>
              </w:rPr>
              <w:fldChar w:fldCharType="end"/>
            </w:r>
          </w:hyperlink>
        </w:p>
        <w:p w14:paraId="4F7E851F" w14:textId="5FDC5081"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04" w:history="1">
            <w:r w:rsidRPr="00C271BD">
              <w:rPr>
                <w:rStyle w:val="Hyperlink"/>
                <w:b w:val="0"/>
                <w:noProof/>
              </w:rPr>
              <w:t>5.1.2 Update Product Function</w:t>
            </w:r>
            <w:r w:rsidRPr="00C271BD">
              <w:rPr>
                <w:b w:val="0"/>
                <w:noProof/>
                <w:webHidden/>
              </w:rPr>
              <w:tab/>
            </w:r>
            <w:r w:rsidRPr="00C271BD">
              <w:rPr>
                <w:b w:val="0"/>
                <w:noProof/>
                <w:webHidden/>
              </w:rPr>
              <w:fldChar w:fldCharType="begin"/>
            </w:r>
            <w:r w:rsidRPr="00C271BD">
              <w:rPr>
                <w:b w:val="0"/>
                <w:noProof/>
                <w:webHidden/>
              </w:rPr>
              <w:instrText xml:space="preserve"> PAGEREF _Toc153613304 \h </w:instrText>
            </w:r>
            <w:r w:rsidRPr="00C271BD">
              <w:rPr>
                <w:b w:val="0"/>
                <w:noProof/>
                <w:webHidden/>
              </w:rPr>
            </w:r>
            <w:r w:rsidRPr="00C271BD">
              <w:rPr>
                <w:b w:val="0"/>
                <w:noProof/>
                <w:webHidden/>
              </w:rPr>
              <w:fldChar w:fldCharType="separate"/>
            </w:r>
            <w:r w:rsidRPr="00C271BD">
              <w:rPr>
                <w:b w:val="0"/>
                <w:noProof/>
                <w:webHidden/>
              </w:rPr>
              <w:t>51</w:t>
            </w:r>
            <w:r w:rsidRPr="00C271BD">
              <w:rPr>
                <w:b w:val="0"/>
                <w:noProof/>
                <w:webHidden/>
              </w:rPr>
              <w:fldChar w:fldCharType="end"/>
            </w:r>
          </w:hyperlink>
        </w:p>
        <w:p w14:paraId="43C5C8C2" w14:textId="47865E24"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05" w:history="1">
            <w:r w:rsidRPr="00C271BD">
              <w:rPr>
                <w:rStyle w:val="Hyperlink"/>
                <w:b w:val="0"/>
                <w:noProof/>
              </w:rPr>
              <w:t>5.1.3 Get Details Product Function</w:t>
            </w:r>
            <w:r w:rsidRPr="00C271BD">
              <w:rPr>
                <w:b w:val="0"/>
                <w:noProof/>
                <w:webHidden/>
              </w:rPr>
              <w:tab/>
            </w:r>
            <w:r w:rsidRPr="00C271BD">
              <w:rPr>
                <w:b w:val="0"/>
                <w:noProof/>
                <w:webHidden/>
              </w:rPr>
              <w:fldChar w:fldCharType="begin"/>
            </w:r>
            <w:r w:rsidRPr="00C271BD">
              <w:rPr>
                <w:b w:val="0"/>
                <w:noProof/>
                <w:webHidden/>
              </w:rPr>
              <w:instrText xml:space="preserve"> PAGEREF _Toc153613305 \h </w:instrText>
            </w:r>
            <w:r w:rsidRPr="00C271BD">
              <w:rPr>
                <w:b w:val="0"/>
                <w:noProof/>
                <w:webHidden/>
              </w:rPr>
            </w:r>
            <w:r w:rsidRPr="00C271BD">
              <w:rPr>
                <w:b w:val="0"/>
                <w:noProof/>
                <w:webHidden/>
              </w:rPr>
              <w:fldChar w:fldCharType="separate"/>
            </w:r>
            <w:r w:rsidRPr="00C271BD">
              <w:rPr>
                <w:b w:val="0"/>
                <w:noProof/>
                <w:webHidden/>
              </w:rPr>
              <w:t>55</w:t>
            </w:r>
            <w:r w:rsidRPr="00C271BD">
              <w:rPr>
                <w:b w:val="0"/>
                <w:noProof/>
                <w:webHidden/>
              </w:rPr>
              <w:fldChar w:fldCharType="end"/>
            </w:r>
          </w:hyperlink>
        </w:p>
        <w:p w14:paraId="15B393CB" w14:textId="754A84F0"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06" w:history="1">
            <w:r w:rsidRPr="00C271BD">
              <w:rPr>
                <w:rStyle w:val="Hyperlink"/>
                <w:b w:val="0"/>
                <w:noProof/>
              </w:rPr>
              <w:t>5.1.4 Delete Product Function</w:t>
            </w:r>
            <w:r w:rsidRPr="00C271BD">
              <w:rPr>
                <w:b w:val="0"/>
                <w:noProof/>
                <w:webHidden/>
              </w:rPr>
              <w:tab/>
            </w:r>
            <w:r w:rsidRPr="00C271BD">
              <w:rPr>
                <w:b w:val="0"/>
                <w:noProof/>
                <w:webHidden/>
              </w:rPr>
              <w:fldChar w:fldCharType="begin"/>
            </w:r>
            <w:r w:rsidRPr="00C271BD">
              <w:rPr>
                <w:b w:val="0"/>
                <w:noProof/>
                <w:webHidden/>
              </w:rPr>
              <w:instrText xml:space="preserve"> PAGEREF _Toc153613306 \h </w:instrText>
            </w:r>
            <w:r w:rsidRPr="00C271BD">
              <w:rPr>
                <w:b w:val="0"/>
                <w:noProof/>
                <w:webHidden/>
              </w:rPr>
            </w:r>
            <w:r w:rsidRPr="00C271BD">
              <w:rPr>
                <w:b w:val="0"/>
                <w:noProof/>
                <w:webHidden/>
              </w:rPr>
              <w:fldChar w:fldCharType="separate"/>
            </w:r>
            <w:r w:rsidRPr="00C271BD">
              <w:rPr>
                <w:b w:val="0"/>
                <w:noProof/>
                <w:webHidden/>
              </w:rPr>
              <w:t>58</w:t>
            </w:r>
            <w:r w:rsidRPr="00C271BD">
              <w:rPr>
                <w:b w:val="0"/>
                <w:noProof/>
                <w:webHidden/>
              </w:rPr>
              <w:fldChar w:fldCharType="end"/>
            </w:r>
          </w:hyperlink>
        </w:p>
        <w:p w14:paraId="25399A01" w14:textId="1594D428"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07" w:history="1">
            <w:r w:rsidRPr="00C271BD">
              <w:rPr>
                <w:rStyle w:val="Hyperlink"/>
                <w:b w:val="0"/>
                <w:noProof/>
              </w:rPr>
              <w:t>5.1.5 Delete Many Product Function</w:t>
            </w:r>
            <w:r w:rsidRPr="00C271BD">
              <w:rPr>
                <w:b w:val="0"/>
                <w:noProof/>
                <w:webHidden/>
              </w:rPr>
              <w:tab/>
            </w:r>
            <w:r w:rsidRPr="00C271BD">
              <w:rPr>
                <w:b w:val="0"/>
                <w:noProof/>
                <w:webHidden/>
              </w:rPr>
              <w:fldChar w:fldCharType="begin"/>
            </w:r>
            <w:r w:rsidRPr="00C271BD">
              <w:rPr>
                <w:b w:val="0"/>
                <w:noProof/>
                <w:webHidden/>
              </w:rPr>
              <w:instrText xml:space="preserve"> PAGEREF _Toc153613307 \h </w:instrText>
            </w:r>
            <w:r w:rsidRPr="00C271BD">
              <w:rPr>
                <w:b w:val="0"/>
                <w:noProof/>
                <w:webHidden/>
              </w:rPr>
            </w:r>
            <w:r w:rsidRPr="00C271BD">
              <w:rPr>
                <w:b w:val="0"/>
                <w:noProof/>
                <w:webHidden/>
              </w:rPr>
              <w:fldChar w:fldCharType="separate"/>
            </w:r>
            <w:r w:rsidRPr="00C271BD">
              <w:rPr>
                <w:b w:val="0"/>
                <w:noProof/>
                <w:webHidden/>
              </w:rPr>
              <w:t>61</w:t>
            </w:r>
            <w:r w:rsidRPr="00C271BD">
              <w:rPr>
                <w:b w:val="0"/>
                <w:noProof/>
                <w:webHidden/>
              </w:rPr>
              <w:fldChar w:fldCharType="end"/>
            </w:r>
          </w:hyperlink>
        </w:p>
        <w:p w14:paraId="2DD5E83D" w14:textId="0880C23B"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08" w:history="1">
            <w:r w:rsidRPr="00C271BD">
              <w:rPr>
                <w:rStyle w:val="Hyperlink"/>
                <w:b w:val="0"/>
                <w:noProof/>
              </w:rPr>
              <w:t>5.1.6 Get All Type Product Function</w:t>
            </w:r>
            <w:r w:rsidRPr="00C271BD">
              <w:rPr>
                <w:b w:val="0"/>
                <w:noProof/>
                <w:webHidden/>
              </w:rPr>
              <w:tab/>
            </w:r>
            <w:r w:rsidRPr="00C271BD">
              <w:rPr>
                <w:b w:val="0"/>
                <w:noProof/>
                <w:webHidden/>
              </w:rPr>
              <w:fldChar w:fldCharType="begin"/>
            </w:r>
            <w:r w:rsidRPr="00C271BD">
              <w:rPr>
                <w:b w:val="0"/>
                <w:noProof/>
                <w:webHidden/>
              </w:rPr>
              <w:instrText xml:space="preserve"> PAGEREF _Toc153613308 \h </w:instrText>
            </w:r>
            <w:r w:rsidRPr="00C271BD">
              <w:rPr>
                <w:b w:val="0"/>
                <w:noProof/>
                <w:webHidden/>
              </w:rPr>
            </w:r>
            <w:r w:rsidRPr="00C271BD">
              <w:rPr>
                <w:b w:val="0"/>
                <w:noProof/>
                <w:webHidden/>
              </w:rPr>
              <w:fldChar w:fldCharType="separate"/>
            </w:r>
            <w:r w:rsidRPr="00C271BD">
              <w:rPr>
                <w:b w:val="0"/>
                <w:noProof/>
                <w:webHidden/>
              </w:rPr>
              <w:t>63</w:t>
            </w:r>
            <w:r w:rsidRPr="00C271BD">
              <w:rPr>
                <w:b w:val="0"/>
                <w:noProof/>
                <w:webHidden/>
              </w:rPr>
              <w:fldChar w:fldCharType="end"/>
            </w:r>
          </w:hyperlink>
        </w:p>
        <w:p w14:paraId="023B37C4" w14:textId="645572AB"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09" w:history="1">
            <w:r w:rsidRPr="00C271BD">
              <w:rPr>
                <w:rStyle w:val="Hyperlink"/>
                <w:b w:val="0"/>
                <w:noProof/>
              </w:rPr>
              <w:t>5.1.7 Create User Function</w:t>
            </w:r>
            <w:r w:rsidRPr="00C271BD">
              <w:rPr>
                <w:b w:val="0"/>
                <w:noProof/>
                <w:webHidden/>
              </w:rPr>
              <w:tab/>
            </w:r>
            <w:r w:rsidRPr="00C271BD">
              <w:rPr>
                <w:b w:val="0"/>
                <w:noProof/>
                <w:webHidden/>
              </w:rPr>
              <w:fldChar w:fldCharType="begin"/>
            </w:r>
            <w:r w:rsidRPr="00C271BD">
              <w:rPr>
                <w:b w:val="0"/>
                <w:noProof/>
                <w:webHidden/>
              </w:rPr>
              <w:instrText xml:space="preserve"> PAGEREF _Toc153613309 \h </w:instrText>
            </w:r>
            <w:r w:rsidRPr="00C271BD">
              <w:rPr>
                <w:b w:val="0"/>
                <w:noProof/>
                <w:webHidden/>
              </w:rPr>
            </w:r>
            <w:r w:rsidRPr="00C271BD">
              <w:rPr>
                <w:b w:val="0"/>
                <w:noProof/>
                <w:webHidden/>
              </w:rPr>
              <w:fldChar w:fldCharType="separate"/>
            </w:r>
            <w:r w:rsidRPr="00C271BD">
              <w:rPr>
                <w:b w:val="0"/>
                <w:noProof/>
                <w:webHidden/>
              </w:rPr>
              <w:t>66</w:t>
            </w:r>
            <w:r w:rsidRPr="00C271BD">
              <w:rPr>
                <w:b w:val="0"/>
                <w:noProof/>
                <w:webHidden/>
              </w:rPr>
              <w:fldChar w:fldCharType="end"/>
            </w:r>
          </w:hyperlink>
        </w:p>
        <w:p w14:paraId="34D7183F" w14:textId="0FF5B748"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10" w:history="1">
            <w:r w:rsidRPr="00C271BD">
              <w:rPr>
                <w:rStyle w:val="Hyperlink"/>
                <w:b w:val="0"/>
                <w:noProof/>
              </w:rPr>
              <w:t>5.1.8 Delete User Function</w:t>
            </w:r>
            <w:r w:rsidRPr="00C271BD">
              <w:rPr>
                <w:b w:val="0"/>
                <w:noProof/>
                <w:webHidden/>
              </w:rPr>
              <w:tab/>
            </w:r>
            <w:r w:rsidRPr="00C271BD">
              <w:rPr>
                <w:b w:val="0"/>
                <w:noProof/>
                <w:webHidden/>
              </w:rPr>
              <w:fldChar w:fldCharType="begin"/>
            </w:r>
            <w:r w:rsidRPr="00C271BD">
              <w:rPr>
                <w:b w:val="0"/>
                <w:noProof/>
                <w:webHidden/>
              </w:rPr>
              <w:instrText xml:space="preserve"> PAGEREF _Toc153613310 \h </w:instrText>
            </w:r>
            <w:r w:rsidRPr="00C271BD">
              <w:rPr>
                <w:b w:val="0"/>
                <w:noProof/>
                <w:webHidden/>
              </w:rPr>
            </w:r>
            <w:r w:rsidRPr="00C271BD">
              <w:rPr>
                <w:b w:val="0"/>
                <w:noProof/>
                <w:webHidden/>
              </w:rPr>
              <w:fldChar w:fldCharType="separate"/>
            </w:r>
            <w:r w:rsidRPr="00C271BD">
              <w:rPr>
                <w:b w:val="0"/>
                <w:noProof/>
                <w:webHidden/>
              </w:rPr>
              <w:t>71</w:t>
            </w:r>
            <w:r w:rsidRPr="00C271BD">
              <w:rPr>
                <w:b w:val="0"/>
                <w:noProof/>
                <w:webHidden/>
              </w:rPr>
              <w:fldChar w:fldCharType="end"/>
            </w:r>
          </w:hyperlink>
        </w:p>
        <w:p w14:paraId="3AC9EBA7" w14:textId="493D4A46" w:rsidR="00C271BD" w:rsidRPr="00C271BD" w:rsidRDefault="00C271BD">
          <w:pPr>
            <w:pStyle w:val="TOC1"/>
            <w:tabs>
              <w:tab w:val="right" w:leader="dot" w:pos="9395"/>
            </w:tabs>
            <w:rPr>
              <w:rFonts w:asciiTheme="minorHAnsi" w:eastAsiaTheme="minorEastAsia" w:hAnsiTheme="minorHAnsi"/>
              <w:b w:val="0"/>
              <w:noProof/>
              <w:kern w:val="2"/>
              <w:sz w:val="22"/>
              <w:lang w:val="en-US"/>
              <w14:ligatures w14:val="standardContextual"/>
            </w:rPr>
          </w:pPr>
          <w:hyperlink w:anchor="_Toc153613311" w:history="1">
            <w:r w:rsidRPr="00C271BD">
              <w:rPr>
                <w:rStyle w:val="Hyperlink"/>
                <w:b w:val="0"/>
                <w:noProof/>
                <w:lang w:val="en-US"/>
              </w:rPr>
              <w:t>CHAPTER 6 BLACKBOX TESTING</w:t>
            </w:r>
            <w:r w:rsidRPr="00C271BD">
              <w:rPr>
                <w:b w:val="0"/>
                <w:noProof/>
                <w:webHidden/>
              </w:rPr>
              <w:tab/>
            </w:r>
            <w:r w:rsidRPr="00C271BD">
              <w:rPr>
                <w:b w:val="0"/>
                <w:noProof/>
                <w:webHidden/>
              </w:rPr>
              <w:fldChar w:fldCharType="begin"/>
            </w:r>
            <w:r w:rsidRPr="00C271BD">
              <w:rPr>
                <w:b w:val="0"/>
                <w:noProof/>
                <w:webHidden/>
              </w:rPr>
              <w:instrText xml:space="preserve"> PAGEREF _Toc153613311 \h </w:instrText>
            </w:r>
            <w:r w:rsidRPr="00C271BD">
              <w:rPr>
                <w:b w:val="0"/>
                <w:noProof/>
                <w:webHidden/>
              </w:rPr>
            </w:r>
            <w:r w:rsidRPr="00C271BD">
              <w:rPr>
                <w:b w:val="0"/>
                <w:noProof/>
                <w:webHidden/>
              </w:rPr>
              <w:fldChar w:fldCharType="separate"/>
            </w:r>
            <w:r w:rsidRPr="00C271BD">
              <w:rPr>
                <w:b w:val="0"/>
                <w:noProof/>
                <w:webHidden/>
              </w:rPr>
              <w:t>75</w:t>
            </w:r>
            <w:r w:rsidRPr="00C271BD">
              <w:rPr>
                <w:b w:val="0"/>
                <w:noProof/>
                <w:webHidden/>
              </w:rPr>
              <w:fldChar w:fldCharType="end"/>
            </w:r>
          </w:hyperlink>
        </w:p>
        <w:p w14:paraId="6F622A13" w14:textId="7C54F505"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312" w:history="1">
            <w:r w:rsidRPr="00C271BD">
              <w:rPr>
                <w:rStyle w:val="Hyperlink"/>
                <w:b w:val="0"/>
                <w:noProof/>
                <w:lang w:val="en-US"/>
              </w:rPr>
              <w:t>6.1 BUG MANAGEMENT SYSTEM</w:t>
            </w:r>
            <w:r w:rsidRPr="00C271BD">
              <w:rPr>
                <w:b w:val="0"/>
                <w:noProof/>
                <w:webHidden/>
              </w:rPr>
              <w:tab/>
            </w:r>
            <w:r w:rsidRPr="00C271BD">
              <w:rPr>
                <w:b w:val="0"/>
                <w:noProof/>
                <w:webHidden/>
              </w:rPr>
              <w:fldChar w:fldCharType="begin"/>
            </w:r>
            <w:r w:rsidRPr="00C271BD">
              <w:rPr>
                <w:b w:val="0"/>
                <w:noProof/>
                <w:webHidden/>
              </w:rPr>
              <w:instrText xml:space="preserve"> PAGEREF _Toc153613312 \h </w:instrText>
            </w:r>
            <w:r w:rsidRPr="00C271BD">
              <w:rPr>
                <w:b w:val="0"/>
                <w:noProof/>
                <w:webHidden/>
              </w:rPr>
            </w:r>
            <w:r w:rsidRPr="00C271BD">
              <w:rPr>
                <w:b w:val="0"/>
                <w:noProof/>
                <w:webHidden/>
              </w:rPr>
              <w:fldChar w:fldCharType="separate"/>
            </w:r>
            <w:r w:rsidRPr="00C271BD">
              <w:rPr>
                <w:b w:val="0"/>
                <w:noProof/>
                <w:webHidden/>
              </w:rPr>
              <w:t>75</w:t>
            </w:r>
            <w:r w:rsidRPr="00C271BD">
              <w:rPr>
                <w:b w:val="0"/>
                <w:noProof/>
                <w:webHidden/>
              </w:rPr>
              <w:fldChar w:fldCharType="end"/>
            </w:r>
          </w:hyperlink>
        </w:p>
        <w:p w14:paraId="23F514E3" w14:textId="6D072555"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13" w:history="1">
            <w:r w:rsidRPr="00C271BD">
              <w:rPr>
                <w:rStyle w:val="Hyperlink"/>
                <w:b w:val="0"/>
                <w:noProof/>
                <w:lang w:val="en-US"/>
              </w:rPr>
              <w:t>6.1.1 Introduction of MantisBT</w:t>
            </w:r>
            <w:r w:rsidRPr="00C271BD">
              <w:rPr>
                <w:b w:val="0"/>
                <w:noProof/>
                <w:webHidden/>
              </w:rPr>
              <w:tab/>
            </w:r>
            <w:r w:rsidRPr="00C271BD">
              <w:rPr>
                <w:b w:val="0"/>
                <w:noProof/>
                <w:webHidden/>
              </w:rPr>
              <w:fldChar w:fldCharType="begin"/>
            </w:r>
            <w:r w:rsidRPr="00C271BD">
              <w:rPr>
                <w:b w:val="0"/>
                <w:noProof/>
                <w:webHidden/>
              </w:rPr>
              <w:instrText xml:space="preserve"> PAGEREF _Toc153613313 \h </w:instrText>
            </w:r>
            <w:r w:rsidRPr="00C271BD">
              <w:rPr>
                <w:b w:val="0"/>
                <w:noProof/>
                <w:webHidden/>
              </w:rPr>
            </w:r>
            <w:r w:rsidRPr="00C271BD">
              <w:rPr>
                <w:b w:val="0"/>
                <w:noProof/>
                <w:webHidden/>
              </w:rPr>
              <w:fldChar w:fldCharType="separate"/>
            </w:r>
            <w:r w:rsidRPr="00C271BD">
              <w:rPr>
                <w:b w:val="0"/>
                <w:noProof/>
                <w:webHidden/>
              </w:rPr>
              <w:t>75</w:t>
            </w:r>
            <w:r w:rsidRPr="00C271BD">
              <w:rPr>
                <w:b w:val="0"/>
                <w:noProof/>
                <w:webHidden/>
              </w:rPr>
              <w:fldChar w:fldCharType="end"/>
            </w:r>
          </w:hyperlink>
        </w:p>
        <w:p w14:paraId="0C2F1738" w14:textId="35644D31"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14" w:history="1">
            <w:r w:rsidRPr="00C271BD">
              <w:rPr>
                <w:rStyle w:val="Hyperlink"/>
                <w:b w:val="0"/>
                <w:noProof/>
              </w:rPr>
              <w:t>6.1.2 Advantages of MantisBT</w:t>
            </w:r>
            <w:r w:rsidRPr="00C271BD">
              <w:rPr>
                <w:b w:val="0"/>
                <w:noProof/>
                <w:webHidden/>
              </w:rPr>
              <w:tab/>
            </w:r>
            <w:r w:rsidRPr="00C271BD">
              <w:rPr>
                <w:b w:val="0"/>
                <w:noProof/>
                <w:webHidden/>
              </w:rPr>
              <w:fldChar w:fldCharType="begin"/>
            </w:r>
            <w:r w:rsidRPr="00C271BD">
              <w:rPr>
                <w:b w:val="0"/>
                <w:noProof/>
                <w:webHidden/>
              </w:rPr>
              <w:instrText xml:space="preserve"> PAGEREF _Toc153613314 \h </w:instrText>
            </w:r>
            <w:r w:rsidRPr="00C271BD">
              <w:rPr>
                <w:b w:val="0"/>
                <w:noProof/>
                <w:webHidden/>
              </w:rPr>
            </w:r>
            <w:r w:rsidRPr="00C271BD">
              <w:rPr>
                <w:b w:val="0"/>
                <w:noProof/>
                <w:webHidden/>
              </w:rPr>
              <w:fldChar w:fldCharType="separate"/>
            </w:r>
            <w:r w:rsidRPr="00C271BD">
              <w:rPr>
                <w:b w:val="0"/>
                <w:noProof/>
                <w:webHidden/>
              </w:rPr>
              <w:t>75</w:t>
            </w:r>
            <w:r w:rsidRPr="00C271BD">
              <w:rPr>
                <w:b w:val="0"/>
                <w:noProof/>
                <w:webHidden/>
              </w:rPr>
              <w:fldChar w:fldCharType="end"/>
            </w:r>
          </w:hyperlink>
        </w:p>
        <w:p w14:paraId="059A6F27" w14:textId="50B08B70"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15" w:history="1">
            <w:r w:rsidRPr="00C271BD">
              <w:rPr>
                <w:rStyle w:val="Hyperlink"/>
                <w:b w:val="0"/>
                <w:noProof/>
              </w:rPr>
              <w:t>6.1.3 Setting up and configuration</w:t>
            </w:r>
            <w:r w:rsidRPr="00C271BD">
              <w:rPr>
                <w:b w:val="0"/>
                <w:noProof/>
                <w:webHidden/>
              </w:rPr>
              <w:tab/>
            </w:r>
            <w:r w:rsidRPr="00C271BD">
              <w:rPr>
                <w:b w:val="0"/>
                <w:noProof/>
                <w:webHidden/>
              </w:rPr>
              <w:fldChar w:fldCharType="begin"/>
            </w:r>
            <w:r w:rsidRPr="00C271BD">
              <w:rPr>
                <w:b w:val="0"/>
                <w:noProof/>
                <w:webHidden/>
              </w:rPr>
              <w:instrText xml:space="preserve"> PAGEREF _Toc153613315 \h </w:instrText>
            </w:r>
            <w:r w:rsidRPr="00C271BD">
              <w:rPr>
                <w:b w:val="0"/>
                <w:noProof/>
                <w:webHidden/>
              </w:rPr>
            </w:r>
            <w:r w:rsidRPr="00C271BD">
              <w:rPr>
                <w:b w:val="0"/>
                <w:noProof/>
                <w:webHidden/>
              </w:rPr>
              <w:fldChar w:fldCharType="separate"/>
            </w:r>
            <w:r w:rsidRPr="00C271BD">
              <w:rPr>
                <w:b w:val="0"/>
                <w:noProof/>
                <w:webHidden/>
              </w:rPr>
              <w:t>76</w:t>
            </w:r>
            <w:r w:rsidRPr="00C271BD">
              <w:rPr>
                <w:b w:val="0"/>
                <w:noProof/>
                <w:webHidden/>
              </w:rPr>
              <w:fldChar w:fldCharType="end"/>
            </w:r>
          </w:hyperlink>
        </w:p>
        <w:p w14:paraId="10A6DA4D" w14:textId="69EEBCE3"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316" w:history="1">
            <w:r w:rsidRPr="00C271BD">
              <w:rPr>
                <w:rStyle w:val="Hyperlink"/>
                <w:b w:val="0"/>
                <w:noProof/>
              </w:rPr>
              <w:t>6.</w:t>
            </w:r>
            <w:r w:rsidRPr="00C271BD">
              <w:rPr>
                <w:rStyle w:val="Hyperlink"/>
                <w:b w:val="0"/>
                <w:noProof/>
                <w:lang w:val="en-US"/>
              </w:rPr>
              <w:t>2</w:t>
            </w:r>
            <w:r w:rsidRPr="00C271BD">
              <w:rPr>
                <w:rStyle w:val="Hyperlink"/>
                <w:b w:val="0"/>
                <w:noProof/>
              </w:rPr>
              <w:t xml:space="preserve"> BUG REPORTS</w:t>
            </w:r>
            <w:r w:rsidRPr="00C271BD">
              <w:rPr>
                <w:b w:val="0"/>
                <w:noProof/>
                <w:webHidden/>
              </w:rPr>
              <w:tab/>
            </w:r>
            <w:r w:rsidRPr="00C271BD">
              <w:rPr>
                <w:b w:val="0"/>
                <w:noProof/>
                <w:webHidden/>
              </w:rPr>
              <w:fldChar w:fldCharType="begin"/>
            </w:r>
            <w:r w:rsidRPr="00C271BD">
              <w:rPr>
                <w:b w:val="0"/>
                <w:noProof/>
                <w:webHidden/>
              </w:rPr>
              <w:instrText xml:space="preserve"> PAGEREF _Toc153613316 \h </w:instrText>
            </w:r>
            <w:r w:rsidRPr="00C271BD">
              <w:rPr>
                <w:b w:val="0"/>
                <w:noProof/>
                <w:webHidden/>
              </w:rPr>
            </w:r>
            <w:r w:rsidRPr="00C271BD">
              <w:rPr>
                <w:b w:val="0"/>
                <w:noProof/>
                <w:webHidden/>
              </w:rPr>
              <w:fldChar w:fldCharType="separate"/>
            </w:r>
            <w:r w:rsidRPr="00C271BD">
              <w:rPr>
                <w:b w:val="0"/>
                <w:noProof/>
                <w:webHidden/>
              </w:rPr>
              <w:t>77</w:t>
            </w:r>
            <w:r w:rsidRPr="00C271BD">
              <w:rPr>
                <w:b w:val="0"/>
                <w:noProof/>
                <w:webHidden/>
              </w:rPr>
              <w:fldChar w:fldCharType="end"/>
            </w:r>
          </w:hyperlink>
        </w:p>
        <w:p w14:paraId="6C11791D" w14:textId="283F3728"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17" w:history="1">
            <w:r w:rsidRPr="00C271BD">
              <w:rPr>
                <w:rStyle w:val="Hyperlink"/>
                <w:b w:val="0"/>
                <w:noProof/>
              </w:rPr>
              <w:t>6.2.1 Bug report [LAM_002]</w:t>
            </w:r>
            <w:r w:rsidRPr="00C271BD">
              <w:rPr>
                <w:b w:val="0"/>
                <w:noProof/>
                <w:webHidden/>
              </w:rPr>
              <w:tab/>
            </w:r>
            <w:r w:rsidRPr="00C271BD">
              <w:rPr>
                <w:b w:val="0"/>
                <w:noProof/>
                <w:webHidden/>
              </w:rPr>
              <w:fldChar w:fldCharType="begin"/>
            </w:r>
            <w:r w:rsidRPr="00C271BD">
              <w:rPr>
                <w:b w:val="0"/>
                <w:noProof/>
                <w:webHidden/>
              </w:rPr>
              <w:instrText xml:space="preserve"> PAGEREF _Toc153613317 \h </w:instrText>
            </w:r>
            <w:r w:rsidRPr="00C271BD">
              <w:rPr>
                <w:b w:val="0"/>
                <w:noProof/>
                <w:webHidden/>
              </w:rPr>
            </w:r>
            <w:r w:rsidRPr="00C271BD">
              <w:rPr>
                <w:b w:val="0"/>
                <w:noProof/>
                <w:webHidden/>
              </w:rPr>
              <w:fldChar w:fldCharType="separate"/>
            </w:r>
            <w:r w:rsidRPr="00C271BD">
              <w:rPr>
                <w:b w:val="0"/>
                <w:noProof/>
                <w:webHidden/>
              </w:rPr>
              <w:t>77</w:t>
            </w:r>
            <w:r w:rsidRPr="00C271BD">
              <w:rPr>
                <w:b w:val="0"/>
                <w:noProof/>
                <w:webHidden/>
              </w:rPr>
              <w:fldChar w:fldCharType="end"/>
            </w:r>
          </w:hyperlink>
        </w:p>
        <w:p w14:paraId="75602FC3" w14:textId="3AF84992"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18" w:history="1">
            <w:r w:rsidRPr="00C271BD">
              <w:rPr>
                <w:rStyle w:val="Hyperlink"/>
                <w:rFonts w:eastAsia="Arial"/>
                <w:b w:val="0"/>
                <w:noProof/>
                <w:lang w:val="en-US"/>
              </w:rPr>
              <w:t>6.2.2 Bug report [HNG_001]</w:t>
            </w:r>
            <w:r w:rsidRPr="00C271BD">
              <w:rPr>
                <w:b w:val="0"/>
                <w:noProof/>
                <w:webHidden/>
              </w:rPr>
              <w:tab/>
            </w:r>
            <w:r w:rsidRPr="00C271BD">
              <w:rPr>
                <w:b w:val="0"/>
                <w:noProof/>
                <w:webHidden/>
              </w:rPr>
              <w:fldChar w:fldCharType="begin"/>
            </w:r>
            <w:r w:rsidRPr="00C271BD">
              <w:rPr>
                <w:b w:val="0"/>
                <w:noProof/>
                <w:webHidden/>
              </w:rPr>
              <w:instrText xml:space="preserve"> PAGEREF _Toc153613318 \h </w:instrText>
            </w:r>
            <w:r w:rsidRPr="00C271BD">
              <w:rPr>
                <w:b w:val="0"/>
                <w:noProof/>
                <w:webHidden/>
              </w:rPr>
            </w:r>
            <w:r w:rsidRPr="00C271BD">
              <w:rPr>
                <w:b w:val="0"/>
                <w:noProof/>
                <w:webHidden/>
              </w:rPr>
              <w:fldChar w:fldCharType="separate"/>
            </w:r>
            <w:r w:rsidRPr="00C271BD">
              <w:rPr>
                <w:b w:val="0"/>
                <w:noProof/>
                <w:webHidden/>
              </w:rPr>
              <w:t>79</w:t>
            </w:r>
            <w:r w:rsidRPr="00C271BD">
              <w:rPr>
                <w:b w:val="0"/>
                <w:noProof/>
                <w:webHidden/>
              </w:rPr>
              <w:fldChar w:fldCharType="end"/>
            </w:r>
          </w:hyperlink>
        </w:p>
        <w:p w14:paraId="06155124" w14:textId="569AB106"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19" w:history="1">
            <w:r w:rsidRPr="00C271BD">
              <w:rPr>
                <w:rStyle w:val="Hyperlink"/>
                <w:b w:val="0"/>
                <w:noProof/>
                <w:lang w:val="en-US"/>
              </w:rPr>
              <w:t>6.2.3 Bug report [HNG_002]</w:t>
            </w:r>
            <w:r w:rsidRPr="00C271BD">
              <w:rPr>
                <w:b w:val="0"/>
                <w:noProof/>
                <w:webHidden/>
              </w:rPr>
              <w:tab/>
            </w:r>
            <w:r w:rsidRPr="00C271BD">
              <w:rPr>
                <w:b w:val="0"/>
                <w:noProof/>
                <w:webHidden/>
              </w:rPr>
              <w:fldChar w:fldCharType="begin"/>
            </w:r>
            <w:r w:rsidRPr="00C271BD">
              <w:rPr>
                <w:b w:val="0"/>
                <w:noProof/>
                <w:webHidden/>
              </w:rPr>
              <w:instrText xml:space="preserve"> PAGEREF _Toc153613319 \h </w:instrText>
            </w:r>
            <w:r w:rsidRPr="00C271BD">
              <w:rPr>
                <w:b w:val="0"/>
                <w:noProof/>
                <w:webHidden/>
              </w:rPr>
            </w:r>
            <w:r w:rsidRPr="00C271BD">
              <w:rPr>
                <w:b w:val="0"/>
                <w:noProof/>
                <w:webHidden/>
              </w:rPr>
              <w:fldChar w:fldCharType="separate"/>
            </w:r>
            <w:r w:rsidRPr="00C271BD">
              <w:rPr>
                <w:b w:val="0"/>
                <w:noProof/>
                <w:webHidden/>
              </w:rPr>
              <w:t>80</w:t>
            </w:r>
            <w:r w:rsidRPr="00C271BD">
              <w:rPr>
                <w:b w:val="0"/>
                <w:noProof/>
                <w:webHidden/>
              </w:rPr>
              <w:fldChar w:fldCharType="end"/>
            </w:r>
          </w:hyperlink>
        </w:p>
        <w:p w14:paraId="7AD68AF2" w14:textId="1B320F41"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0" w:history="1">
            <w:r w:rsidRPr="00C271BD">
              <w:rPr>
                <w:rStyle w:val="Hyperlink"/>
                <w:b w:val="0"/>
                <w:noProof/>
                <w:lang w:val="en-US"/>
              </w:rPr>
              <w:t>6.2.4 Bug report [KIN_001]</w:t>
            </w:r>
            <w:r w:rsidRPr="00C271BD">
              <w:rPr>
                <w:b w:val="0"/>
                <w:noProof/>
                <w:webHidden/>
              </w:rPr>
              <w:tab/>
            </w:r>
            <w:r w:rsidRPr="00C271BD">
              <w:rPr>
                <w:b w:val="0"/>
                <w:noProof/>
                <w:webHidden/>
              </w:rPr>
              <w:fldChar w:fldCharType="begin"/>
            </w:r>
            <w:r w:rsidRPr="00C271BD">
              <w:rPr>
                <w:b w:val="0"/>
                <w:noProof/>
                <w:webHidden/>
              </w:rPr>
              <w:instrText xml:space="preserve"> PAGEREF _Toc153613320 \h </w:instrText>
            </w:r>
            <w:r w:rsidRPr="00C271BD">
              <w:rPr>
                <w:b w:val="0"/>
                <w:noProof/>
                <w:webHidden/>
              </w:rPr>
            </w:r>
            <w:r w:rsidRPr="00C271BD">
              <w:rPr>
                <w:b w:val="0"/>
                <w:noProof/>
                <w:webHidden/>
              </w:rPr>
              <w:fldChar w:fldCharType="separate"/>
            </w:r>
            <w:r w:rsidRPr="00C271BD">
              <w:rPr>
                <w:b w:val="0"/>
                <w:noProof/>
                <w:webHidden/>
              </w:rPr>
              <w:t>81</w:t>
            </w:r>
            <w:r w:rsidRPr="00C271BD">
              <w:rPr>
                <w:b w:val="0"/>
                <w:noProof/>
                <w:webHidden/>
              </w:rPr>
              <w:fldChar w:fldCharType="end"/>
            </w:r>
          </w:hyperlink>
        </w:p>
        <w:p w14:paraId="139D60F3" w14:textId="34DA4328"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1" w:history="1">
            <w:r w:rsidRPr="00C271BD">
              <w:rPr>
                <w:rStyle w:val="Hyperlink"/>
                <w:b w:val="0"/>
                <w:noProof/>
                <w:lang w:val="en-US"/>
              </w:rPr>
              <w:t>6.2.5 Bug report [KIN_002]</w:t>
            </w:r>
            <w:r w:rsidRPr="00C271BD">
              <w:rPr>
                <w:b w:val="0"/>
                <w:noProof/>
                <w:webHidden/>
              </w:rPr>
              <w:tab/>
            </w:r>
            <w:r w:rsidRPr="00C271BD">
              <w:rPr>
                <w:b w:val="0"/>
                <w:noProof/>
                <w:webHidden/>
              </w:rPr>
              <w:fldChar w:fldCharType="begin"/>
            </w:r>
            <w:r w:rsidRPr="00C271BD">
              <w:rPr>
                <w:b w:val="0"/>
                <w:noProof/>
                <w:webHidden/>
              </w:rPr>
              <w:instrText xml:space="preserve"> PAGEREF _Toc153613321 \h </w:instrText>
            </w:r>
            <w:r w:rsidRPr="00C271BD">
              <w:rPr>
                <w:b w:val="0"/>
                <w:noProof/>
                <w:webHidden/>
              </w:rPr>
            </w:r>
            <w:r w:rsidRPr="00C271BD">
              <w:rPr>
                <w:b w:val="0"/>
                <w:noProof/>
                <w:webHidden/>
              </w:rPr>
              <w:fldChar w:fldCharType="separate"/>
            </w:r>
            <w:r w:rsidRPr="00C271BD">
              <w:rPr>
                <w:b w:val="0"/>
                <w:noProof/>
                <w:webHidden/>
              </w:rPr>
              <w:t>82</w:t>
            </w:r>
            <w:r w:rsidRPr="00C271BD">
              <w:rPr>
                <w:b w:val="0"/>
                <w:noProof/>
                <w:webHidden/>
              </w:rPr>
              <w:fldChar w:fldCharType="end"/>
            </w:r>
          </w:hyperlink>
        </w:p>
        <w:p w14:paraId="179D07A5" w14:textId="48A9367F"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2" w:history="1">
            <w:r w:rsidRPr="00C271BD">
              <w:rPr>
                <w:rStyle w:val="Hyperlink"/>
                <w:b w:val="0"/>
                <w:noProof/>
                <w:lang w:val="en-US"/>
              </w:rPr>
              <w:t>6.2.6 Bug report [KIN_003]</w:t>
            </w:r>
            <w:r w:rsidRPr="00C271BD">
              <w:rPr>
                <w:b w:val="0"/>
                <w:noProof/>
                <w:webHidden/>
              </w:rPr>
              <w:tab/>
            </w:r>
            <w:r w:rsidRPr="00C271BD">
              <w:rPr>
                <w:b w:val="0"/>
                <w:noProof/>
                <w:webHidden/>
              </w:rPr>
              <w:fldChar w:fldCharType="begin"/>
            </w:r>
            <w:r w:rsidRPr="00C271BD">
              <w:rPr>
                <w:b w:val="0"/>
                <w:noProof/>
                <w:webHidden/>
              </w:rPr>
              <w:instrText xml:space="preserve"> PAGEREF _Toc153613322 \h </w:instrText>
            </w:r>
            <w:r w:rsidRPr="00C271BD">
              <w:rPr>
                <w:b w:val="0"/>
                <w:noProof/>
                <w:webHidden/>
              </w:rPr>
            </w:r>
            <w:r w:rsidRPr="00C271BD">
              <w:rPr>
                <w:b w:val="0"/>
                <w:noProof/>
                <w:webHidden/>
              </w:rPr>
              <w:fldChar w:fldCharType="separate"/>
            </w:r>
            <w:r w:rsidRPr="00C271BD">
              <w:rPr>
                <w:b w:val="0"/>
                <w:noProof/>
                <w:webHidden/>
              </w:rPr>
              <w:t>83</w:t>
            </w:r>
            <w:r w:rsidRPr="00C271BD">
              <w:rPr>
                <w:b w:val="0"/>
                <w:noProof/>
                <w:webHidden/>
              </w:rPr>
              <w:fldChar w:fldCharType="end"/>
            </w:r>
          </w:hyperlink>
        </w:p>
        <w:p w14:paraId="7E3B15B6" w14:textId="4C6B465B"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3" w:history="1">
            <w:r w:rsidRPr="00C271BD">
              <w:rPr>
                <w:rStyle w:val="Hyperlink"/>
                <w:b w:val="0"/>
                <w:noProof/>
                <w:lang w:val="en-US"/>
              </w:rPr>
              <w:t>6.2.7 Bug report [NHN_002]</w:t>
            </w:r>
            <w:r w:rsidRPr="00C271BD">
              <w:rPr>
                <w:b w:val="0"/>
                <w:noProof/>
                <w:webHidden/>
              </w:rPr>
              <w:tab/>
            </w:r>
            <w:r w:rsidRPr="00C271BD">
              <w:rPr>
                <w:b w:val="0"/>
                <w:noProof/>
                <w:webHidden/>
              </w:rPr>
              <w:fldChar w:fldCharType="begin"/>
            </w:r>
            <w:r w:rsidRPr="00C271BD">
              <w:rPr>
                <w:b w:val="0"/>
                <w:noProof/>
                <w:webHidden/>
              </w:rPr>
              <w:instrText xml:space="preserve"> PAGEREF _Toc153613323 \h </w:instrText>
            </w:r>
            <w:r w:rsidRPr="00C271BD">
              <w:rPr>
                <w:b w:val="0"/>
                <w:noProof/>
                <w:webHidden/>
              </w:rPr>
            </w:r>
            <w:r w:rsidRPr="00C271BD">
              <w:rPr>
                <w:b w:val="0"/>
                <w:noProof/>
                <w:webHidden/>
              </w:rPr>
              <w:fldChar w:fldCharType="separate"/>
            </w:r>
            <w:r w:rsidRPr="00C271BD">
              <w:rPr>
                <w:b w:val="0"/>
                <w:noProof/>
                <w:webHidden/>
              </w:rPr>
              <w:t>84</w:t>
            </w:r>
            <w:r w:rsidRPr="00C271BD">
              <w:rPr>
                <w:b w:val="0"/>
                <w:noProof/>
                <w:webHidden/>
              </w:rPr>
              <w:fldChar w:fldCharType="end"/>
            </w:r>
          </w:hyperlink>
        </w:p>
        <w:p w14:paraId="3BBCDFFA" w14:textId="1190AB3D"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4" w:history="1">
            <w:r w:rsidRPr="00C271BD">
              <w:rPr>
                <w:rStyle w:val="Hyperlink"/>
                <w:b w:val="0"/>
                <w:noProof/>
                <w:lang w:val="en-US"/>
              </w:rPr>
              <w:t>6.2.8 Bug report [LAM_004]</w:t>
            </w:r>
            <w:r w:rsidRPr="00C271BD">
              <w:rPr>
                <w:b w:val="0"/>
                <w:noProof/>
                <w:webHidden/>
              </w:rPr>
              <w:tab/>
            </w:r>
            <w:r w:rsidRPr="00C271BD">
              <w:rPr>
                <w:b w:val="0"/>
                <w:noProof/>
                <w:webHidden/>
              </w:rPr>
              <w:fldChar w:fldCharType="begin"/>
            </w:r>
            <w:r w:rsidRPr="00C271BD">
              <w:rPr>
                <w:b w:val="0"/>
                <w:noProof/>
                <w:webHidden/>
              </w:rPr>
              <w:instrText xml:space="preserve"> PAGEREF _Toc153613324 \h </w:instrText>
            </w:r>
            <w:r w:rsidRPr="00C271BD">
              <w:rPr>
                <w:b w:val="0"/>
                <w:noProof/>
                <w:webHidden/>
              </w:rPr>
            </w:r>
            <w:r w:rsidRPr="00C271BD">
              <w:rPr>
                <w:b w:val="0"/>
                <w:noProof/>
                <w:webHidden/>
              </w:rPr>
              <w:fldChar w:fldCharType="separate"/>
            </w:r>
            <w:r w:rsidRPr="00C271BD">
              <w:rPr>
                <w:b w:val="0"/>
                <w:noProof/>
                <w:webHidden/>
              </w:rPr>
              <w:t>85</w:t>
            </w:r>
            <w:r w:rsidRPr="00C271BD">
              <w:rPr>
                <w:b w:val="0"/>
                <w:noProof/>
                <w:webHidden/>
              </w:rPr>
              <w:fldChar w:fldCharType="end"/>
            </w:r>
          </w:hyperlink>
        </w:p>
        <w:p w14:paraId="57E95335" w14:textId="0DF365CD"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5" w:history="1">
            <w:r w:rsidRPr="00C271BD">
              <w:rPr>
                <w:rStyle w:val="Hyperlink"/>
                <w:b w:val="0"/>
                <w:noProof/>
                <w:lang w:val="en-US"/>
              </w:rPr>
              <w:t>6.2.9 Bug report [LAM_006]</w:t>
            </w:r>
            <w:r w:rsidRPr="00C271BD">
              <w:rPr>
                <w:b w:val="0"/>
                <w:noProof/>
                <w:webHidden/>
              </w:rPr>
              <w:tab/>
            </w:r>
            <w:r w:rsidRPr="00C271BD">
              <w:rPr>
                <w:b w:val="0"/>
                <w:noProof/>
                <w:webHidden/>
              </w:rPr>
              <w:fldChar w:fldCharType="begin"/>
            </w:r>
            <w:r w:rsidRPr="00C271BD">
              <w:rPr>
                <w:b w:val="0"/>
                <w:noProof/>
                <w:webHidden/>
              </w:rPr>
              <w:instrText xml:space="preserve"> PAGEREF _Toc153613325 \h </w:instrText>
            </w:r>
            <w:r w:rsidRPr="00C271BD">
              <w:rPr>
                <w:b w:val="0"/>
                <w:noProof/>
                <w:webHidden/>
              </w:rPr>
            </w:r>
            <w:r w:rsidRPr="00C271BD">
              <w:rPr>
                <w:b w:val="0"/>
                <w:noProof/>
                <w:webHidden/>
              </w:rPr>
              <w:fldChar w:fldCharType="separate"/>
            </w:r>
            <w:r w:rsidRPr="00C271BD">
              <w:rPr>
                <w:b w:val="0"/>
                <w:noProof/>
                <w:webHidden/>
              </w:rPr>
              <w:t>86</w:t>
            </w:r>
            <w:r w:rsidRPr="00C271BD">
              <w:rPr>
                <w:b w:val="0"/>
                <w:noProof/>
                <w:webHidden/>
              </w:rPr>
              <w:fldChar w:fldCharType="end"/>
            </w:r>
          </w:hyperlink>
        </w:p>
        <w:p w14:paraId="2D2A0CD8" w14:textId="228FC4C0"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6" w:history="1">
            <w:r w:rsidRPr="00C271BD">
              <w:rPr>
                <w:rStyle w:val="Hyperlink"/>
                <w:b w:val="0"/>
                <w:noProof/>
                <w:lang w:val="en-US"/>
              </w:rPr>
              <w:t>6.2.10 Bug report [LAM_008]</w:t>
            </w:r>
            <w:r w:rsidRPr="00C271BD">
              <w:rPr>
                <w:b w:val="0"/>
                <w:noProof/>
                <w:webHidden/>
              </w:rPr>
              <w:tab/>
            </w:r>
            <w:r w:rsidRPr="00C271BD">
              <w:rPr>
                <w:b w:val="0"/>
                <w:noProof/>
                <w:webHidden/>
              </w:rPr>
              <w:fldChar w:fldCharType="begin"/>
            </w:r>
            <w:r w:rsidRPr="00C271BD">
              <w:rPr>
                <w:b w:val="0"/>
                <w:noProof/>
                <w:webHidden/>
              </w:rPr>
              <w:instrText xml:space="preserve"> PAGEREF _Toc153613326 \h </w:instrText>
            </w:r>
            <w:r w:rsidRPr="00C271BD">
              <w:rPr>
                <w:b w:val="0"/>
                <w:noProof/>
                <w:webHidden/>
              </w:rPr>
            </w:r>
            <w:r w:rsidRPr="00C271BD">
              <w:rPr>
                <w:b w:val="0"/>
                <w:noProof/>
                <w:webHidden/>
              </w:rPr>
              <w:fldChar w:fldCharType="separate"/>
            </w:r>
            <w:r w:rsidRPr="00C271BD">
              <w:rPr>
                <w:b w:val="0"/>
                <w:noProof/>
                <w:webHidden/>
              </w:rPr>
              <w:t>87</w:t>
            </w:r>
            <w:r w:rsidRPr="00C271BD">
              <w:rPr>
                <w:b w:val="0"/>
                <w:noProof/>
                <w:webHidden/>
              </w:rPr>
              <w:fldChar w:fldCharType="end"/>
            </w:r>
          </w:hyperlink>
        </w:p>
        <w:p w14:paraId="413B8639" w14:textId="41EB868E"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7" w:history="1">
            <w:r w:rsidRPr="00C271BD">
              <w:rPr>
                <w:rStyle w:val="Hyperlink"/>
                <w:b w:val="0"/>
                <w:noProof/>
                <w:lang w:val="en-US"/>
              </w:rPr>
              <w:t>6.2.11 Bug report [LAM_011]</w:t>
            </w:r>
            <w:r w:rsidRPr="00C271BD">
              <w:rPr>
                <w:b w:val="0"/>
                <w:noProof/>
                <w:webHidden/>
              </w:rPr>
              <w:tab/>
            </w:r>
            <w:r w:rsidRPr="00C271BD">
              <w:rPr>
                <w:b w:val="0"/>
                <w:noProof/>
                <w:webHidden/>
              </w:rPr>
              <w:fldChar w:fldCharType="begin"/>
            </w:r>
            <w:r w:rsidRPr="00C271BD">
              <w:rPr>
                <w:b w:val="0"/>
                <w:noProof/>
                <w:webHidden/>
              </w:rPr>
              <w:instrText xml:space="preserve"> PAGEREF _Toc153613327 \h </w:instrText>
            </w:r>
            <w:r w:rsidRPr="00C271BD">
              <w:rPr>
                <w:b w:val="0"/>
                <w:noProof/>
                <w:webHidden/>
              </w:rPr>
            </w:r>
            <w:r w:rsidRPr="00C271BD">
              <w:rPr>
                <w:b w:val="0"/>
                <w:noProof/>
                <w:webHidden/>
              </w:rPr>
              <w:fldChar w:fldCharType="separate"/>
            </w:r>
            <w:r w:rsidRPr="00C271BD">
              <w:rPr>
                <w:b w:val="0"/>
                <w:noProof/>
                <w:webHidden/>
              </w:rPr>
              <w:t>88</w:t>
            </w:r>
            <w:r w:rsidRPr="00C271BD">
              <w:rPr>
                <w:b w:val="0"/>
                <w:noProof/>
                <w:webHidden/>
              </w:rPr>
              <w:fldChar w:fldCharType="end"/>
            </w:r>
          </w:hyperlink>
        </w:p>
        <w:p w14:paraId="239904B0" w14:textId="164B6D4F"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8" w:history="1">
            <w:r w:rsidRPr="00C271BD">
              <w:rPr>
                <w:rStyle w:val="Hyperlink"/>
                <w:b w:val="0"/>
                <w:noProof/>
                <w:lang w:val="en-US"/>
              </w:rPr>
              <w:t>6.2.12 Bug report [LAM_014]</w:t>
            </w:r>
            <w:r w:rsidRPr="00C271BD">
              <w:rPr>
                <w:b w:val="0"/>
                <w:noProof/>
                <w:webHidden/>
              </w:rPr>
              <w:tab/>
            </w:r>
            <w:r w:rsidRPr="00C271BD">
              <w:rPr>
                <w:b w:val="0"/>
                <w:noProof/>
                <w:webHidden/>
              </w:rPr>
              <w:fldChar w:fldCharType="begin"/>
            </w:r>
            <w:r w:rsidRPr="00C271BD">
              <w:rPr>
                <w:b w:val="0"/>
                <w:noProof/>
                <w:webHidden/>
              </w:rPr>
              <w:instrText xml:space="preserve"> PAGEREF _Toc153613328 \h </w:instrText>
            </w:r>
            <w:r w:rsidRPr="00C271BD">
              <w:rPr>
                <w:b w:val="0"/>
                <w:noProof/>
                <w:webHidden/>
              </w:rPr>
            </w:r>
            <w:r w:rsidRPr="00C271BD">
              <w:rPr>
                <w:b w:val="0"/>
                <w:noProof/>
                <w:webHidden/>
              </w:rPr>
              <w:fldChar w:fldCharType="separate"/>
            </w:r>
            <w:r w:rsidRPr="00C271BD">
              <w:rPr>
                <w:b w:val="0"/>
                <w:noProof/>
                <w:webHidden/>
              </w:rPr>
              <w:t>89</w:t>
            </w:r>
            <w:r w:rsidRPr="00C271BD">
              <w:rPr>
                <w:b w:val="0"/>
                <w:noProof/>
                <w:webHidden/>
              </w:rPr>
              <w:fldChar w:fldCharType="end"/>
            </w:r>
          </w:hyperlink>
        </w:p>
        <w:p w14:paraId="40558E75" w14:textId="0966391C" w:rsidR="00C271BD" w:rsidRPr="00C271BD" w:rsidRDefault="00C271BD">
          <w:pPr>
            <w:pStyle w:val="TOC3"/>
            <w:tabs>
              <w:tab w:val="right" w:leader="dot" w:pos="9395"/>
            </w:tabs>
            <w:rPr>
              <w:rFonts w:asciiTheme="minorHAnsi" w:eastAsiaTheme="minorEastAsia" w:hAnsiTheme="minorHAnsi"/>
              <w:b w:val="0"/>
              <w:noProof/>
              <w:kern w:val="2"/>
              <w:sz w:val="22"/>
              <w:lang w:val="en-US"/>
              <w14:ligatures w14:val="standardContextual"/>
            </w:rPr>
          </w:pPr>
          <w:hyperlink w:anchor="_Toc153613329" w:history="1">
            <w:r w:rsidRPr="00C271BD">
              <w:rPr>
                <w:rStyle w:val="Hyperlink"/>
                <w:b w:val="0"/>
                <w:noProof/>
                <w:lang w:val="en-US"/>
              </w:rPr>
              <w:t>6.2.13 Bug report [NHN_009]</w:t>
            </w:r>
            <w:r w:rsidRPr="00C271BD">
              <w:rPr>
                <w:b w:val="0"/>
                <w:noProof/>
                <w:webHidden/>
              </w:rPr>
              <w:tab/>
            </w:r>
            <w:r w:rsidRPr="00C271BD">
              <w:rPr>
                <w:b w:val="0"/>
                <w:noProof/>
                <w:webHidden/>
              </w:rPr>
              <w:fldChar w:fldCharType="begin"/>
            </w:r>
            <w:r w:rsidRPr="00C271BD">
              <w:rPr>
                <w:b w:val="0"/>
                <w:noProof/>
                <w:webHidden/>
              </w:rPr>
              <w:instrText xml:space="preserve"> PAGEREF _Toc153613329 \h </w:instrText>
            </w:r>
            <w:r w:rsidRPr="00C271BD">
              <w:rPr>
                <w:b w:val="0"/>
                <w:noProof/>
                <w:webHidden/>
              </w:rPr>
            </w:r>
            <w:r w:rsidRPr="00C271BD">
              <w:rPr>
                <w:b w:val="0"/>
                <w:noProof/>
                <w:webHidden/>
              </w:rPr>
              <w:fldChar w:fldCharType="separate"/>
            </w:r>
            <w:r w:rsidRPr="00C271BD">
              <w:rPr>
                <w:b w:val="0"/>
                <w:noProof/>
                <w:webHidden/>
              </w:rPr>
              <w:t>90</w:t>
            </w:r>
            <w:r w:rsidRPr="00C271BD">
              <w:rPr>
                <w:b w:val="0"/>
                <w:noProof/>
                <w:webHidden/>
              </w:rPr>
              <w:fldChar w:fldCharType="end"/>
            </w:r>
          </w:hyperlink>
        </w:p>
        <w:p w14:paraId="2D46F306" w14:textId="7C29029B" w:rsidR="00C271BD" w:rsidRPr="00C271BD" w:rsidRDefault="00C271BD">
          <w:pPr>
            <w:pStyle w:val="TOC1"/>
            <w:tabs>
              <w:tab w:val="right" w:leader="dot" w:pos="9395"/>
            </w:tabs>
            <w:rPr>
              <w:rFonts w:asciiTheme="minorHAnsi" w:eastAsiaTheme="minorEastAsia" w:hAnsiTheme="minorHAnsi"/>
              <w:b w:val="0"/>
              <w:noProof/>
              <w:kern w:val="2"/>
              <w:sz w:val="22"/>
              <w:lang w:val="en-US"/>
              <w14:ligatures w14:val="standardContextual"/>
            </w:rPr>
          </w:pPr>
          <w:hyperlink w:anchor="_Toc153613330" w:history="1">
            <w:r w:rsidRPr="00C271BD">
              <w:rPr>
                <w:rStyle w:val="Hyperlink"/>
                <w:b w:val="0"/>
                <w:noProof/>
                <w:lang w:val="en-US"/>
              </w:rPr>
              <w:t>CHAPTER 7 CONCLUSION</w:t>
            </w:r>
            <w:r w:rsidRPr="00C271BD">
              <w:rPr>
                <w:b w:val="0"/>
                <w:noProof/>
                <w:webHidden/>
              </w:rPr>
              <w:tab/>
            </w:r>
            <w:r w:rsidRPr="00C271BD">
              <w:rPr>
                <w:b w:val="0"/>
                <w:noProof/>
                <w:webHidden/>
              </w:rPr>
              <w:fldChar w:fldCharType="begin"/>
            </w:r>
            <w:r w:rsidRPr="00C271BD">
              <w:rPr>
                <w:b w:val="0"/>
                <w:noProof/>
                <w:webHidden/>
              </w:rPr>
              <w:instrText xml:space="preserve"> PAGEREF _Toc153613330 \h </w:instrText>
            </w:r>
            <w:r w:rsidRPr="00C271BD">
              <w:rPr>
                <w:b w:val="0"/>
                <w:noProof/>
                <w:webHidden/>
              </w:rPr>
            </w:r>
            <w:r w:rsidRPr="00C271BD">
              <w:rPr>
                <w:b w:val="0"/>
                <w:noProof/>
                <w:webHidden/>
              </w:rPr>
              <w:fldChar w:fldCharType="separate"/>
            </w:r>
            <w:r w:rsidRPr="00C271BD">
              <w:rPr>
                <w:b w:val="0"/>
                <w:noProof/>
                <w:webHidden/>
              </w:rPr>
              <w:t>91</w:t>
            </w:r>
            <w:r w:rsidRPr="00C271BD">
              <w:rPr>
                <w:b w:val="0"/>
                <w:noProof/>
                <w:webHidden/>
              </w:rPr>
              <w:fldChar w:fldCharType="end"/>
            </w:r>
          </w:hyperlink>
        </w:p>
        <w:p w14:paraId="15E602D3" w14:textId="224FDA73"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331" w:history="1">
            <w:r w:rsidRPr="00C271BD">
              <w:rPr>
                <w:rStyle w:val="Hyperlink"/>
                <w:b w:val="0"/>
                <w:noProof/>
                <w:lang w:val="en-US"/>
              </w:rPr>
              <w:t>7</w:t>
            </w:r>
            <w:r w:rsidRPr="00C271BD">
              <w:rPr>
                <w:rStyle w:val="Hyperlink"/>
                <w:b w:val="0"/>
                <w:noProof/>
              </w:rPr>
              <w:t xml:space="preserve">.1 </w:t>
            </w:r>
            <w:r w:rsidRPr="00C271BD">
              <w:rPr>
                <w:rStyle w:val="Hyperlink"/>
                <w:b w:val="0"/>
                <w:noProof/>
                <w:lang w:val="en-US"/>
              </w:rPr>
              <w:t>ARCHIEVEMENT</w:t>
            </w:r>
            <w:r w:rsidRPr="00C271BD">
              <w:rPr>
                <w:b w:val="0"/>
                <w:noProof/>
                <w:webHidden/>
              </w:rPr>
              <w:tab/>
            </w:r>
            <w:r w:rsidRPr="00C271BD">
              <w:rPr>
                <w:b w:val="0"/>
                <w:noProof/>
                <w:webHidden/>
              </w:rPr>
              <w:fldChar w:fldCharType="begin"/>
            </w:r>
            <w:r w:rsidRPr="00C271BD">
              <w:rPr>
                <w:b w:val="0"/>
                <w:noProof/>
                <w:webHidden/>
              </w:rPr>
              <w:instrText xml:space="preserve"> PAGEREF _Toc153613331 \h </w:instrText>
            </w:r>
            <w:r w:rsidRPr="00C271BD">
              <w:rPr>
                <w:b w:val="0"/>
                <w:noProof/>
                <w:webHidden/>
              </w:rPr>
            </w:r>
            <w:r w:rsidRPr="00C271BD">
              <w:rPr>
                <w:b w:val="0"/>
                <w:noProof/>
                <w:webHidden/>
              </w:rPr>
              <w:fldChar w:fldCharType="separate"/>
            </w:r>
            <w:r w:rsidRPr="00C271BD">
              <w:rPr>
                <w:b w:val="0"/>
                <w:noProof/>
                <w:webHidden/>
              </w:rPr>
              <w:t>91</w:t>
            </w:r>
            <w:r w:rsidRPr="00C271BD">
              <w:rPr>
                <w:b w:val="0"/>
                <w:noProof/>
                <w:webHidden/>
              </w:rPr>
              <w:fldChar w:fldCharType="end"/>
            </w:r>
          </w:hyperlink>
        </w:p>
        <w:p w14:paraId="340723BB" w14:textId="5180ACD3"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332" w:history="1">
            <w:r w:rsidRPr="00C271BD">
              <w:rPr>
                <w:rStyle w:val="Hyperlink"/>
                <w:b w:val="0"/>
                <w:noProof/>
                <w:lang w:val="en-US"/>
              </w:rPr>
              <w:t>7</w:t>
            </w:r>
            <w:r w:rsidRPr="00C271BD">
              <w:rPr>
                <w:rStyle w:val="Hyperlink"/>
                <w:b w:val="0"/>
                <w:noProof/>
              </w:rPr>
              <w:t>.2 FAVORABLE</w:t>
            </w:r>
            <w:r w:rsidRPr="00C271BD">
              <w:rPr>
                <w:b w:val="0"/>
                <w:noProof/>
                <w:webHidden/>
              </w:rPr>
              <w:tab/>
            </w:r>
            <w:r w:rsidRPr="00C271BD">
              <w:rPr>
                <w:b w:val="0"/>
                <w:noProof/>
                <w:webHidden/>
              </w:rPr>
              <w:fldChar w:fldCharType="begin"/>
            </w:r>
            <w:r w:rsidRPr="00C271BD">
              <w:rPr>
                <w:b w:val="0"/>
                <w:noProof/>
                <w:webHidden/>
              </w:rPr>
              <w:instrText xml:space="preserve"> PAGEREF _Toc153613332 \h </w:instrText>
            </w:r>
            <w:r w:rsidRPr="00C271BD">
              <w:rPr>
                <w:b w:val="0"/>
                <w:noProof/>
                <w:webHidden/>
              </w:rPr>
            </w:r>
            <w:r w:rsidRPr="00C271BD">
              <w:rPr>
                <w:b w:val="0"/>
                <w:noProof/>
                <w:webHidden/>
              </w:rPr>
              <w:fldChar w:fldCharType="separate"/>
            </w:r>
            <w:r w:rsidRPr="00C271BD">
              <w:rPr>
                <w:b w:val="0"/>
                <w:noProof/>
                <w:webHidden/>
              </w:rPr>
              <w:t>91</w:t>
            </w:r>
            <w:r w:rsidRPr="00C271BD">
              <w:rPr>
                <w:b w:val="0"/>
                <w:noProof/>
                <w:webHidden/>
              </w:rPr>
              <w:fldChar w:fldCharType="end"/>
            </w:r>
          </w:hyperlink>
        </w:p>
        <w:p w14:paraId="10F296ED" w14:textId="3868692F"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333" w:history="1">
            <w:r w:rsidRPr="00C271BD">
              <w:rPr>
                <w:rStyle w:val="Hyperlink"/>
                <w:b w:val="0"/>
                <w:noProof/>
                <w:lang w:val="en-US"/>
              </w:rPr>
              <w:t>7</w:t>
            </w:r>
            <w:r w:rsidRPr="00C271BD">
              <w:rPr>
                <w:rStyle w:val="Hyperlink"/>
                <w:b w:val="0"/>
                <w:noProof/>
              </w:rPr>
              <w:t>.3 SHORTCOMING</w:t>
            </w:r>
            <w:r w:rsidRPr="00C271BD">
              <w:rPr>
                <w:b w:val="0"/>
                <w:noProof/>
                <w:webHidden/>
              </w:rPr>
              <w:tab/>
            </w:r>
            <w:r w:rsidRPr="00C271BD">
              <w:rPr>
                <w:b w:val="0"/>
                <w:noProof/>
                <w:webHidden/>
              </w:rPr>
              <w:fldChar w:fldCharType="begin"/>
            </w:r>
            <w:r w:rsidRPr="00C271BD">
              <w:rPr>
                <w:b w:val="0"/>
                <w:noProof/>
                <w:webHidden/>
              </w:rPr>
              <w:instrText xml:space="preserve"> PAGEREF _Toc153613333 \h </w:instrText>
            </w:r>
            <w:r w:rsidRPr="00C271BD">
              <w:rPr>
                <w:b w:val="0"/>
                <w:noProof/>
                <w:webHidden/>
              </w:rPr>
            </w:r>
            <w:r w:rsidRPr="00C271BD">
              <w:rPr>
                <w:b w:val="0"/>
                <w:noProof/>
                <w:webHidden/>
              </w:rPr>
              <w:fldChar w:fldCharType="separate"/>
            </w:r>
            <w:r w:rsidRPr="00C271BD">
              <w:rPr>
                <w:b w:val="0"/>
                <w:noProof/>
                <w:webHidden/>
              </w:rPr>
              <w:t>91</w:t>
            </w:r>
            <w:r w:rsidRPr="00C271BD">
              <w:rPr>
                <w:b w:val="0"/>
                <w:noProof/>
                <w:webHidden/>
              </w:rPr>
              <w:fldChar w:fldCharType="end"/>
            </w:r>
          </w:hyperlink>
        </w:p>
        <w:p w14:paraId="4594BB58" w14:textId="6BB08F6E"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334" w:history="1">
            <w:r w:rsidRPr="00C271BD">
              <w:rPr>
                <w:rStyle w:val="Hyperlink"/>
                <w:b w:val="0"/>
                <w:noProof/>
                <w:lang w:val="en-US"/>
              </w:rPr>
              <w:t>7</w:t>
            </w:r>
            <w:r w:rsidRPr="00C271BD">
              <w:rPr>
                <w:rStyle w:val="Hyperlink"/>
                <w:b w:val="0"/>
                <w:noProof/>
              </w:rPr>
              <w:t xml:space="preserve">.4 GENERAL </w:t>
            </w:r>
            <w:r w:rsidRPr="00C271BD">
              <w:rPr>
                <w:rStyle w:val="Hyperlink"/>
                <w:b w:val="0"/>
                <w:noProof/>
                <w:lang w:val="en-US"/>
              </w:rPr>
              <w:t>KNOWLEDGE</w:t>
            </w:r>
            <w:r w:rsidRPr="00C271BD">
              <w:rPr>
                <w:b w:val="0"/>
                <w:noProof/>
                <w:webHidden/>
              </w:rPr>
              <w:tab/>
            </w:r>
            <w:r w:rsidRPr="00C271BD">
              <w:rPr>
                <w:b w:val="0"/>
                <w:noProof/>
                <w:webHidden/>
              </w:rPr>
              <w:fldChar w:fldCharType="begin"/>
            </w:r>
            <w:r w:rsidRPr="00C271BD">
              <w:rPr>
                <w:b w:val="0"/>
                <w:noProof/>
                <w:webHidden/>
              </w:rPr>
              <w:instrText xml:space="preserve"> PAGEREF _Toc153613334 \h </w:instrText>
            </w:r>
            <w:r w:rsidRPr="00C271BD">
              <w:rPr>
                <w:b w:val="0"/>
                <w:noProof/>
                <w:webHidden/>
              </w:rPr>
            </w:r>
            <w:r w:rsidRPr="00C271BD">
              <w:rPr>
                <w:b w:val="0"/>
                <w:noProof/>
                <w:webHidden/>
              </w:rPr>
              <w:fldChar w:fldCharType="separate"/>
            </w:r>
            <w:r w:rsidRPr="00C271BD">
              <w:rPr>
                <w:b w:val="0"/>
                <w:noProof/>
                <w:webHidden/>
              </w:rPr>
              <w:t>91</w:t>
            </w:r>
            <w:r w:rsidRPr="00C271BD">
              <w:rPr>
                <w:b w:val="0"/>
                <w:noProof/>
                <w:webHidden/>
              </w:rPr>
              <w:fldChar w:fldCharType="end"/>
            </w:r>
          </w:hyperlink>
        </w:p>
        <w:p w14:paraId="75E3F01D" w14:textId="3D9A28E2" w:rsidR="00C271BD" w:rsidRPr="00C271BD" w:rsidRDefault="00C271BD">
          <w:pPr>
            <w:pStyle w:val="TOC2"/>
            <w:tabs>
              <w:tab w:val="right" w:leader="dot" w:pos="9395"/>
            </w:tabs>
            <w:rPr>
              <w:rFonts w:asciiTheme="minorHAnsi" w:eastAsiaTheme="minorEastAsia" w:hAnsiTheme="minorHAnsi"/>
              <w:b w:val="0"/>
              <w:noProof/>
              <w:kern w:val="2"/>
              <w:sz w:val="22"/>
              <w:lang w:val="en-US"/>
              <w14:ligatures w14:val="standardContextual"/>
            </w:rPr>
          </w:pPr>
          <w:hyperlink w:anchor="_Toc153613335" w:history="1">
            <w:r w:rsidRPr="00C271BD">
              <w:rPr>
                <w:rStyle w:val="Hyperlink"/>
                <w:b w:val="0"/>
                <w:noProof/>
                <w:lang w:val="en-US"/>
              </w:rPr>
              <w:t xml:space="preserve">7.5 </w:t>
            </w:r>
            <w:r w:rsidRPr="00C271BD">
              <w:rPr>
                <w:rStyle w:val="Hyperlink"/>
                <w:b w:val="0"/>
                <w:noProof/>
              </w:rPr>
              <w:t>FUTURE DEVELOPMENT</w:t>
            </w:r>
            <w:r w:rsidRPr="00C271BD">
              <w:rPr>
                <w:b w:val="0"/>
                <w:noProof/>
                <w:webHidden/>
              </w:rPr>
              <w:tab/>
            </w:r>
            <w:r w:rsidRPr="00C271BD">
              <w:rPr>
                <w:b w:val="0"/>
                <w:noProof/>
                <w:webHidden/>
              </w:rPr>
              <w:fldChar w:fldCharType="begin"/>
            </w:r>
            <w:r w:rsidRPr="00C271BD">
              <w:rPr>
                <w:b w:val="0"/>
                <w:noProof/>
                <w:webHidden/>
              </w:rPr>
              <w:instrText xml:space="preserve"> PAGEREF _Toc153613335 \h </w:instrText>
            </w:r>
            <w:r w:rsidRPr="00C271BD">
              <w:rPr>
                <w:b w:val="0"/>
                <w:noProof/>
                <w:webHidden/>
              </w:rPr>
            </w:r>
            <w:r w:rsidRPr="00C271BD">
              <w:rPr>
                <w:b w:val="0"/>
                <w:noProof/>
                <w:webHidden/>
              </w:rPr>
              <w:fldChar w:fldCharType="separate"/>
            </w:r>
            <w:r w:rsidRPr="00C271BD">
              <w:rPr>
                <w:b w:val="0"/>
                <w:noProof/>
                <w:webHidden/>
              </w:rPr>
              <w:t>91</w:t>
            </w:r>
            <w:r w:rsidRPr="00C271BD">
              <w:rPr>
                <w:b w:val="0"/>
                <w:noProof/>
                <w:webHidden/>
              </w:rPr>
              <w:fldChar w:fldCharType="end"/>
            </w:r>
          </w:hyperlink>
        </w:p>
        <w:p w14:paraId="447F7DDF" w14:textId="48537D40" w:rsidR="00C271BD" w:rsidRPr="00C271BD" w:rsidRDefault="00C271BD">
          <w:pPr>
            <w:pStyle w:val="TOC1"/>
            <w:tabs>
              <w:tab w:val="right" w:leader="dot" w:pos="9395"/>
            </w:tabs>
            <w:rPr>
              <w:rFonts w:asciiTheme="minorHAnsi" w:eastAsiaTheme="minorEastAsia" w:hAnsiTheme="minorHAnsi"/>
              <w:b w:val="0"/>
              <w:noProof/>
              <w:kern w:val="2"/>
              <w:sz w:val="22"/>
              <w:lang w:val="en-US"/>
              <w14:ligatures w14:val="standardContextual"/>
            </w:rPr>
          </w:pPr>
          <w:hyperlink w:anchor="_Toc153613336" w:history="1">
            <w:r w:rsidRPr="00C271BD">
              <w:rPr>
                <w:rStyle w:val="Hyperlink"/>
                <w:b w:val="0"/>
                <w:noProof/>
                <w:lang w:val="en-US"/>
              </w:rPr>
              <w:t>REFERENCES</w:t>
            </w:r>
            <w:r w:rsidRPr="00C271BD">
              <w:rPr>
                <w:b w:val="0"/>
                <w:noProof/>
                <w:webHidden/>
              </w:rPr>
              <w:tab/>
            </w:r>
            <w:r w:rsidRPr="00C271BD">
              <w:rPr>
                <w:b w:val="0"/>
                <w:noProof/>
                <w:webHidden/>
              </w:rPr>
              <w:fldChar w:fldCharType="begin"/>
            </w:r>
            <w:r w:rsidRPr="00C271BD">
              <w:rPr>
                <w:b w:val="0"/>
                <w:noProof/>
                <w:webHidden/>
              </w:rPr>
              <w:instrText xml:space="preserve"> PAGEREF _Toc153613336 \h </w:instrText>
            </w:r>
            <w:r w:rsidRPr="00C271BD">
              <w:rPr>
                <w:b w:val="0"/>
                <w:noProof/>
                <w:webHidden/>
              </w:rPr>
            </w:r>
            <w:r w:rsidRPr="00C271BD">
              <w:rPr>
                <w:b w:val="0"/>
                <w:noProof/>
                <w:webHidden/>
              </w:rPr>
              <w:fldChar w:fldCharType="separate"/>
            </w:r>
            <w:r w:rsidRPr="00C271BD">
              <w:rPr>
                <w:b w:val="0"/>
                <w:noProof/>
                <w:webHidden/>
              </w:rPr>
              <w:t>92</w:t>
            </w:r>
            <w:r w:rsidRPr="00C271BD">
              <w:rPr>
                <w:b w:val="0"/>
                <w:noProof/>
                <w:webHidden/>
              </w:rPr>
              <w:fldChar w:fldCharType="end"/>
            </w:r>
          </w:hyperlink>
        </w:p>
        <w:p w14:paraId="6A0CBF3B" w14:textId="2F94E48E" w:rsidR="00C271BD" w:rsidRPr="00C271BD" w:rsidRDefault="00C271BD">
          <w:pPr>
            <w:pStyle w:val="TOC1"/>
            <w:tabs>
              <w:tab w:val="right" w:leader="dot" w:pos="9395"/>
            </w:tabs>
            <w:rPr>
              <w:rFonts w:asciiTheme="minorHAnsi" w:eastAsiaTheme="minorEastAsia" w:hAnsiTheme="minorHAnsi"/>
              <w:b w:val="0"/>
              <w:noProof/>
              <w:kern w:val="2"/>
              <w:sz w:val="22"/>
              <w:lang w:val="en-US"/>
              <w14:ligatures w14:val="standardContextual"/>
            </w:rPr>
          </w:pPr>
          <w:hyperlink w:anchor="_Toc153613337" w:history="1">
            <w:r w:rsidRPr="00C271BD">
              <w:rPr>
                <w:rStyle w:val="Hyperlink"/>
                <w:b w:val="0"/>
                <w:noProof/>
                <w:lang w:val="en-US"/>
              </w:rPr>
              <w:t>TASK DISTRIBUTION</w:t>
            </w:r>
            <w:r w:rsidRPr="00C271BD">
              <w:rPr>
                <w:b w:val="0"/>
                <w:noProof/>
                <w:webHidden/>
              </w:rPr>
              <w:tab/>
            </w:r>
            <w:r w:rsidRPr="00C271BD">
              <w:rPr>
                <w:b w:val="0"/>
                <w:noProof/>
                <w:webHidden/>
              </w:rPr>
              <w:fldChar w:fldCharType="begin"/>
            </w:r>
            <w:r w:rsidRPr="00C271BD">
              <w:rPr>
                <w:b w:val="0"/>
                <w:noProof/>
                <w:webHidden/>
              </w:rPr>
              <w:instrText xml:space="preserve"> PAGEREF _Toc153613337 \h </w:instrText>
            </w:r>
            <w:r w:rsidRPr="00C271BD">
              <w:rPr>
                <w:b w:val="0"/>
                <w:noProof/>
                <w:webHidden/>
              </w:rPr>
            </w:r>
            <w:r w:rsidRPr="00C271BD">
              <w:rPr>
                <w:b w:val="0"/>
                <w:noProof/>
                <w:webHidden/>
              </w:rPr>
              <w:fldChar w:fldCharType="separate"/>
            </w:r>
            <w:r w:rsidRPr="00C271BD">
              <w:rPr>
                <w:b w:val="0"/>
                <w:noProof/>
                <w:webHidden/>
              </w:rPr>
              <w:t>93</w:t>
            </w:r>
            <w:r w:rsidRPr="00C271BD">
              <w:rPr>
                <w:b w:val="0"/>
                <w:noProof/>
                <w:webHidden/>
              </w:rPr>
              <w:fldChar w:fldCharType="end"/>
            </w:r>
          </w:hyperlink>
        </w:p>
        <w:p w14:paraId="7B92BD1C" w14:textId="061137DE" w:rsidR="00F50C73" w:rsidRPr="00FA36CB" w:rsidRDefault="00DB55B9">
          <w:pPr>
            <w:rPr>
              <w:rFonts w:cs="Times New Roman"/>
            </w:rPr>
          </w:pPr>
          <w:r w:rsidRPr="00C271BD">
            <w:rPr>
              <w:rFonts w:cs="Times New Roman"/>
            </w:rPr>
            <w:fldChar w:fldCharType="end"/>
          </w:r>
        </w:p>
      </w:sdtContent>
    </w:sdt>
    <w:p w14:paraId="47ABAE20" w14:textId="2CB9618B" w:rsidR="002D4BD4" w:rsidRDefault="001C6CDB">
      <w:r>
        <w:br w:type="page"/>
      </w:r>
    </w:p>
    <w:p w14:paraId="51579A95" w14:textId="7BD4044F" w:rsidR="001C6CDB" w:rsidRDefault="002D4BD4" w:rsidP="002D4BD4">
      <w:pPr>
        <w:jc w:val="center"/>
        <w:rPr>
          <w:rFonts w:eastAsiaTheme="majorEastAsia" w:cstheme="majorBidi"/>
          <w:b/>
          <w:sz w:val="32"/>
          <w:szCs w:val="32"/>
        </w:rPr>
      </w:pPr>
      <w:r>
        <w:rPr>
          <w:rFonts w:eastAsiaTheme="majorEastAsia" w:cstheme="majorBidi"/>
          <w:b/>
          <w:sz w:val="32"/>
          <w:szCs w:val="32"/>
        </w:rPr>
        <w:lastRenderedPageBreak/>
        <w:t>LIST OF FIGURES</w:t>
      </w:r>
    </w:p>
    <w:p w14:paraId="37812675" w14:textId="7C6ECD47" w:rsidR="00C271BD" w:rsidRDefault="002D4BD4">
      <w:pPr>
        <w:pStyle w:val="TableofFigures"/>
        <w:tabs>
          <w:tab w:val="right" w:leader="dot" w:pos="9395"/>
        </w:tabs>
        <w:rPr>
          <w:rFonts w:asciiTheme="minorHAnsi" w:eastAsiaTheme="minorEastAsia" w:hAnsiTheme="minorHAnsi"/>
          <w:noProof/>
          <w:kern w:val="2"/>
          <w:sz w:val="22"/>
          <w:lang w:val="en-US"/>
          <w14:ligatures w14:val="standardContextual"/>
        </w:rPr>
      </w:pPr>
      <w:r>
        <w:fldChar w:fldCharType="begin"/>
      </w:r>
      <w:r>
        <w:instrText xml:space="preserve"> TOC \h \z \c "Figure" </w:instrText>
      </w:r>
      <w:r>
        <w:fldChar w:fldCharType="separate"/>
      </w:r>
      <w:hyperlink w:anchor="_Toc153613338" w:history="1">
        <w:r w:rsidR="00C271BD" w:rsidRPr="00FB2F29">
          <w:rPr>
            <w:rStyle w:val="Hyperlink"/>
            <w:noProof/>
          </w:rPr>
          <w:t>Figure 1</w:t>
        </w:r>
        <w:r w:rsidR="00C271BD" w:rsidRPr="00FB2F29">
          <w:rPr>
            <w:rStyle w:val="Hyperlink"/>
            <w:noProof/>
            <w:lang w:val="en-US"/>
          </w:rPr>
          <w:t xml:space="preserve"> Home Page “CellphoneS”</w:t>
        </w:r>
        <w:r w:rsidR="00C271BD">
          <w:rPr>
            <w:noProof/>
            <w:webHidden/>
          </w:rPr>
          <w:tab/>
        </w:r>
        <w:r w:rsidR="00C271BD">
          <w:rPr>
            <w:noProof/>
            <w:webHidden/>
          </w:rPr>
          <w:fldChar w:fldCharType="begin"/>
        </w:r>
        <w:r w:rsidR="00C271BD">
          <w:rPr>
            <w:noProof/>
            <w:webHidden/>
          </w:rPr>
          <w:instrText xml:space="preserve"> PAGEREF _Toc153613338 \h </w:instrText>
        </w:r>
        <w:r w:rsidR="00C271BD">
          <w:rPr>
            <w:noProof/>
            <w:webHidden/>
          </w:rPr>
        </w:r>
        <w:r w:rsidR="00C271BD">
          <w:rPr>
            <w:noProof/>
            <w:webHidden/>
          </w:rPr>
          <w:fldChar w:fldCharType="separate"/>
        </w:r>
        <w:r w:rsidR="00C271BD">
          <w:rPr>
            <w:noProof/>
            <w:webHidden/>
          </w:rPr>
          <w:t>5</w:t>
        </w:r>
        <w:r w:rsidR="00C271BD">
          <w:rPr>
            <w:noProof/>
            <w:webHidden/>
          </w:rPr>
          <w:fldChar w:fldCharType="end"/>
        </w:r>
      </w:hyperlink>
    </w:p>
    <w:p w14:paraId="70AD15D1" w14:textId="1E643E7C"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39" w:history="1">
        <w:r w:rsidRPr="00FB2F29">
          <w:rPr>
            <w:rStyle w:val="Hyperlink"/>
            <w:noProof/>
          </w:rPr>
          <w:t>Figure 2</w:t>
        </w:r>
        <w:r w:rsidRPr="00FB2F29">
          <w:rPr>
            <w:rStyle w:val="Hyperlink"/>
            <w:noProof/>
            <w:lang w:val="en-US"/>
          </w:rPr>
          <w:t xml:space="preserve"> Home Page “hoanghamobile.com”</w:t>
        </w:r>
        <w:r>
          <w:rPr>
            <w:noProof/>
            <w:webHidden/>
          </w:rPr>
          <w:tab/>
        </w:r>
        <w:r>
          <w:rPr>
            <w:noProof/>
            <w:webHidden/>
          </w:rPr>
          <w:fldChar w:fldCharType="begin"/>
        </w:r>
        <w:r>
          <w:rPr>
            <w:noProof/>
            <w:webHidden/>
          </w:rPr>
          <w:instrText xml:space="preserve"> PAGEREF _Toc153613339 \h </w:instrText>
        </w:r>
        <w:r>
          <w:rPr>
            <w:noProof/>
            <w:webHidden/>
          </w:rPr>
        </w:r>
        <w:r>
          <w:rPr>
            <w:noProof/>
            <w:webHidden/>
          </w:rPr>
          <w:fldChar w:fldCharType="separate"/>
        </w:r>
        <w:r>
          <w:rPr>
            <w:noProof/>
            <w:webHidden/>
          </w:rPr>
          <w:t>6</w:t>
        </w:r>
        <w:r>
          <w:rPr>
            <w:noProof/>
            <w:webHidden/>
          </w:rPr>
          <w:fldChar w:fldCharType="end"/>
        </w:r>
      </w:hyperlink>
    </w:p>
    <w:p w14:paraId="3B2ADF6C" w14:textId="77B911B8"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0" w:history="1">
        <w:r w:rsidRPr="00FB2F29">
          <w:rPr>
            <w:rStyle w:val="Hyperlink"/>
            <w:noProof/>
          </w:rPr>
          <w:t>Figure 3</w:t>
        </w:r>
        <w:r w:rsidRPr="00FB2F29">
          <w:rPr>
            <w:rStyle w:val="Hyperlink"/>
            <w:noProof/>
            <w:lang w:val="en-US"/>
          </w:rPr>
          <w:t xml:space="preserve"> Home Page “thegioididong”</w:t>
        </w:r>
        <w:r>
          <w:rPr>
            <w:noProof/>
            <w:webHidden/>
          </w:rPr>
          <w:tab/>
        </w:r>
        <w:r>
          <w:rPr>
            <w:noProof/>
            <w:webHidden/>
          </w:rPr>
          <w:fldChar w:fldCharType="begin"/>
        </w:r>
        <w:r>
          <w:rPr>
            <w:noProof/>
            <w:webHidden/>
          </w:rPr>
          <w:instrText xml:space="preserve"> PAGEREF _Toc153613340 \h </w:instrText>
        </w:r>
        <w:r>
          <w:rPr>
            <w:noProof/>
            <w:webHidden/>
          </w:rPr>
        </w:r>
        <w:r>
          <w:rPr>
            <w:noProof/>
            <w:webHidden/>
          </w:rPr>
          <w:fldChar w:fldCharType="separate"/>
        </w:r>
        <w:r>
          <w:rPr>
            <w:noProof/>
            <w:webHidden/>
          </w:rPr>
          <w:t>7</w:t>
        </w:r>
        <w:r>
          <w:rPr>
            <w:noProof/>
            <w:webHidden/>
          </w:rPr>
          <w:fldChar w:fldCharType="end"/>
        </w:r>
      </w:hyperlink>
    </w:p>
    <w:p w14:paraId="76CA0CAB" w14:textId="1A0FEB5E"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1" w:history="1">
        <w:r w:rsidRPr="00FB2F29">
          <w:rPr>
            <w:rStyle w:val="Hyperlink"/>
            <w:noProof/>
          </w:rPr>
          <w:t>Figure 4</w:t>
        </w:r>
        <w:r w:rsidRPr="00FB2F29">
          <w:rPr>
            <w:rStyle w:val="Hyperlink"/>
            <w:noProof/>
            <w:lang w:val="en-US"/>
          </w:rPr>
          <w:t xml:space="preserve"> Use Case “User” Diagram</w:t>
        </w:r>
        <w:r>
          <w:rPr>
            <w:noProof/>
            <w:webHidden/>
          </w:rPr>
          <w:tab/>
        </w:r>
        <w:r>
          <w:rPr>
            <w:noProof/>
            <w:webHidden/>
          </w:rPr>
          <w:fldChar w:fldCharType="begin"/>
        </w:r>
        <w:r>
          <w:rPr>
            <w:noProof/>
            <w:webHidden/>
          </w:rPr>
          <w:instrText xml:space="preserve"> PAGEREF _Toc153613341 \h </w:instrText>
        </w:r>
        <w:r>
          <w:rPr>
            <w:noProof/>
            <w:webHidden/>
          </w:rPr>
        </w:r>
        <w:r>
          <w:rPr>
            <w:noProof/>
            <w:webHidden/>
          </w:rPr>
          <w:fldChar w:fldCharType="separate"/>
        </w:r>
        <w:r>
          <w:rPr>
            <w:noProof/>
            <w:webHidden/>
          </w:rPr>
          <w:t>8</w:t>
        </w:r>
        <w:r>
          <w:rPr>
            <w:noProof/>
            <w:webHidden/>
          </w:rPr>
          <w:fldChar w:fldCharType="end"/>
        </w:r>
      </w:hyperlink>
    </w:p>
    <w:p w14:paraId="4055058A" w14:textId="03AA6ADC"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2" w:history="1">
        <w:r w:rsidRPr="00FB2F29">
          <w:rPr>
            <w:rStyle w:val="Hyperlink"/>
            <w:noProof/>
          </w:rPr>
          <w:t>Figure 5</w:t>
        </w:r>
        <w:r w:rsidRPr="00FB2F29">
          <w:rPr>
            <w:rStyle w:val="Hyperlink"/>
            <w:noProof/>
            <w:lang w:val="en-US"/>
          </w:rPr>
          <w:t xml:space="preserve"> Use Case Diagram “Admin”</w:t>
        </w:r>
        <w:r>
          <w:rPr>
            <w:noProof/>
            <w:webHidden/>
          </w:rPr>
          <w:tab/>
        </w:r>
        <w:r>
          <w:rPr>
            <w:noProof/>
            <w:webHidden/>
          </w:rPr>
          <w:fldChar w:fldCharType="begin"/>
        </w:r>
        <w:r>
          <w:rPr>
            <w:noProof/>
            <w:webHidden/>
          </w:rPr>
          <w:instrText xml:space="preserve"> PAGEREF _Toc153613342 \h </w:instrText>
        </w:r>
        <w:r>
          <w:rPr>
            <w:noProof/>
            <w:webHidden/>
          </w:rPr>
        </w:r>
        <w:r>
          <w:rPr>
            <w:noProof/>
            <w:webHidden/>
          </w:rPr>
          <w:fldChar w:fldCharType="separate"/>
        </w:r>
        <w:r>
          <w:rPr>
            <w:noProof/>
            <w:webHidden/>
          </w:rPr>
          <w:t>9</w:t>
        </w:r>
        <w:r>
          <w:rPr>
            <w:noProof/>
            <w:webHidden/>
          </w:rPr>
          <w:fldChar w:fldCharType="end"/>
        </w:r>
      </w:hyperlink>
    </w:p>
    <w:p w14:paraId="18C25E12" w14:textId="7DF7AE84"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3" w:history="1">
        <w:r w:rsidRPr="00FB2F29">
          <w:rPr>
            <w:rStyle w:val="Hyperlink"/>
            <w:noProof/>
          </w:rPr>
          <w:t>Figure 6</w:t>
        </w:r>
        <w:r w:rsidRPr="00FB2F29">
          <w:rPr>
            <w:rStyle w:val="Hyperlink"/>
            <w:noProof/>
            <w:lang w:val="en-US"/>
          </w:rPr>
          <w:t xml:space="preserve"> Testing strategy</w:t>
        </w:r>
        <w:r>
          <w:rPr>
            <w:noProof/>
            <w:webHidden/>
          </w:rPr>
          <w:tab/>
        </w:r>
        <w:r>
          <w:rPr>
            <w:noProof/>
            <w:webHidden/>
          </w:rPr>
          <w:fldChar w:fldCharType="begin"/>
        </w:r>
        <w:r>
          <w:rPr>
            <w:noProof/>
            <w:webHidden/>
          </w:rPr>
          <w:instrText xml:space="preserve"> PAGEREF _Toc153613343 \h </w:instrText>
        </w:r>
        <w:r>
          <w:rPr>
            <w:noProof/>
            <w:webHidden/>
          </w:rPr>
        </w:r>
        <w:r>
          <w:rPr>
            <w:noProof/>
            <w:webHidden/>
          </w:rPr>
          <w:fldChar w:fldCharType="separate"/>
        </w:r>
        <w:r>
          <w:rPr>
            <w:noProof/>
            <w:webHidden/>
          </w:rPr>
          <w:t>44</w:t>
        </w:r>
        <w:r>
          <w:rPr>
            <w:noProof/>
            <w:webHidden/>
          </w:rPr>
          <w:fldChar w:fldCharType="end"/>
        </w:r>
      </w:hyperlink>
    </w:p>
    <w:p w14:paraId="739F9155" w14:textId="61A3360C"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4" w:history="1">
        <w:r w:rsidRPr="00FB2F29">
          <w:rPr>
            <w:rStyle w:val="Hyperlink"/>
            <w:noProof/>
          </w:rPr>
          <w:t>Figure 7</w:t>
        </w:r>
        <w:r w:rsidRPr="00FB2F29">
          <w:rPr>
            <w:rStyle w:val="Hyperlink"/>
            <w:noProof/>
            <w:lang w:val="en-US"/>
          </w:rPr>
          <w:t xml:space="preserve"> Create Product Data Flow Graph</w:t>
        </w:r>
        <w:r>
          <w:rPr>
            <w:noProof/>
            <w:webHidden/>
          </w:rPr>
          <w:tab/>
        </w:r>
        <w:r>
          <w:rPr>
            <w:noProof/>
            <w:webHidden/>
          </w:rPr>
          <w:fldChar w:fldCharType="begin"/>
        </w:r>
        <w:r>
          <w:rPr>
            <w:noProof/>
            <w:webHidden/>
          </w:rPr>
          <w:instrText xml:space="preserve"> PAGEREF _Toc153613344 \h </w:instrText>
        </w:r>
        <w:r>
          <w:rPr>
            <w:noProof/>
            <w:webHidden/>
          </w:rPr>
        </w:r>
        <w:r>
          <w:rPr>
            <w:noProof/>
            <w:webHidden/>
          </w:rPr>
          <w:fldChar w:fldCharType="separate"/>
        </w:r>
        <w:r>
          <w:rPr>
            <w:noProof/>
            <w:webHidden/>
          </w:rPr>
          <w:t>47</w:t>
        </w:r>
        <w:r>
          <w:rPr>
            <w:noProof/>
            <w:webHidden/>
          </w:rPr>
          <w:fldChar w:fldCharType="end"/>
        </w:r>
      </w:hyperlink>
    </w:p>
    <w:p w14:paraId="4B975DF1" w14:textId="503785B4"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5" w:history="1">
        <w:r w:rsidRPr="00FB2F29">
          <w:rPr>
            <w:rStyle w:val="Hyperlink"/>
            <w:noProof/>
          </w:rPr>
          <w:t>Figure 8</w:t>
        </w:r>
        <w:r w:rsidRPr="00FB2F29">
          <w:rPr>
            <w:rStyle w:val="Hyperlink"/>
            <w:noProof/>
            <w:lang w:val="en-US"/>
          </w:rPr>
          <w:t xml:space="preserve"> Create Product Data Flow Graph</w:t>
        </w:r>
        <w:r>
          <w:rPr>
            <w:noProof/>
            <w:webHidden/>
          </w:rPr>
          <w:tab/>
        </w:r>
        <w:r>
          <w:rPr>
            <w:noProof/>
            <w:webHidden/>
          </w:rPr>
          <w:fldChar w:fldCharType="begin"/>
        </w:r>
        <w:r>
          <w:rPr>
            <w:noProof/>
            <w:webHidden/>
          </w:rPr>
          <w:instrText xml:space="preserve"> PAGEREF _Toc153613345 \h </w:instrText>
        </w:r>
        <w:r>
          <w:rPr>
            <w:noProof/>
            <w:webHidden/>
          </w:rPr>
        </w:r>
        <w:r>
          <w:rPr>
            <w:noProof/>
            <w:webHidden/>
          </w:rPr>
          <w:fldChar w:fldCharType="separate"/>
        </w:r>
        <w:r>
          <w:rPr>
            <w:noProof/>
            <w:webHidden/>
          </w:rPr>
          <w:t>49</w:t>
        </w:r>
        <w:r>
          <w:rPr>
            <w:noProof/>
            <w:webHidden/>
          </w:rPr>
          <w:fldChar w:fldCharType="end"/>
        </w:r>
      </w:hyperlink>
    </w:p>
    <w:p w14:paraId="08FBCE55" w14:textId="0C618623"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6" w:history="1">
        <w:r w:rsidRPr="00FB2F29">
          <w:rPr>
            <w:rStyle w:val="Hyperlink"/>
            <w:noProof/>
          </w:rPr>
          <w:t>Figure 9</w:t>
        </w:r>
        <w:r w:rsidRPr="00FB2F29">
          <w:rPr>
            <w:rStyle w:val="Hyperlink"/>
            <w:noProof/>
            <w:lang w:val="en-US"/>
          </w:rPr>
          <w:t xml:space="preserve"> Update Product Control Flow Graph</w:t>
        </w:r>
        <w:r>
          <w:rPr>
            <w:noProof/>
            <w:webHidden/>
          </w:rPr>
          <w:tab/>
        </w:r>
        <w:r>
          <w:rPr>
            <w:noProof/>
            <w:webHidden/>
          </w:rPr>
          <w:fldChar w:fldCharType="begin"/>
        </w:r>
        <w:r>
          <w:rPr>
            <w:noProof/>
            <w:webHidden/>
          </w:rPr>
          <w:instrText xml:space="preserve"> PAGEREF _Toc153613346 \h </w:instrText>
        </w:r>
        <w:r>
          <w:rPr>
            <w:noProof/>
            <w:webHidden/>
          </w:rPr>
        </w:r>
        <w:r>
          <w:rPr>
            <w:noProof/>
            <w:webHidden/>
          </w:rPr>
          <w:fldChar w:fldCharType="separate"/>
        </w:r>
        <w:r>
          <w:rPr>
            <w:noProof/>
            <w:webHidden/>
          </w:rPr>
          <w:t>52</w:t>
        </w:r>
        <w:r>
          <w:rPr>
            <w:noProof/>
            <w:webHidden/>
          </w:rPr>
          <w:fldChar w:fldCharType="end"/>
        </w:r>
      </w:hyperlink>
    </w:p>
    <w:p w14:paraId="3F2735F2" w14:textId="0C71B26C"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7" w:history="1">
        <w:r w:rsidRPr="00FB2F29">
          <w:rPr>
            <w:rStyle w:val="Hyperlink"/>
            <w:noProof/>
          </w:rPr>
          <w:t>Figure 10</w:t>
        </w:r>
        <w:r w:rsidRPr="00FB2F29">
          <w:rPr>
            <w:rStyle w:val="Hyperlink"/>
            <w:noProof/>
            <w:lang w:val="en-US"/>
          </w:rPr>
          <w:t xml:space="preserve"> Update Product Data Flow Graph</w:t>
        </w:r>
        <w:r>
          <w:rPr>
            <w:noProof/>
            <w:webHidden/>
          </w:rPr>
          <w:tab/>
        </w:r>
        <w:r>
          <w:rPr>
            <w:noProof/>
            <w:webHidden/>
          </w:rPr>
          <w:fldChar w:fldCharType="begin"/>
        </w:r>
        <w:r>
          <w:rPr>
            <w:noProof/>
            <w:webHidden/>
          </w:rPr>
          <w:instrText xml:space="preserve"> PAGEREF _Toc153613347 \h </w:instrText>
        </w:r>
        <w:r>
          <w:rPr>
            <w:noProof/>
            <w:webHidden/>
          </w:rPr>
        </w:r>
        <w:r>
          <w:rPr>
            <w:noProof/>
            <w:webHidden/>
          </w:rPr>
          <w:fldChar w:fldCharType="separate"/>
        </w:r>
        <w:r>
          <w:rPr>
            <w:noProof/>
            <w:webHidden/>
          </w:rPr>
          <w:t>53</w:t>
        </w:r>
        <w:r>
          <w:rPr>
            <w:noProof/>
            <w:webHidden/>
          </w:rPr>
          <w:fldChar w:fldCharType="end"/>
        </w:r>
      </w:hyperlink>
    </w:p>
    <w:p w14:paraId="5E4D5F0D" w14:textId="26D0D320"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8" w:history="1">
        <w:r w:rsidRPr="00FB2F29">
          <w:rPr>
            <w:rStyle w:val="Hyperlink"/>
            <w:noProof/>
          </w:rPr>
          <w:t>Figure 11</w:t>
        </w:r>
        <w:r w:rsidRPr="00FB2F29">
          <w:rPr>
            <w:rStyle w:val="Hyperlink"/>
            <w:noProof/>
            <w:lang w:val="en-US"/>
          </w:rPr>
          <w:t xml:space="preserve"> Get Details Product Control Flow Graph</w:t>
        </w:r>
        <w:r>
          <w:rPr>
            <w:noProof/>
            <w:webHidden/>
          </w:rPr>
          <w:tab/>
        </w:r>
        <w:r>
          <w:rPr>
            <w:noProof/>
            <w:webHidden/>
          </w:rPr>
          <w:fldChar w:fldCharType="begin"/>
        </w:r>
        <w:r>
          <w:rPr>
            <w:noProof/>
            <w:webHidden/>
          </w:rPr>
          <w:instrText xml:space="preserve"> PAGEREF _Toc153613348 \h </w:instrText>
        </w:r>
        <w:r>
          <w:rPr>
            <w:noProof/>
            <w:webHidden/>
          </w:rPr>
        </w:r>
        <w:r>
          <w:rPr>
            <w:noProof/>
            <w:webHidden/>
          </w:rPr>
          <w:fldChar w:fldCharType="separate"/>
        </w:r>
        <w:r>
          <w:rPr>
            <w:noProof/>
            <w:webHidden/>
          </w:rPr>
          <w:t>56</w:t>
        </w:r>
        <w:r>
          <w:rPr>
            <w:noProof/>
            <w:webHidden/>
          </w:rPr>
          <w:fldChar w:fldCharType="end"/>
        </w:r>
      </w:hyperlink>
    </w:p>
    <w:p w14:paraId="59446344" w14:textId="5AA2303B"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49" w:history="1">
        <w:r w:rsidRPr="00FB2F29">
          <w:rPr>
            <w:rStyle w:val="Hyperlink"/>
            <w:noProof/>
          </w:rPr>
          <w:t>Figure 12</w:t>
        </w:r>
        <w:r w:rsidRPr="00FB2F29">
          <w:rPr>
            <w:rStyle w:val="Hyperlink"/>
            <w:noProof/>
            <w:lang w:val="en-US"/>
          </w:rPr>
          <w:t xml:space="preserve"> Get Details Product Data Flow Graph</w:t>
        </w:r>
        <w:r>
          <w:rPr>
            <w:noProof/>
            <w:webHidden/>
          </w:rPr>
          <w:tab/>
        </w:r>
        <w:r>
          <w:rPr>
            <w:noProof/>
            <w:webHidden/>
          </w:rPr>
          <w:fldChar w:fldCharType="begin"/>
        </w:r>
        <w:r>
          <w:rPr>
            <w:noProof/>
            <w:webHidden/>
          </w:rPr>
          <w:instrText xml:space="preserve"> PAGEREF _Toc153613349 \h </w:instrText>
        </w:r>
        <w:r>
          <w:rPr>
            <w:noProof/>
            <w:webHidden/>
          </w:rPr>
        </w:r>
        <w:r>
          <w:rPr>
            <w:noProof/>
            <w:webHidden/>
          </w:rPr>
          <w:fldChar w:fldCharType="separate"/>
        </w:r>
        <w:r>
          <w:rPr>
            <w:noProof/>
            <w:webHidden/>
          </w:rPr>
          <w:t>57</w:t>
        </w:r>
        <w:r>
          <w:rPr>
            <w:noProof/>
            <w:webHidden/>
          </w:rPr>
          <w:fldChar w:fldCharType="end"/>
        </w:r>
      </w:hyperlink>
    </w:p>
    <w:p w14:paraId="2FA116F9" w14:textId="76B7187A"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0" w:history="1">
        <w:r w:rsidRPr="00FB2F29">
          <w:rPr>
            <w:rStyle w:val="Hyperlink"/>
            <w:noProof/>
          </w:rPr>
          <w:t>Figure 13</w:t>
        </w:r>
        <w:r w:rsidRPr="00FB2F29">
          <w:rPr>
            <w:rStyle w:val="Hyperlink"/>
            <w:noProof/>
            <w:lang w:val="en-US"/>
          </w:rPr>
          <w:t xml:space="preserve"> Delete Product Control Flow Graph</w:t>
        </w:r>
        <w:r>
          <w:rPr>
            <w:noProof/>
            <w:webHidden/>
          </w:rPr>
          <w:tab/>
        </w:r>
        <w:r>
          <w:rPr>
            <w:noProof/>
            <w:webHidden/>
          </w:rPr>
          <w:fldChar w:fldCharType="begin"/>
        </w:r>
        <w:r>
          <w:rPr>
            <w:noProof/>
            <w:webHidden/>
          </w:rPr>
          <w:instrText xml:space="preserve"> PAGEREF _Toc153613350 \h </w:instrText>
        </w:r>
        <w:r>
          <w:rPr>
            <w:noProof/>
            <w:webHidden/>
          </w:rPr>
        </w:r>
        <w:r>
          <w:rPr>
            <w:noProof/>
            <w:webHidden/>
          </w:rPr>
          <w:fldChar w:fldCharType="separate"/>
        </w:r>
        <w:r>
          <w:rPr>
            <w:noProof/>
            <w:webHidden/>
          </w:rPr>
          <w:t>59</w:t>
        </w:r>
        <w:r>
          <w:rPr>
            <w:noProof/>
            <w:webHidden/>
          </w:rPr>
          <w:fldChar w:fldCharType="end"/>
        </w:r>
      </w:hyperlink>
    </w:p>
    <w:p w14:paraId="51FB1E2E" w14:textId="2831931C"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1" w:history="1">
        <w:r w:rsidRPr="00FB2F29">
          <w:rPr>
            <w:rStyle w:val="Hyperlink"/>
            <w:noProof/>
          </w:rPr>
          <w:t>Figure 14</w:t>
        </w:r>
        <w:r w:rsidRPr="00FB2F29">
          <w:rPr>
            <w:rStyle w:val="Hyperlink"/>
            <w:noProof/>
            <w:lang w:val="en-US"/>
          </w:rPr>
          <w:t xml:space="preserve"> Delete Product Data Flow Graph</w:t>
        </w:r>
        <w:r>
          <w:rPr>
            <w:noProof/>
            <w:webHidden/>
          </w:rPr>
          <w:tab/>
        </w:r>
        <w:r>
          <w:rPr>
            <w:noProof/>
            <w:webHidden/>
          </w:rPr>
          <w:fldChar w:fldCharType="begin"/>
        </w:r>
        <w:r>
          <w:rPr>
            <w:noProof/>
            <w:webHidden/>
          </w:rPr>
          <w:instrText xml:space="preserve"> PAGEREF _Toc153613351 \h </w:instrText>
        </w:r>
        <w:r>
          <w:rPr>
            <w:noProof/>
            <w:webHidden/>
          </w:rPr>
        </w:r>
        <w:r>
          <w:rPr>
            <w:noProof/>
            <w:webHidden/>
          </w:rPr>
          <w:fldChar w:fldCharType="separate"/>
        </w:r>
        <w:r>
          <w:rPr>
            <w:noProof/>
            <w:webHidden/>
          </w:rPr>
          <w:t>60</w:t>
        </w:r>
        <w:r>
          <w:rPr>
            <w:noProof/>
            <w:webHidden/>
          </w:rPr>
          <w:fldChar w:fldCharType="end"/>
        </w:r>
      </w:hyperlink>
    </w:p>
    <w:p w14:paraId="29C1AEBE" w14:textId="44EC07F9"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2" w:history="1">
        <w:r w:rsidRPr="00FB2F29">
          <w:rPr>
            <w:rStyle w:val="Hyperlink"/>
            <w:noProof/>
          </w:rPr>
          <w:t>Figure 15</w:t>
        </w:r>
        <w:r w:rsidRPr="00FB2F29">
          <w:rPr>
            <w:rStyle w:val="Hyperlink"/>
            <w:noProof/>
            <w:lang w:val="en-US"/>
          </w:rPr>
          <w:t xml:space="preserve"> Delete Many Product Control Flow Graph</w:t>
        </w:r>
        <w:r>
          <w:rPr>
            <w:noProof/>
            <w:webHidden/>
          </w:rPr>
          <w:tab/>
        </w:r>
        <w:r>
          <w:rPr>
            <w:noProof/>
            <w:webHidden/>
          </w:rPr>
          <w:fldChar w:fldCharType="begin"/>
        </w:r>
        <w:r>
          <w:rPr>
            <w:noProof/>
            <w:webHidden/>
          </w:rPr>
          <w:instrText xml:space="preserve"> PAGEREF _Toc153613352 \h </w:instrText>
        </w:r>
        <w:r>
          <w:rPr>
            <w:noProof/>
            <w:webHidden/>
          </w:rPr>
        </w:r>
        <w:r>
          <w:rPr>
            <w:noProof/>
            <w:webHidden/>
          </w:rPr>
          <w:fldChar w:fldCharType="separate"/>
        </w:r>
        <w:r>
          <w:rPr>
            <w:noProof/>
            <w:webHidden/>
          </w:rPr>
          <w:t>61</w:t>
        </w:r>
        <w:r>
          <w:rPr>
            <w:noProof/>
            <w:webHidden/>
          </w:rPr>
          <w:fldChar w:fldCharType="end"/>
        </w:r>
      </w:hyperlink>
    </w:p>
    <w:p w14:paraId="0659754F" w14:textId="1E31463F"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3" w:history="1">
        <w:r w:rsidRPr="00FB2F29">
          <w:rPr>
            <w:rStyle w:val="Hyperlink"/>
            <w:noProof/>
          </w:rPr>
          <w:t>Figure 16</w:t>
        </w:r>
        <w:r w:rsidRPr="00FB2F29">
          <w:rPr>
            <w:rStyle w:val="Hyperlink"/>
            <w:noProof/>
            <w:lang w:val="en-US"/>
          </w:rPr>
          <w:t xml:space="preserve"> Delete Many Product Data Flow Graph</w:t>
        </w:r>
        <w:r>
          <w:rPr>
            <w:noProof/>
            <w:webHidden/>
          </w:rPr>
          <w:tab/>
        </w:r>
        <w:r>
          <w:rPr>
            <w:noProof/>
            <w:webHidden/>
          </w:rPr>
          <w:fldChar w:fldCharType="begin"/>
        </w:r>
        <w:r>
          <w:rPr>
            <w:noProof/>
            <w:webHidden/>
          </w:rPr>
          <w:instrText xml:space="preserve"> PAGEREF _Toc153613353 \h </w:instrText>
        </w:r>
        <w:r>
          <w:rPr>
            <w:noProof/>
            <w:webHidden/>
          </w:rPr>
        </w:r>
        <w:r>
          <w:rPr>
            <w:noProof/>
            <w:webHidden/>
          </w:rPr>
          <w:fldChar w:fldCharType="separate"/>
        </w:r>
        <w:r>
          <w:rPr>
            <w:noProof/>
            <w:webHidden/>
          </w:rPr>
          <w:t>62</w:t>
        </w:r>
        <w:r>
          <w:rPr>
            <w:noProof/>
            <w:webHidden/>
          </w:rPr>
          <w:fldChar w:fldCharType="end"/>
        </w:r>
      </w:hyperlink>
    </w:p>
    <w:p w14:paraId="30F619B6" w14:textId="34F2EB5D"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4" w:history="1">
        <w:r w:rsidRPr="00FB2F29">
          <w:rPr>
            <w:rStyle w:val="Hyperlink"/>
            <w:noProof/>
          </w:rPr>
          <w:t>Figure 17</w:t>
        </w:r>
        <w:r w:rsidRPr="00FB2F29">
          <w:rPr>
            <w:rStyle w:val="Hyperlink"/>
            <w:noProof/>
            <w:lang w:val="en-US"/>
          </w:rPr>
          <w:t xml:space="preserve"> Get All Types Control Flow Graph</w:t>
        </w:r>
        <w:r>
          <w:rPr>
            <w:noProof/>
            <w:webHidden/>
          </w:rPr>
          <w:tab/>
        </w:r>
        <w:r>
          <w:rPr>
            <w:noProof/>
            <w:webHidden/>
          </w:rPr>
          <w:fldChar w:fldCharType="begin"/>
        </w:r>
        <w:r>
          <w:rPr>
            <w:noProof/>
            <w:webHidden/>
          </w:rPr>
          <w:instrText xml:space="preserve"> PAGEREF _Toc153613354 \h </w:instrText>
        </w:r>
        <w:r>
          <w:rPr>
            <w:noProof/>
            <w:webHidden/>
          </w:rPr>
        </w:r>
        <w:r>
          <w:rPr>
            <w:noProof/>
            <w:webHidden/>
          </w:rPr>
          <w:fldChar w:fldCharType="separate"/>
        </w:r>
        <w:r>
          <w:rPr>
            <w:noProof/>
            <w:webHidden/>
          </w:rPr>
          <w:t>64</w:t>
        </w:r>
        <w:r>
          <w:rPr>
            <w:noProof/>
            <w:webHidden/>
          </w:rPr>
          <w:fldChar w:fldCharType="end"/>
        </w:r>
      </w:hyperlink>
    </w:p>
    <w:p w14:paraId="6C4535EE" w14:textId="570D69CB"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5" w:history="1">
        <w:r w:rsidRPr="00FB2F29">
          <w:rPr>
            <w:rStyle w:val="Hyperlink"/>
            <w:noProof/>
          </w:rPr>
          <w:t>Figure 18</w:t>
        </w:r>
        <w:r w:rsidRPr="00FB2F29">
          <w:rPr>
            <w:rStyle w:val="Hyperlink"/>
            <w:noProof/>
            <w:lang w:val="en-US"/>
          </w:rPr>
          <w:t xml:space="preserve"> Get All Type Data Flow Graph</w:t>
        </w:r>
        <w:r>
          <w:rPr>
            <w:noProof/>
            <w:webHidden/>
          </w:rPr>
          <w:tab/>
        </w:r>
        <w:r>
          <w:rPr>
            <w:noProof/>
            <w:webHidden/>
          </w:rPr>
          <w:fldChar w:fldCharType="begin"/>
        </w:r>
        <w:r>
          <w:rPr>
            <w:noProof/>
            <w:webHidden/>
          </w:rPr>
          <w:instrText xml:space="preserve"> PAGEREF _Toc153613355 \h </w:instrText>
        </w:r>
        <w:r>
          <w:rPr>
            <w:noProof/>
            <w:webHidden/>
          </w:rPr>
        </w:r>
        <w:r>
          <w:rPr>
            <w:noProof/>
            <w:webHidden/>
          </w:rPr>
          <w:fldChar w:fldCharType="separate"/>
        </w:r>
        <w:r>
          <w:rPr>
            <w:noProof/>
            <w:webHidden/>
          </w:rPr>
          <w:t>65</w:t>
        </w:r>
        <w:r>
          <w:rPr>
            <w:noProof/>
            <w:webHidden/>
          </w:rPr>
          <w:fldChar w:fldCharType="end"/>
        </w:r>
      </w:hyperlink>
    </w:p>
    <w:p w14:paraId="3632CAFF" w14:textId="63AEDA15"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6" w:history="1">
        <w:r w:rsidRPr="00FB2F29">
          <w:rPr>
            <w:rStyle w:val="Hyperlink"/>
            <w:noProof/>
          </w:rPr>
          <w:t>Figure 19</w:t>
        </w:r>
        <w:r w:rsidRPr="00FB2F29">
          <w:rPr>
            <w:rStyle w:val="Hyperlink"/>
            <w:noProof/>
            <w:lang w:val="en-US"/>
          </w:rPr>
          <w:t xml:space="preserve"> Create User Control Flow Graph</w:t>
        </w:r>
        <w:r>
          <w:rPr>
            <w:noProof/>
            <w:webHidden/>
          </w:rPr>
          <w:tab/>
        </w:r>
        <w:r>
          <w:rPr>
            <w:noProof/>
            <w:webHidden/>
          </w:rPr>
          <w:fldChar w:fldCharType="begin"/>
        </w:r>
        <w:r>
          <w:rPr>
            <w:noProof/>
            <w:webHidden/>
          </w:rPr>
          <w:instrText xml:space="preserve"> PAGEREF _Toc153613356 \h </w:instrText>
        </w:r>
        <w:r>
          <w:rPr>
            <w:noProof/>
            <w:webHidden/>
          </w:rPr>
        </w:r>
        <w:r>
          <w:rPr>
            <w:noProof/>
            <w:webHidden/>
          </w:rPr>
          <w:fldChar w:fldCharType="separate"/>
        </w:r>
        <w:r>
          <w:rPr>
            <w:noProof/>
            <w:webHidden/>
          </w:rPr>
          <w:t>67</w:t>
        </w:r>
        <w:r>
          <w:rPr>
            <w:noProof/>
            <w:webHidden/>
          </w:rPr>
          <w:fldChar w:fldCharType="end"/>
        </w:r>
      </w:hyperlink>
    </w:p>
    <w:p w14:paraId="55A262E4" w14:textId="53356E20"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7" w:history="1">
        <w:r w:rsidRPr="00FB2F29">
          <w:rPr>
            <w:rStyle w:val="Hyperlink"/>
            <w:noProof/>
          </w:rPr>
          <w:t>Figure 20</w:t>
        </w:r>
        <w:r w:rsidRPr="00FB2F29">
          <w:rPr>
            <w:rStyle w:val="Hyperlink"/>
            <w:noProof/>
            <w:lang w:val="en-US"/>
          </w:rPr>
          <w:t xml:space="preserve"> Create User Data Flow Graph</w:t>
        </w:r>
        <w:r>
          <w:rPr>
            <w:noProof/>
            <w:webHidden/>
          </w:rPr>
          <w:tab/>
        </w:r>
        <w:r>
          <w:rPr>
            <w:noProof/>
            <w:webHidden/>
          </w:rPr>
          <w:fldChar w:fldCharType="begin"/>
        </w:r>
        <w:r>
          <w:rPr>
            <w:noProof/>
            <w:webHidden/>
          </w:rPr>
          <w:instrText xml:space="preserve"> PAGEREF _Toc153613357 \h </w:instrText>
        </w:r>
        <w:r>
          <w:rPr>
            <w:noProof/>
            <w:webHidden/>
          </w:rPr>
        </w:r>
        <w:r>
          <w:rPr>
            <w:noProof/>
            <w:webHidden/>
          </w:rPr>
          <w:fldChar w:fldCharType="separate"/>
        </w:r>
        <w:r>
          <w:rPr>
            <w:noProof/>
            <w:webHidden/>
          </w:rPr>
          <w:t>68</w:t>
        </w:r>
        <w:r>
          <w:rPr>
            <w:noProof/>
            <w:webHidden/>
          </w:rPr>
          <w:fldChar w:fldCharType="end"/>
        </w:r>
      </w:hyperlink>
    </w:p>
    <w:p w14:paraId="51B89EE4" w14:textId="6CBB9569"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8" w:history="1">
        <w:r w:rsidRPr="00FB2F29">
          <w:rPr>
            <w:rStyle w:val="Hyperlink"/>
            <w:noProof/>
          </w:rPr>
          <w:t>Figure 21</w:t>
        </w:r>
        <w:r w:rsidRPr="00FB2F29">
          <w:rPr>
            <w:rStyle w:val="Hyperlink"/>
            <w:noProof/>
            <w:lang w:val="en-US"/>
          </w:rPr>
          <w:t xml:space="preserve"> Delete User Control Flow Graph</w:t>
        </w:r>
        <w:r>
          <w:rPr>
            <w:noProof/>
            <w:webHidden/>
          </w:rPr>
          <w:tab/>
        </w:r>
        <w:r>
          <w:rPr>
            <w:noProof/>
            <w:webHidden/>
          </w:rPr>
          <w:fldChar w:fldCharType="begin"/>
        </w:r>
        <w:r>
          <w:rPr>
            <w:noProof/>
            <w:webHidden/>
          </w:rPr>
          <w:instrText xml:space="preserve"> PAGEREF _Toc153613358 \h </w:instrText>
        </w:r>
        <w:r>
          <w:rPr>
            <w:noProof/>
            <w:webHidden/>
          </w:rPr>
        </w:r>
        <w:r>
          <w:rPr>
            <w:noProof/>
            <w:webHidden/>
          </w:rPr>
          <w:fldChar w:fldCharType="separate"/>
        </w:r>
        <w:r>
          <w:rPr>
            <w:noProof/>
            <w:webHidden/>
          </w:rPr>
          <w:t>72</w:t>
        </w:r>
        <w:r>
          <w:rPr>
            <w:noProof/>
            <w:webHidden/>
          </w:rPr>
          <w:fldChar w:fldCharType="end"/>
        </w:r>
      </w:hyperlink>
    </w:p>
    <w:p w14:paraId="32B47768" w14:textId="5DBB2933"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59" w:history="1">
        <w:r w:rsidRPr="00FB2F29">
          <w:rPr>
            <w:rStyle w:val="Hyperlink"/>
            <w:noProof/>
          </w:rPr>
          <w:t>Figure 22</w:t>
        </w:r>
        <w:r w:rsidRPr="00FB2F29">
          <w:rPr>
            <w:rStyle w:val="Hyperlink"/>
            <w:noProof/>
            <w:lang w:val="en-US"/>
          </w:rPr>
          <w:t xml:space="preserve"> Delete User Data Flow Graph</w:t>
        </w:r>
        <w:r>
          <w:rPr>
            <w:noProof/>
            <w:webHidden/>
          </w:rPr>
          <w:tab/>
        </w:r>
        <w:r>
          <w:rPr>
            <w:noProof/>
            <w:webHidden/>
          </w:rPr>
          <w:fldChar w:fldCharType="begin"/>
        </w:r>
        <w:r>
          <w:rPr>
            <w:noProof/>
            <w:webHidden/>
          </w:rPr>
          <w:instrText xml:space="preserve"> PAGEREF _Toc153613359 \h </w:instrText>
        </w:r>
        <w:r>
          <w:rPr>
            <w:noProof/>
            <w:webHidden/>
          </w:rPr>
        </w:r>
        <w:r>
          <w:rPr>
            <w:noProof/>
            <w:webHidden/>
          </w:rPr>
          <w:fldChar w:fldCharType="separate"/>
        </w:r>
        <w:r>
          <w:rPr>
            <w:noProof/>
            <w:webHidden/>
          </w:rPr>
          <w:t>73</w:t>
        </w:r>
        <w:r>
          <w:rPr>
            <w:noProof/>
            <w:webHidden/>
          </w:rPr>
          <w:fldChar w:fldCharType="end"/>
        </w:r>
      </w:hyperlink>
    </w:p>
    <w:p w14:paraId="50559DCF" w14:textId="35DCC10E"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0" w:history="1">
        <w:r w:rsidRPr="00FB2F29">
          <w:rPr>
            <w:rStyle w:val="Hyperlink"/>
            <w:noProof/>
          </w:rPr>
          <w:t>Figure 23</w:t>
        </w:r>
        <w:r w:rsidRPr="00FB2F29">
          <w:rPr>
            <w:rStyle w:val="Hyperlink"/>
            <w:noProof/>
            <w:lang w:val="en-US"/>
          </w:rPr>
          <w:t xml:space="preserve"> Bug report [LAM_002]</w:t>
        </w:r>
        <w:r>
          <w:rPr>
            <w:noProof/>
            <w:webHidden/>
          </w:rPr>
          <w:tab/>
        </w:r>
        <w:r>
          <w:rPr>
            <w:noProof/>
            <w:webHidden/>
          </w:rPr>
          <w:fldChar w:fldCharType="begin"/>
        </w:r>
        <w:r>
          <w:rPr>
            <w:noProof/>
            <w:webHidden/>
          </w:rPr>
          <w:instrText xml:space="preserve"> PAGEREF _Toc153613360 \h </w:instrText>
        </w:r>
        <w:r>
          <w:rPr>
            <w:noProof/>
            <w:webHidden/>
          </w:rPr>
        </w:r>
        <w:r>
          <w:rPr>
            <w:noProof/>
            <w:webHidden/>
          </w:rPr>
          <w:fldChar w:fldCharType="separate"/>
        </w:r>
        <w:r>
          <w:rPr>
            <w:noProof/>
            <w:webHidden/>
          </w:rPr>
          <w:t>77</w:t>
        </w:r>
        <w:r>
          <w:rPr>
            <w:noProof/>
            <w:webHidden/>
          </w:rPr>
          <w:fldChar w:fldCharType="end"/>
        </w:r>
      </w:hyperlink>
    </w:p>
    <w:p w14:paraId="7F93DD8B" w14:textId="70168848"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1" w:history="1">
        <w:r w:rsidRPr="00FB2F29">
          <w:rPr>
            <w:rStyle w:val="Hyperlink"/>
            <w:noProof/>
          </w:rPr>
          <w:t>Figure 24</w:t>
        </w:r>
        <w:r w:rsidRPr="00FB2F29">
          <w:rPr>
            <w:rStyle w:val="Hyperlink"/>
            <w:noProof/>
            <w:lang w:val="en-US"/>
          </w:rPr>
          <w:t xml:space="preserve"> Activities in [LAM_002]</w:t>
        </w:r>
        <w:r>
          <w:rPr>
            <w:noProof/>
            <w:webHidden/>
          </w:rPr>
          <w:tab/>
        </w:r>
        <w:r>
          <w:rPr>
            <w:noProof/>
            <w:webHidden/>
          </w:rPr>
          <w:fldChar w:fldCharType="begin"/>
        </w:r>
        <w:r>
          <w:rPr>
            <w:noProof/>
            <w:webHidden/>
          </w:rPr>
          <w:instrText xml:space="preserve"> PAGEREF _Toc153613361 \h </w:instrText>
        </w:r>
        <w:r>
          <w:rPr>
            <w:noProof/>
            <w:webHidden/>
          </w:rPr>
        </w:r>
        <w:r>
          <w:rPr>
            <w:noProof/>
            <w:webHidden/>
          </w:rPr>
          <w:fldChar w:fldCharType="separate"/>
        </w:r>
        <w:r>
          <w:rPr>
            <w:noProof/>
            <w:webHidden/>
          </w:rPr>
          <w:t>77</w:t>
        </w:r>
        <w:r>
          <w:rPr>
            <w:noProof/>
            <w:webHidden/>
          </w:rPr>
          <w:fldChar w:fldCharType="end"/>
        </w:r>
      </w:hyperlink>
    </w:p>
    <w:p w14:paraId="66A72B69" w14:textId="0EF7FBF3"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2" w:history="1">
        <w:r w:rsidRPr="00FB2F29">
          <w:rPr>
            <w:rStyle w:val="Hyperlink"/>
            <w:noProof/>
          </w:rPr>
          <w:t>Figure 25</w:t>
        </w:r>
        <w:r w:rsidRPr="00FB2F29">
          <w:rPr>
            <w:rStyle w:val="Hyperlink"/>
            <w:noProof/>
            <w:lang w:val="en-US"/>
          </w:rPr>
          <w:t xml:space="preserve"> Bug report [HNG_001]</w:t>
        </w:r>
        <w:r>
          <w:rPr>
            <w:noProof/>
            <w:webHidden/>
          </w:rPr>
          <w:tab/>
        </w:r>
        <w:r>
          <w:rPr>
            <w:noProof/>
            <w:webHidden/>
          </w:rPr>
          <w:fldChar w:fldCharType="begin"/>
        </w:r>
        <w:r>
          <w:rPr>
            <w:noProof/>
            <w:webHidden/>
          </w:rPr>
          <w:instrText xml:space="preserve"> PAGEREF _Toc153613362 \h </w:instrText>
        </w:r>
        <w:r>
          <w:rPr>
            <w:noProof/>
            <w:webHidden/>
          </w:rPr>
        </w:r>
        <w:r>
          <w:rPr>
            <w:noProof/>
            <w:webHidden/>
          </w:rPr>
          <w:fldChar w:fldCharType="separate"/>
        </w:r>
        <w:r>
          <w:rPr>
            <w:noProof/>
            <w:webHidden/>
          </w:rPr>
          <w:t>79</w:t>
        </w:r>
        <w:r>
          <w:rPr>
            <w:noProof/>
            <w:webHidden/>
          </w:rPr>
          <w:fldChar w:fldCharType="end"/>
        </w:r>
      </w:hyperlink>
    </w:p>
    <w:p w14:paraId="3639362F" w14:textId="7F40EDF2"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3" w:history="1">
        <w:r w:rsidRPr="00FB2F29">
          <w:rPr>
            <w:rStyle w:val="Hyperlink"/>
            <w:noProof/>
          </w:rPr>
          <w:t>Figure 26</w:t>
        </w:r>
        <w:r w:rsidRPr="00FB2F29">
          <w:rPr>
            <w:rStyle w:val="Hyperlink"/>
            <w:noProof/>
            <w:lang w:val="en-US"/>
          </w:rPr>
          <w:t xml:space="preserve"> Activities [HNG_001]</w:t>
        </w:r>
        <w:r>
          <w:rPr>
            <w:noProof/>
            <w:webHidden/>
          </w:rPr>
          <w:tab/>
        </w:r>
        <w:r>
          <w:rPr>
            <w:noProof/>
            <w:webHidden/>
          </w:rPr>
          <w:fldChar w:fldCharType="begin"/>
        </w:r>
        <w:r>
          <w:rPr>
            <w:noProof/>
            <w:webHidden/>
          </w:rPr>
          <w:instrText xml:space="preserve"> PAGEREF _Toc153613363 \h </w:instrText>
        </w:r>
        <w:r>
          <w:rPr>
            <w:noProof/>
            <w:webHidden/>
          </w:rPr>
        </w:r>
        <w:r>
          <w:rPr>
            <w:noProof/>
            <w:webHidden/>
          </w:rPr>
          <w:fldChar w:fldCharType="separate"/>
        </w:r>
        <w:r>
          <w:rPr>
            <w:noProof/>
            <w:webHidden/>
          </w:rPr>
          <w:t>79</w:t>
        </w:r>
        <w:r>
          <w:rPr>
            <w:noProof/>
            <w:webHidden/>
          </w:rPr>
          <w:fldChar w:fldCharType="end"/>
        </w:r>
      </w:hyperlink>
    </w:p>
    <w:p w14:paraId="4BE07726" w14:textId="062404D9"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4" w:history="1">
        <w:r w:rsidRPr="00FB2F29">
          <w:rPr>
            <w:rStyle w:val="Hyperlink"/>
            <w:noProof/>
          </w:rPr>
          <w:t>Figure 27</w:t>
        </w:r>
        <w:r w:rsidRPr="00FB2F29">
          <w:rPr>
            <w:rStyle w:val="Hyperlink"/>
            <w:noProof/>
            <w:lang w:val="en-US"/>
          </w:rPr>
          <w:t xml:space="preserve"> Bug report [HNG_002]</w:t>
        </w:r>
        <w:r>
          <w:rPr>
            <w:noProof/>
            <w:webHidden/>
          </w:rPr>
          <w:tab/>
        </w:r>
        <w:r>
          <w:rPr>
            <w:noProof/>
            <w:webHidden/>
          </w:rPr>
          <w:fldChar w:fldCharType="begin"/>
        </w:r>
        <w:r>
          <w:rPr>
            <w:noProof/>
            <w:webHidden/>
          </w:rPr>
          <w:instrText xml:space="preserve"> PAGEREF _Toc153613364 \h </w:instrText>
        </w:r>
        <w:r>
          <w:rPr>
            <w:noProof/>
            <w:webHidden/>
          </w:rPr>
        </w:r>
        <w:r>
          <w:rPr>
            <w:noProof/>
            <w:webHidden/>
          </w:rPr>
          <w:fldChar w:fldCharType="separate"/>
        </w:r>
        <w:r>
          <w:rPr>
            <w:noProof/>
            <w:webHidden/>
          </w:rPr>
          <w:t>80</w:t>
        </w:r>
        <w:r>
          <w:rPr>
            <w:noProof/>
            <w:webHidden/>
          </w:rPr>
          <w:fldChar w:fldCharType="end"/>
        </w:r>
      </w:hyperlink>
    </w:p>
    <w:p w14:paraId="7D47D0FB" w14:textId="34AC12A6"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5" w:history="1">
        <w:r w:rsidRPr="00FB2F29">
          <w:rPr>
            <w:rStyle w:val="Hyperlink"/>
            <w:noProof/>
          </w:rPr>
          <w:t>Figure 28</w:t>
        </w:r>
        <w:r w:rsidRPr="00FB2F29">
          <w:rPr>
            <w:rStyle w:val="Hyperlink"/>
            <w:noProof/>
            <w:lang w:val="en-US"/>
          </w:rPr>
          <w:t xml:space="preserve"> Activities in [HNG_002]</w:t>
        </w:r>
        <w:r>
          <w:rPr>
            <w:noProof/>
            <w:webHidden/>
          </w:rPr>
          <w:tab/>
        </w:r>
        <w:r>
          <w:rPr>
            <w:noProof/>
            <w:webHidden/>
          </w:rPr>
          <w:fldChar w:fldCharType="begin"/>
        </w:r>
        <w:r>
          <w:rPr>
            <w:noProof/>
            <w:webHidden/>
          </w:rPr>
          <w:instrText xml:space="preserve"> PAGEREF _Toc153613365 \h </w:instrText>
        </w:r>
        <w:r>
          <w:rPr>
            <w:noProof/>
            <w:webHidden/>
          </w:rPr>
        </w:r>
        <w:r>
          <w:rPr>
            <w:noProof/>
            <w:webHidden/>
          </w:rPr>
          <w:fldChar w:fldCharType="separate"/>
        </w:r>
        <w:r>
          <w:rPr>
            <w:noProof/>
            <w:webHidden/>
          </w:rPr>
          <w:t>80</w:t>
        </w:r>
        <w:r>
          <w:rPr>
            <w:noProof/>
            <w:webHidden/>
          </w:rPr>
          <w:fldChar w:fldCharType="end"/>
        </w:r>
      </w:hyperlink>
    </w:p>
    <w:p w14:paraId="472927C4" w14:textId="611495A0"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6" w:history="1">
        <w:r w:rsidRPr="00FB2F29">
          <w:rPr>
            <w:rStyle w:val="Hyperlink"/>
            <w:noProof/>
          </w:rPr>
          <w:t>Figure 29</w:t>
        </w:r>
        <w:r w:rsidRPr="00FB2F29">
          <w:rPr>
            <w:rStyle w:val="Hyperlink"/>
            <w:noProof/>
            <w:lang w:val="en-US"/>
          </w:rPr>
          <w:t xml:space="preserve"> Bug report [KIN_001]</w:t>
        </w:r>
        <w:r>
          <w:rPr>
            <w:noProof/>
            <w:webHidden/>
          </w:rPr>
          <w:tab/>
        </w:r>
        <w:r>
          <w:rPr>
            <w:noProof/>
            <w:webHidden/>
          </w:rPr>
          <w:fldChar w:fldCharType="begin"/>
        </w:r>
        <w:r>
          <w:rPr>
            <w:noProof/>
            <w:webHidden/>
          </w:rPr>
          <w:instrText xml:space="preserve"> PAGEREF _Toc153613366 \h </w:instrText>
        </w:r>
        <w:r>
          <w:rPr>
            <w:noProof/>
            <w:webHidden/>
          </w:rPr>
        </w:r>
        <w:r>
          <w:rPr>
            <w:noProof/>
            <w:webHidden/>
          </w:rPr>
          <w:fldChar w:fldCharType="separate"/>
        </w:r>
        <w:r>
          <w:rPr>
            <w:noProof/>
            <w:webHidden/>
          </w:rPr>
          <w:t>81</w:t>
        </w:r>
        <w:r>
          <w:rPr>
            <w:noProof/>
            <w:webHidden/>
          </w:rPr>
          <w:fldChar w:fldCharType="end"/>
        </w:r>
      </w:hyperlink>
    </w:p>
    <w:p w14:paraId="10E76A57" w14:textId="4262FA48"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7" w:history="1">
        <w:r w:rsidRPr="00FB2F29">
          <w:rPr>
            <w:rStyle w:val="Hyperlink"/>
            <w:noProof/>
          </w:rPr>
          <w:t>Figure 30</w:t>
        </w:r>
        <w:r w:rsidRPr="00FB2F29">
          <w:rPr>
            <w:rStyle w:val="Hyperlink"/>
            <w:noProof/>
            <w:lang w:val="en-US"/>
          </w:rPr>
          <w:t xml:space="preserve"> Activities in [KIN_001]</w:t>
        </w:r>
        <w:r>
          <w:rPr>
            <w:noProof/>
            <w:webHidden/>
          </w:rPr>
          <w:tab/>
        </w:r>
        <w:r>
          <w:rPr>
            <w:noProof/>
            <w:webHidden/>
          </w:rPr>
          <w:fldChar w:fldCharType="begin"/>
        </w:r>
        <w:r>
          <w:rPr>
            <w:noProof/>
            <w:webHidden/>
          </w:rPr>
          <w:instrText xml:space="preserve"> PAGEREF _Toc153613367 \h </w:instrText>
        </w:r>
        <w:r>
          <w:rPr>
            <w:noProof/>
            <w:webHidden/>
          </w:rPr>
        </w:r>
        <w:r>
          <w:rPr>
            <w:noProof/>
            <w:webHidden/>
          </w:rPr>
          <w:fldChar w:fldCharType="separate"/>
        </w:r>
        <w:r>
          <w:rPr>
            <w:noProof/>
            <w:webHidden/>
          </w:rPr>
          <w:t>81</w:t>
        </w:r>
        <w:r>
          <w:rPr>
            <w:noProof/>
            <w:webHidden/>
          </w:rPr>
          <w:fldChar w:fldCharType="end"/>
        </w:r>
      </w:hyperlink>
    </w:p>
    <w:p w14:paraId="18E740CF" w14:textId="18CB3E64"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8" w:history="1">
        <w:r w:rsidRPr="00FB2F29">
          <w:rPr>
            <w:rStyle w:val="Hyperlink"/>
            <w:noProof/>
          </w:rPr>
          <w:t>Figure 31</w:t>
        </w:r>
        <w:r w:rsidRPr="00FB2F29">
          <w:rPr>
            <w:rStyle w:val="Hyperlink"/>
            <w:noProof/>
            <w:lang w:val="en-US"/>
          </w:rPr>
          <w:t xml:space="preserve"> Bug report [KIN_002]</w:t>
        </w:r>
        <w:r>
          <w:rPr>
            <w:noProof/>
            <w:webHidden/>
          </w:rPr>
          <w:tab/>
        </w:r>
        <w:r>
          <w:rPr>
            <w:noProof/>
            <w:webHidden/>
          </w:rPr>
          <w:fldChar w:fldCharType="begin"/>
        </w:r>
        <w:r>
          <w:rPr>
            <w:noProof/>
            <w:webHidden/>
          </w:rPr>
          <w:instrText xml:space="preserve"> PAGEREF _Toc153613368 \h </w:instrText>
        </w:r>
        <w:r>
          <w:rPr>
            <w:noProof/>
            <w:webHidden/>
          </w:rPr>
        </w:r>
        <w:r>
          <w:rPr>
            <w:noProof/>
            <w:webHidden/>
          </w:rPr>
          <w:fldChar w:fldCharType="separate"/>
        </w:r>
        <w:r>
          <w:rPr>
            <w:noProof/>
            <w:webHidden/>
          </w:rPr>
          <w:t>82</w:t>
        </w:r>
        <w:r>
          <w:rPr>
            <w:noProof/>
            <w:webHidden/>
          </w:rPr>
          <w:fldChar w:fldCharType="end"/>
        </w:r>
      </w:hyperlink>
    </w:p>
    <w:p w14:paraId="7AADF753" w14:textId="76F7B30E"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69" w:history="1">
        <w:r w:rsidRPr="00FB2F29">
          <w:rPr>
            <w:rStyle w:val="Hyperlink"/>
            <w:noProof/>
          </w:rPr>
          <w:t>Figure 32</w:t>
        </w:r>
        <w:r w:rsidRPr="00FB2F29">
          <w:rPr>
            <w:rStyle w:val="Hyperlink"/>
            <w:noProof/>
            <w:lang w:val="en-US"/>
          </w:rPr>
          <w:t xml:space="preserve"> Activities in [KIN_002]</w:t>
        </w:r>
        <w:r>
          <w:rPr>
            <w:noProof/>
            <w:webHidden/>
          </w:rPr>
          <w:tab/>
        </w:r>
        <w:r>
          <w:rPr>
            <w:noProof/>
            <w:webHidden/>
          </w:rPr>
          <w:fldChar w:fldCharType="begin"/>
        </w:r>
        <w:r>
          <w:rPr>
            <w:noProof/>
            <w:webHidden/>
          </w:rPr>
          <w:instrText xml:space="preserve"> PAGEREF _Toc153613369 \h </w:instrText>
        </w:r>
        <w:r>
          <w:rPr>
            <w:noProof/>
            <w:webHidden/>
          </w:rPr>
        </w:r>
        <w:r>
          <w:rPr>
            <w:noProof/>
            <w:webHidden/>
          </w:rPr>
          <w:fldChar w:fldCharType="separate"/>
        </w:r>
        <w:r>
          <w:rPr>
            <w:noProof/>
            <w:webHidden/>
          </w:rPr>
          <w:t>82</w:t>
        </w:r>
        <w:r>
          <w:rPr>
            <w:noProof/>
            <w:webHidden/>
          </w:rPr>
          <w:fldChar w:fldCharType="end"/>
        </w:r>
      </w:hyperlink>
    </w:p>
    <w:p w14:paraId="7EF618D8" w14:textId="534DBB1A"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0" w:history="1">
        <w:r w:rsidRPr="00FB2F29">
          <w:rPr>
            <w:rStyle w:val="Hyperlink"/>
            <w:noProof/>
          </w:rPr>
          <w:t>Figure 33</w:t>
        </w:r>
        <w:r w:rsidRPr="00FB2F29">
          <w:rPr>
            <w:rStyle w:val="Hyperlink"/>
            <w:noProof/>
            <w:lang w:val="en-US"/>
          </w:rPr>
          <w:t xml:space="preserve"> Bug report [KIN_003]</w:t>
        </w:r>
        <w:r>
          <w:rPr>
            <w:noProof/>
            <w:webHidden/>
          </w:rPr>
          <w:tab/>
        </w:r>
        <w:r>
          <w:rPr>
            <w:noProof/>
            <w:webHidden/>
          </w:rPr>
          <w:fldChar w:fldCharType="begin"/>
        </w:r>
        <w:r>
          <w:rPr>
            <w:noProof/>
            <w:webHidden/>
          </w:rPr>
          <w:instrText xml:space="preserve"> PAGEREF _Toc153613370 \h </w:instrText>
        </w:r>
        <w:r>
          <w:rPr>
            <w:noProof/>
            <w:webHidden/>
          </w:rPr>
        </w:r>
        <w:r>
          <w:rPr>
            <w:noProof/>
            <w:webHidden/>
          </w:rPr>
          <w:fldChar w:fldCharType="separate"/>
        </w:r>
        <w:r>
          <w:rPr>
            <w:noProof/>
            <w:webHidden/>
          </w:rPr>
          <w:t>83</w:t>
        </w:r>
        <w:r>
          <w:rPr>
            <w:noProof/>
            <w:webHidden/>
          </w:rPr>
          <w:fldChar w:fldCharType="end"/>
        </w:r>
      </w:hyperlink>
    </w:p>
    <w:p w14:paraId="422413AD" w14:textId="6BC81AA1"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1" w:history="1">
        <w:r w:rsidRPr="00FB2F29">
          <w:rPr>
            <w:rStyle w:val="Hyperlink"/>
            <w:noProof/>
          </w:rPr>
          <w:t>Figure 34</w:t>
        </w:r>
        <w:r w:rsidRPr="00FB2F29">
          <w:rPr>
            <w:rStyle w:val="Hyperlink"/>
            <w:noProof/>
            <w:lang w:val="en-US"/>
          </w:rPr>
          <w:t xml:space="preserve"> Activities in [KIN_003]</w:t>
        </w:r>
        <w:r>
          <w:rPr>
            <w:noProof/>
            <w:webHidden/>
          </w:rPr>
          <w:tab/>
        </w:r>
        <w:r>
          <w:rPr>
            <w:noProof/>
            <w:webHidden/>
          </w:rPr>
          <w:fldChar w:fldCharType="begin"/>
        </w:r>
        <w:r>
          <w:rPr>
            <w:noProof/>
            <w:webHidden/>
          </w:rPr>
          <w:instrText xml:space="preserve"> PAGEREF _Toc153613371 \h </w:instrText>
        </w:r>
        <w:r>
          <w:rPr>
            <w:noProof/>
            <w:webHidden/>
          </w:rPr>
        </w:r>
        <w:r>
          <w:rPr>
            <w:noProof/>
            <w:webHidden/>
          </w:rPr>
          <w:fldChar w:fldCharType="separate"/>
        </w:r>
        <w:r>
          <w:rPr>
            <w:noProof/>
            <w:webHidden/>
          </w:rPr>
          <w:t>83</w:t>
        </w:r>
        <w:r>
          <w:rPr>
            <w:noProof/>
            <w:webHidden/>
          </w:rPr>
          <w:fldChar w:fldCharType="end"/>
        </w:r>
      </w:hyperlink>
    </w:p>
    <w:p w14:paraId="7D139B67" w14:textId="2E73990D"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2" w:history="1">
        <w:r w:rsidRPr="00FB2F29">
          <w:rPr>
            <w:rStyle w:val="Hyperlink"/>
            <w:noProof/>
          </w:rPr>
          <w:t>Figure 35</w:t>
        </w:r>
        <w:r w:rsidRPr="00FB2F29">
          <w:rPr>
            <w:rStyle w:val="Hyperlink"/>
            <w:noProof/>
            <w:lang w:val="en-US"/>
          </w:rPr>
          <w:t xml:space="preserve"> Bug report [NHN_002]</w:t>
        </w:r>
        <w:r>
          <w:rPr>
            <w:noProof/>
            <w:webHidden/>
          </w:rPr>
          <w:tab/>
        </w:r>
        <w:r>
          <w:rPr>
            <w:noProof/>
            <w:webHidden/>
          </w:rPr>
          <w:fldChar w:fldCharType="begin"/>
        </w:r>
        <w:r>
          <w:rPr>
            <w:noProof/>
            <w:webHidden/>
          </w:rPr>
          <w:instrText xml:space="preserve"> PAGEREF _Toc153613372 \h </w:instrText>
        </w:r>
        <w:r>
          <w:rPr>
            <w:noProof/>
            <w:webHidden/>
          </w:rPr>
        </w:r>
        <w:r>
          <w:rPr>
            <w:noProof/>
            <w:webHidden/>
          </w:rPr>
          <w:fldChar w:fldCharType="separate"/>
        </w:r>
        <w:r>
          <w:rPr>
            <w:noProof/>
            <w:webHidden/>
          </w:rPr>
          <w:t>84</w:t>
        </w:r>
        <w:r>
          <w:rPr>
            <w:noProof/>
            <w:webHidden/>
          </w:rPr>
          <w:fldChar w:fldCharType="end"/>
        </w:r>
      </w:hyperlink>
    </w:p>
    <w:p w14:paraId="743DAA29" w14:textId="42682468"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3" w:history="1">
        <w:r w:rsidRPr="00FB2F29">
          <w:rPr>
            <w:rStyle w:val="Hyperlink"/>
            <w:noProof/>
          </w:rPr>
          <w:t>Figure 36</w:t>
        </w:r>
        <w:r w:rsidRPr="00FB2F29">
          <w:rPr>
            <w:rStyle w:val="Hyperlink"/>
            <w:noProof/>
            <w:lang w:val="en-US"/>
          </w:rPr>
          <w:t xml:space="preserve"> Activities in [NHN_002]</w:t>
        </w:r>
        <w:r>
          <w:rPr>
            <w:noProof/>
            <w:webHidden/>
          </w:rPr>
          <w:tab/>
        </w:r>
        <w:r>
          <w:rPr>
            <w:noProof/>
            <w:webHidden/>
          </w:rPr>
          <w:fldChar w:fldCharType="begin"/>
        </w:r>
        <w:r>
          <w:rPr>
            <w:noProof/>
            <w:webHidden/>
          </w:rPr>
          <w:instrText xml:space="preserve"> PAGEREF _Toc153613373 \h </w:instrText>
        </w:r>
        <w:r>
          <w:rPr>
            <w:noProof/>
            <w:webHidden/>
          </w:rPr>
        </w:r>
        <w:r>
          <w:rPr>
            <w:noProof/>
            <w:webHidden/>
          </w:rPr>
          <w:fldChar w:fldCharType="separate"/>
        </w:r>
        <w:r>
          <w:rPr>
            <w:noProof/>
            <w:webHidden/>
          </w:rPr>
          <w:t>84</w:t>
        </w:r>
        <w:r>
          <w:rPr>
            <w:noProof/>
            <w:webHidden/>
          </w:rPr>
          <w:fldChar w:fldCharType="end"/>
        </w:r>
      </w:hyperlink>
    </w:p>
    <w:p w14:paraId="7CB5EEE3" w14:textId="3C8EAE18"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4" w:history="1">
        <w:r w:rsidRPr="00FB2F29">
          <w:rPr>
            <w:rStyle w:val="Hyperlink"/>
            <w:noProof/>
          </w:rPr>
          <w:t>Figure 37</w:t>
        </w:r>
        <w:r w:rsidRPr="00FB2F29">
          <w:rPr>
            <w:rStyle w:val="Hyperlink"/>
            <w:noProof/>
            <w:lang w:val="en-US"/>
          </w:rPr>
          <w:t xml:space="preserve"> Bug report [LAM_004]</w:t>
        </w:r>
        <w:r>
          <w:rPr>
            <w:noProof/>
            <w:webHidden/>
          </w:rPr>
          <w:tab/>
        </w:r>
        <w:r>
          <w:rPr>
            <w:noProof/>
            <w:webHidden/>
          </w:rPr>
          <w:fldChar w:fldCharType="begin"/>
        </w:r>
        <w:r>
          <w:rPr>
            <w:noProof/>
            <w:webHidden/>
          </w:rPr>
          <w:instrText xml:space="preserve"> PAGEREF _Toc153613374 \h </w:instrText>
        </w:r>
        <w:r>
          <w:rPr>
            <w:noProof/>
            <w:webHidden/>
          </w:rPr>
        </w:r>
        <w:r>
          <w:rPr>
            <w:noProof/>
            <w:webHidden/>
          </w:rPr>
          <w:fldChar w:fldCharType="separate"/>
        </w:r>
        <w:r>
          <w:rPr>
            <w:noProof/>
            <w:webHidden/>
          </w:rPr>
          <w:t>85</w:t>
        </w:r>
        <w:r>
          <w:rPr>
            <w:noProof/>
            <w:webHidden/>
          </w:rPr>
          <w:fldChar w:fldCharType="end"/>
        </w:r>
      </w:hyperlink>
    </w:p>
    <w:p w14:paraId="6A9A6E60" w14:textId="464C92F8"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5" w:history="1">
        <w:r w:rsidRPr="00FB2F29">
          <w:rPr>
            <w:rStyle w:val="Hyperlink"/>
            <w:noProof/>
          </w:rPr>
          <w:t>Figure 38</w:t>
        </w:r>
        <w:r w:rsidRPr="00FB2F29">
          <w:rPr>
            <w:rStyle w:val="Hyperlink"/>
            <w:noProof/>
            <w:lang w:val="en-US"/>
          </w:rPr>
          <w:t xml:space="preserve"> Activities in [LAM_004]</w:t>
        </w:r>
        <w:r>
          <w:rPr>
            <w:noProof/>
            <w:webHidden/>
          </w:rPr>
          <w:tab/>
        </w:r>
        <w:r>
          <w:rPr>
            <w:noProof/>
            <w:webHidden/>
          </w:rPr>
          <w:fldChar w:fldCharType="begin"/>
        </w:r>
        <w:r>
          <w:rPr>
            <w:noProof/>
            <w:webHidden/>
          </w:rPr>
          <w:instrText xml:space="preserve"> PAGEREF _Toc153613375 \h </w:instrText>
        </w:r>
        <w:r>
          <w:rPr>
            <w:noProof/>
            <w:webHidden/>
          </w:rPr>
        </w:r>
        <w:r>
          <w:rPr>
            <w:noProof/>
            <w:webHidden/>
          </w:rPr>
          <w:fldChar w:fldCharType="separate"/>
        </w:r>
        <w:r>
          <w:rPr>
            <w:noProof/>
            <w:webHidden/>
          </w:rPr>
          <w:t>85</w:t>
        </w:r>
        <w:r>
          <w:rPr>
            <w:noProof/>
            <w:webHidden/>
          </w:rPr>
          <w:fldChar w:fldCharType="end"/>
        </w:r>
      </w:hyperlink>
    </w:p>
    <w:p w14:paraId="41895914" w14:textId="368AB1A2"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6" w:history="1">
        <w:r w:rsidRPr="00FB2F29">
          <w:rPr>
            <w:rStyle w:val="Hyperlink"/>
            <w:noProof/>
          </w:rPr>
          <w:t>Figure 39</w:t>
        </w:r>
        <w:r w:rsidRPr="00FB2F29">
          <w:rPr>
            <w:rStyle w:val="Hyperlink"/>
            <w:noProof/>
            <w:lang w:val="en-US"/>
          </w:rPr>
          <w:t xml:space="preserve"> Bug report [LAM_006]</w:t>
        </w:r>
        <w:r>
          <w:rPr>
            <w:noProof/>
            <w:webHidden/>
          </w:rPr>
          <w:tab/>
        </w:r>
        <w:r>
          <w:rPr>
            <w:noProof/>
            <w:webHidden/>
          </w:rPr>
          <w:fldChar w:fldCharType="begin"/>
        </w:r>
        <w:r>
          <w:rPr>
            <w:noProof/>
            <w:webHidden/>
          </w:rPr>
          <w:instrText xml:space="preserve"> PAGEREF _Toc153613376 \h </w:instrText>
        </w:r>
        <w:r>
          <w:rPr>
            <w:noProof/>
            <w:webHidden/>
          </w:rPr>
        </w:r>
        <w:r>
          <w:rPr>
            <w:noProof/>
            <w:webHidden/>
          </w:rPr>
          <w:fldChar w:fldCharType="separate"/>
        </w:r>
        <w:r>
          <w:rPr>
            <w:noProof/>
            <w:webHidden/>
          </w:rPr>
          <w:t>86</w:t>
        </w:r>
        <w:r>
          <w:rPr>
            <w:noProof/>
            <w:webHidden/>
          </w:rPr>
          <w:fldChar w:fldCharType="end"/>
        </w:r>
      </w:hyperlink>
    </w:p>
    <w:p w14:paraId="4D2B25F0" w14:textId="5FCEA6AF"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7" w:history="1">
        <w:r w:rsidRPr="00FB2F29">
          <w:rPr>
            <w:rStyle w:val="Hyperlink"/>
            <w:noProof/>
          </w:rPr>
          <w:t>Figure 40</w:t>
        </w:r>
        <w:r w:rsidRPr="00FB2F29">
          <w:rPr>
            <w:rStyle w:val="Hyperlink"/>
            <w:noProof/>
            <w:lang w:val="en-US"/>
          </w:rPr>
          <w:t xml:space="preserve"> Activities in [LAM_006]</w:t>
        </w:r>
        <w:r>
          <w:rPr>
            <w:noProof/>
            <w:webHidden/>
          </w:rPr>
          <w:tab/>
        </w:r>
        <w:r>
          <w:rPr>
            <w:noProof/>
            <w:webHidden/>
          </w:rPr>
          <w:fldChar w:fldCharType="begin"/>
        </w:r>
        <w:r>
          <w:rPr>
            <w:noProof/>
            <w:webHidden/>
          </w:rPr>
          <w:instrText xml:space="preserve"> PAGEREF _Toc153613377 \h </w:instrText>
        </w:r>
        <w:r>
          <w:rPr>
            <w:noProof/>
            <w:webHidden/>
          </w:rPr>
        </w:r>
        <w:r>
          <w:rPr>
            <w:noProof/>
            <w:webHidden/>
          </w:rPr>
          <w:fldChar w:fldCharType="separate"/>
        </w:r>
        <w:r>
          <w:rPr>
            <w:noProof/>
            <w:webHidden/>
          </w:rPr>
          <w:t>86</w:t>
        </w:r>
        <w:r>
          <w:rPr>
            <w:noProof/>
            <w:webHidden/>
          </w:rPr>
          <w:fldChar w:fldCharType="end"/>
        </w:r>
      </w:hyperlink>
    </w:p>
    <w:p w14:paraId="0B5B4195" w14:textId="15533AB6"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8" w:history="1">
        <w:r w:rsidRPr="00FB2F29">
          <w:rPr>
            <w:rStyle w:val="Hyperlink"/>
            <w:noProof/>
          </w:rPr>
          <w:t>Figure 41</w:t>
        </w:r>
        <w:r w:rsidRPr="00FB2F29">
          <w:rPr>
            <w:rStyle w:val="Hyperlink"/>
            <w:noProof/>
            <w:lang w:val="en-US"/>
          </w:rPr>
          <w:t xml:space="preserve"> Bug report [LAM_008]</w:t>
        </w:r>
        <w:r>
          <w:rPr>
            <w:noProof/>
            <w:webHidden/>
          </w:rPr>
          <w:tab/>
        </w:r>
        <w:r>
          <w:rPr>
            <w:noProof/>
            <w:webHidden/>
          </w:rPr>
          <w:fldChar w:fldCharType="begin"/>
        </w:r>
        <w:r>
          <w:rPr>
            <w:noProof/>
            <w:webHidden/>
          </w:rPr>
          <w:instrText xml:space="preserve"> PAGEREF _Toc153613378 \h </w:instrText>
        </w:r>
        <w:r>
          <w:rPr>
            <w:noProof/>
            <w:webHidden/>
          </w:rPr>
        </w:r>
        <w:r>
          <w:rPr>
            <w:noProof/>
            <w:webHidden/>
          </w:rPr>
          <w:fldChar w:fldCharType="separate"/>
        </w:r>
        <w:r>
          <w:rPr>
            <w:noProof/>
            <w:webHidden/>
          </w:rPr>
          <w:t>87</w:t>
        </w:r>
        <w:r>
          <w:rPr>
            <w:noProof/>
            <w:webHidden/>
          </w:rPr>
          <w:fldChar w:fldCharType="end"/>
        </w:r>
      </w:hyperlink>
    </w:p>
    <w:p w14:paraId="46EF98FE" w14:textId="0F59820C"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79" w:history="1">
        <w:r w:rsidRPr="00FB2F29">
          <w:rPr>
            <w:rStyle w:val="Hyperlink"/>
            <w:noProof/>
          </w:rPr>
          <w:t>Figure 42</w:t>
        </w:r>
        <w:r w:rsidRPr="00FB2F29">
          <w:rPr>
            <w:rStyle w:val="Hyperlink"/>
            <w:noProof/>
            <w:lang w:val="en-US"/>
          </w:rPr>
          <w:t xml:space="preserve"> Activities in [LAM_008]</w:t>
        </w:r>
        <w:r>
          <w:rPr>
            <w:noProof/>
            <w:webHidden/>
          </w:rPr>
          <w:tab/>
        </w:r>
        <w:r>
          <w:rPr>
            <w:noProof/>
            <w:webHidden/>
          </w:rPr>
          <w:fldChar w:fldCharType="begin"/>
        </w:r>
        <w:r>
          <w:rPr>
            <w:noProof/>
            <w:webHidden/>
          </w:rPr>
          <w:instrText xml:space="preserve"> PAGEREF _Toc153613379 \h </w:instrText>
        </w:r>
        <w:r>
          <w:rPr>
            <w:noProof/>
            <w:webHidden/>
          </w:rPr>
        </w:r>
        <w:r>
          <w:rPr>
            <w:noProof/>
            <w:webHidden/>
          </w:rPr>
          <w:fldChar w:fldCharType="separate"/>
        </w:r>
        <w:r>
          <w:rPr>
            <w:noProof/>
            <w:webHidden/>
          </w:rPr>
          <w:t>87</w:t>
        </w:r>
        <w:r>
          <w:rPr>
            <w:noProof/>
            <w:webHidden/>
          </w:rPr>
          <w:fldChar w:fldCharType="end"/>
        </w:r>
      </w:hyperlink>
    </w:p>
    <w:p w14:paraId="70CD1406" w14:textId="180B2CFE"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80" w:history="1">
        <w:r w:rsidRPr="00FB2F29">
          <w:rPr>
            <w:rStyle w:val="Hyperlink"/>
            <w:noProof/>
          </w:rPr>
          <w:t>Figure 43</w:t>
        </w:r>
        <w:r w:rsidRPr="00FB2F29">
          <w:rPr>
            <w:rStyle w:val="Hyperlink"/>
            <w:noProof/>
            <w:lang w:val="en-US"/>
          </w:rPr>
          <w:t xml:space="preserve"> Bug report [LAM_011]</w:t>
        </w:r>
        <w:r>
          <w:rPr>
            <w:noProof/>
            <w:webHidden/>
          </w:rPr>
          <w:tab/>
        </w:r>
        <w:r>
          <w:rPr>
            <w:noProof/>
            <w:webHidden/>
          </w:rPr>
          <w:fldChar w:fldCharType="begin"/>
        </w:r>
        <w:r>
          <w:rPr>
            <w:noProof/>
            <w:webHidden/>
          </w:rPr>
          <w:instrText xml:space="preserve"> PAGEREF _Toc153613380 \h </w:instrText>
        </w:r>
        <w:r>
          <w:rPr>
            <w:noProof/>
            <w:webHidden/>
          </w:rPr>
        </w:r>
        <w:r>
          <w:rPr>
            <w:noProof/>
            <w:webHidden/>
          </w:rPr>
          <w:fldChar w:fldCharType="separate"/>
        </w:r>
        <w:r>
          <w:rPr>
            <w:noProof/>
            <w:webHidden/>
          </w:rPr>
          <w:t>88</w:t>
        </w:r>
        <w:r>
          <w:rPr>
            <w:noProof/>
            <w:webHidden/>
          </w:rPr>
          <w:fldChar w:fldCharType="end"/>
        </w:r>
      </w:hyperlink>
    </w:p>
    <w:p w14:paraId="06861C86" w14:textId="1B5FD28F"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81" w:history="1">
        <w:r w:rsidRPr="00FB2F29">
          <w:rPr>
            <w:rStyle w:val="Hyperlink"/>
            <w:noProof/>
          </w:rPr>
          <w:t>Figure 44</w:t>
        </w:r>
        <w:r w:rsidRPr="00FB2F29">
          <w:rPr>
            <w:rStyle w:val="Hyperlink"/>
            <w:noProof/>
            <w:lang w:val="en-US"/>
          </w:rPr>
          <w:t xml:space="preserve"> Activities in [LAM_011]</w:t>
        </w:r>
        <w:r>
          <w:rPr>
            <w:noProof/>
            <w:webHidden/>
          </w:rPr>
          <w:tab/>
        </w:r>
        <w:r>
          <w:rPr>
            <w:noProof/>
            <w:webHidden/>
          </w:rPr>
          <w:fldChar w:fldCharType="begin"/>
        </w:r>
        <w:r>
          <w:rPr>
            <w:noProof/>
            <w:webHidden/>
          </w:rPr>
          <w:instrText xml:space="preserve"> PAGEREF _Toc153613381 \h </w:instrText>
        </w:r>
        <w:r>
          <w:rPr>
            <w:noProof/>
            <w:webHidden/>
          </w:rPr>
        </w:r>
        <w:r>
          <w:rPr>
            <w:noProof/>
            <w:webHidden/>
          </w:rPr>
          <w:fldChar w:fldCharType="separate"/>
        </w:r>
        <w:r>
          <w:rPr>
            <w:noProof/>
            <w:webHidden/>
          </w:rPr>
          <w:t>88</w:t>
        </w:r>
        <w:r>
          <w:rPr>
            <w:noProof/>
            <w:webHidden/>
          </w:rPr>
          <w:fldChar w:fldCharType="end"/>
        </w:r>
      </w:hyperlink>
    </w:p>
    <w:p w14:paraId="6200FB59" w14:textId="0B3BC271"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82" w:history="1">
        <w:r w:rsidRPr="00FB2F29">
          <w:rPr>
            <w:rStyle w:val="Hyperlink"/>
            <w:noProof/>
          </w:rPr>
          <w:t>Figure 45</w:t>
        </w:r>
        <w:r w:rsidRPr="00FB2F29">
          <w:rPr>
            <w:rStyle w:val="Hyperlink"/>
            <w:noProof/>
            <w:lang w:val="en-US"/>
          </w:rPr>
          <w:t xml:space="preserve"> Bug report [LAM_014]</w:t>
        </w:r>
        <w:r>
          <w:rPr>
            <w:noProof/>
            <w:webHidden/>
          </w:rPr>
          <w:tab/>
        </w:r>
        <w:r>
          <w:rPr>
            <w:noProof/>
            <w:webHidden/>
          </w:rPr>
          <w:fldChar w:fldCharType="begin"/>
        </w:r>
        <w:r>
          <w:rPr>
            <w:noProof/>
            <w:webHidden/>
          </w:rPr>
          <w:instrText xml:space="preserve"> PAGEREF _Toc153613382 \h </w:instrText>
        </w:r>
        <w:r>
          <w:rPr>
            <w:noProof/>
            <w:webHidden/>
          </w:rPr>
        </w:r>
        <w:r>
          <w:rPr>
            <w:noProof/>
            <w:webHidden/>
          </w:rPr>
          <w:fldChar w:fldCharType="separate"/>
        </w:r>
        <w:r>
          <w:rPr>
            <w:noProof/>
            <w:webHidden/>
          </w:rPr>
          <w:t>89</w:t>
        </w:r>
        <w:r>
          <w:rPr>
            <w:noProof/>
            <w:webHidden/>
          </w:rPr>
          <w:fldChar w:fldCharType="end"/>
        </w:r>
      </w:hyperlink>
    </w:p>
    <w:p w14:paraId="5AB767C9" w14:textId="030C8691"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83" w:history="1">
        <w:r w:rsidRPr="00FB2F29">
          <w:rPr>
            <w:rStyle w:val="Hyperlink"/>
            <w:noProof/>
          </w:rPr>
          <w:t>Figure 46</w:t>
        </w:r>
        <w:r w:rsidRPr="00FB2F29">
          <w:rPr>
            <w:rStyle w:val="Hyperlink"/>
            <w:noProof/>
            <w:lang w:val="en-US"/>
          </w:rPr>
          <w:t xml:space="preserve"> Activities in [LAM_014]</w:t>
        </w:r>
        <w:r>
          <w:rPr>
            <w:noProof/>
            <w:webHidden/>
          </w:rPr>
          <w:tab/>
        </w:r>
        <w:r>
          <w:rPr>
            <w:noProof/>
            <w:webHidden/>
          </w:rPr>
          <w:fldChar w:fldCharType="begin"/>
        </w:r>
        <w:r>
          <w:rPr>
            <w:noProof/>
            <w:webHidden/>
          </w:rPr>
          <w:instrText xml:space="preserve"> PAGEREF _Toc153613383 \h </w:instrText>
        </w:r>
        <w:r>
          <w:rPr>
            <w:noProof/>
            <w:webHidden/>
          </w:rPr>
        </w:r>
        <w:r>
          <w:rPr>
            <w:noProof/>
            <w:webHidden/>
          </w:rPr>
          <w:fldChar w:fldCharType="separate"/>
        </w:r>
        <w:r>
          <w:rPr>
            <w:noProof/>
            <w:webHidden/>
          </w:rPr>
          <w:t>89</w:t>
        </w:r>
        <w:r>
          <w:rPr>
            <w:noProof/>
            <w:webHidden/>
          </w:rPr>
          <w:fldChar w:fldCharType="end"/>
        </w:r>
      </w:hyperlink>
    </w:p>
    <w:p w14:paraId="49157DC9" w14:textId="024B2FE5"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84" w:history="1">
        <w:r w:rsidRPr="00FB2F29">
          <w:rPr>
            <w:rStyle w:val="Hyperlink"/>
            <w:noProof/>
          </w:rPr>
          <w:t>Figure 47</w:t>
        </w:r>
        <w:r w:rsidRPr="00FB2F29">
          <w:rPr>
            <w:rStyle w:val="Hyperlink"/>
            <w:noProof/>
            <w:lang w:val="en-US"/>
          </w:rPr>
          <w:t xml:space="preserve"> Bug report [NHN_009]</w:t>
        </w:r>
        <w:r>
          <w:rPr>
            <w:noProof/>
            <w:webHidden/>
          </w:rPr>
          <w:tab/>
        </w:r>
        <w:r>
          <w:rPr>
            <w:noProof/>
            <w:webHidden/>
          </w:rPr>
          <w:fldChar w:fldCharType="begin"/>
        </w:r>
        <w:r>
          <w:rPr>
            <w:noProof/>
            <w:webHidden/>
          </w:rPr>
          <w:instrText xml:space="preserve"> PAGEREF _Toc153613384 \h </w:instrText>
        </w:r>
        <w:r>
          <w:rPr>
            <w:noProof/>
            <w:webHidden/>
          </w:rPr>
        </w:r>
        <w:r>
          <w:rPr>
            <w:noProof/>
            <w:webHidden/>
          </w:rPr>
          <w:fldChar w:fldCharType="separate"/>
        </w:r>
        <w:r>
          <w:rPr>
            <w:noProof/>
            <w:webHidden/>
          </w:rPr>
          <w:t>90</w:t>
        </w:r>
        <w:r>
          <w:rPr>
            <w:noProof/>
            <w:webHidden/>
          </w:rPr>
          <w:fldChar w:fldCharType="end"/>
        </w:r>
      </w:hyperlink>
    </w:p>
    <w:p w14:paraId="588753D9" w14:textId="6B6E8E46" w:rsidR="00C271BD" w:rsidRDefault="00C271BD">
      <w:pPr>
        <w:pStyle w:val="TableofFigures"/>
        <w:tabs>
          <w:tab w:val="right" w:leader="dot" w:pos="9395"/>
        </w:tabs>
        <w:rPr>
          <w:rFonts w:asciiTheme="minorHAnsi" w:eastAsiaTheme="minorEastAsia" w:hAnsiTheme="minorHAnsi"/>
          <w:noProof/>
          <w:kern w:val="2"/>
          <w:sz w:val="22"/>
          <w:lang w:val="en-US"/>
          <w14:ligatures w14:val="standardContextual"/>
        </w:rPr>
      </w:pPr>
      <w:hyperlink w:anchor="_Toc153613385" w:history="1">
        <w:r w:rsidRPr="00FB2F29">
          <w:rPr>
            <w:rStyle w:val="Hyperlink"/>
            <w:noProof/>
          </w:rPr>
          <w:t>Figure 48</w:t>
        </w:r>
        <w:r w:rsidRPr="00FB2F29">
          <w:rPr>
            <w:rStyle w:val="Hyperlink"/>
            <w:noProof/>
            <w:lang w:val="en-US"/>
          </w:rPr>
          <w:t xml:space="preserve"> Activities in [NHN_009]</w:t>
        </w:r>
        <w:r>
          <w:rPr>
            <w:noProof/>
            <w:webHidden/>
          </w:rPr>
          <w:tab/>
        </w:r>
        <w:r>
          <w:rPr>
            <w:noProof/>
            <w:webHidden/>
          </w:rPr>
          <w:fldChar w:fldCharType="begin"/>
        </w:r>
        <w:r>
          <w:rPr>
            <w:noProof/>
            <w:webHidden/>
          </w:rPr>
          <w:instrText xml:space="preserve"> PAGEREF _Toc153613385 \h </w:instrText>
        </w:r>
        <w:r>
          <w:rPr>
            <w:noProof/>
            <w:webHidden/>
          </w:rPr>
        </w:r>
        <w:r>
          <w:rPr>
            <w:noProof/>
            <w:webHidden/>
          </w:rPr>
          <w:fldChar w:fldCharType="separate"/>
        </w:r>
        <w:r>
          <w:rPr>
            <w:noProof/>
            <w:webHidden/>
          </w:rPr>
          <w:t>90</w:t>
        </w:r>
        <w:r>
          <w:rPr>
            <w:noProof/>
            <w:webHidden/>
          </w:rPr>
          <w:fldChar w:fldCharType="end"/>
        </w:r>
      </w:hyperlink>
    </w:p>
    <w:p w14:paraId="0C891B3C" w14:textId="5AA87EC7" w:rsidR="002D4BD4" w:rsidRDefault="002D4BD4" w:rsidP="00A91139">
      <w:r>
        <w:fldChar w:fldCharType="end"/>
      </w:r>
    </w:p>
    <w:p w14:paraId="60A5A5A9" w14:textId="77777777" w:rsidR="002D4BD4" w:rsidRDefault="002D4BD4" w:rsidP="002D4BD4">
      <w:pPr>
        <w:rPr>
          <w:rFonts w:eastAsiaTheme="majorEastAsia" w:cstheme="majorBidi"/>
          <w:b/>
          <w:sz w:val="32"/>
          <w:szCs w:val="32"/>
        </w:rPr>
      </w:pPr>
    </w:p>
    <w:p w14:paraId="6B5962C5" w14:textId="17FE942C" w:rsidR="002D4BD4" w:rsidRDefault="002D4BD4" w:rsidP="002D4BD4">
      <w:pPr>
        <w:tabs>
          <w:tab w:val="left" w:pos="2685"/>
        </w:tabs>
        <w:rPr>
          <w:rFonts w:eastAsiaTheme="majorEastAsia" w:cstheme="majorBidi"/>
          <w:b/>
          <w:sz w:val="32"/>
          <w:szCs w:val="32"/>
        </w:rPr>
      </w:pPr>
      <w:r>
        <w:rPr>
          <w:rFonts w:eastAsiaTheme="majorEastAsia" w:cstheme="majorBidi"/>
          <w:b/>
          <w:sz w:val="32"/>
          <w:szCs w:val="32"/>
        </w:rPr>
        <w:tab/>
      </w:r>
    </w:p>
    <w:p w14:paraId="1C871C5A" w14:textId="77777777" w:rsidR="002D4BD4" w:rsidRDefault="002D4BD4">
      <w:pPr>
        <w:rPr>
          <w:rFonts w:eastAsiaTheme="majorEastAsia" w:cstheme="majorBidi"/>
          <w:b/>
          <w:sz w:val="32"/>
          <w:szCs w:val="32"/>
        </w:rPr>
      </w:pPr>
      <w:r>
        <w:rPr>
          <w:rFonts w:eastAsiaTheme="majorEastAsia" w:cstheme="majorBidi"/>
          <w:b/>
          <w:sz w:val="32"/>
          <w:szCs w:val="32"/>
        </w:rPr>
        <w:br w:type="page"/>
      </w:r>
    </w:p>
    <w:p w14:paraId="7E2FF155" w14:textId="77777777" w:rsidR="00C271BD" w:rsidRDefault="002D4BD4" w:rsidP="002D4BD4">
      <w:pPr>
        <w:tabs>
          <w:tab w:val="left" w:pos="2685"/>
        </w:tabs>
        <w:jc w:val="center"/>
        <w:rPr>
          <w:noProof/>
        </w:rPr>
      </w:pPr>
      <w:r>
        <w:rPr>
          <w:rFonts w:eastAsiaTheme="majorEastAsia" w:cstheme="majorBidi"/>
          <w:b/>
          <w:sz w:val="32"/>
          <w:szCs w:val="32"/>
        </w:rPr>
        <w:lastRenderedPageBreak/>
        <w:t>LIST OF TABLES</w:t>
      </w:r>
      <w:r>
        <w:fldChar w:fldCharType="begin"/>
      </w:r>
      <w:r>
        <w:instrText xml:space="preserve"> TOC \h \z \c "Table" </w:instrText>
      </w:r>
      <w:r>
        <w:fldChar w:fldCharType="separate"/>
      </w:r>
    </w:p>
    <w:p w14:paraId="104A3B2C" w14:textId="36F4C816"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86" w:history="1">
        <w:r w:rsidRPr="00C36B1F">
          <w:rPr>
            <w:rStyle w:val="Hyperlink"/>
            <w:noProof/>
          </w:rPr>
          <w:t>Table 1</w:t>
        </w:r>
        <w:r w:rsidRPr="00C36B1F">
          <w:rPr>
            <w:rStyle w:val="Hyperlink"/>
            <w:noProof/>
            <w:lang w:val="en-US"/>
          </w:rPr>
          <w:t xml:space="preserve"> Functional requirements</w:t>
        </w:r>
        <w:r>
          <w:rPr>
            <w:noProof/>
            <w:webHidden/>
          </w:rPr>
          <w:tab/>
        </w:r>
        <w:r>
          <w:rPr>
            <w:noProof/>
            <w:webHidden/>
          </w:rPr>
          <w:fldChar w:fldCharType="begin"/>
        </w:r>
        <w:r>
          <w:rPr>
            <w:noProof/>
            <w:webHidden/>
          </w:rPr>
          <w:instrText xml:space="preserve"> PAGEREF _Toc153613386 \h </w:instrText>
        </w:r>
        <w:r>
          <w:rPr>
            <w:noProof/>
            <w:webHidden/>
          </w:rPr>
        </w:r>
        <w:r>
          <w:rPr>
            <w:noProof/>
            <w:webHidden/>
          </w:rPr>
          <w:fldChar w:fldCharType="separate"/>
        </w:r>
        <w:r>
          <w:rPr>
            <w:noProof/>
            <w:webHidden/>
          </w:rPr>
          <w:t>2</w:t>
        </w:r>
        <w:r>
          <w:rPr>
            <w:noProof/>
            <w:webHidden/>
          </w:rPr>
          <w:fldChar w:fldCharType="end"/>
        </w:r>
      </w:hyperlink>
    </w:p>
    <w:p w14:paraId="0ACCD30A" w14:textId="27985D66"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87" w:history="1">
        <w:r w:rsidRPr="00C36B1F">
          <w:rPr>
            <w:rStyle w:val="Hyperlink"/>
            <w:noProof/>
          </w:rPr>
          <w:t>Table 2</w:t>
        </w:r>
        <w:r w:rsidRPr="00C36B1F">
          <w:rPr>
            <w:rStyle w:val="Hyperlink"/>
            <w:noProof/>
            <w:lang w:val="en-US"/>
          </w:rPr>
          <w:t xml:space="preserve"> User requirements</w:t>
        </w:r>
        <w:r>
          <w:rPr>
            <w:noProof/>
            <w:webHidden/>
          </w:rPr>
          <w:tab/>
        </w:r>
        <w:r>
          <w:rPr>
            <w:noProof/>
            <w:webHidden/>
          </w:rPr>
          <w:fldChar w:fldCharType="begin"/>
        </w:r>
        <w:r>
          <w:rPr>
            <w:noProof/>
            <w:webHidden/>
          </w:rPr>
          <w:instrText xml:space="preserve"> PAGEREF _Toc153613387 \h </w:instrText>
        </w:r>
        <w:r>
          <w:rPr>
            <w:noProof/>
            <w:webHidden/>
          </w:rPr>
        </w:r>
        <w:r>
          <w:rPr>
            <w:noProof/>
            <w:webHidden/>
          </w:rPr>
          <w:fldChar w:fldCharType="separate"/>
        </w:r>
        <w:r>
          <w:rPr>
            <w:noProof/>
            <w:webHidden/>
          </w:rPr>
          <w:t>3</w:t>
        </w:r>
        <w:r>
          <w:rPr>
            <w:noProof/>
            <w:webHidden/>
          </w:rPr>
          <w:fldChar w:fldCharType="end"/>
        </w:r>
      </w:hyperlink>
    </w:p>
    <w:p w14:paraId="6EC8E81E" w14:textId="4B0DD019"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88" w:history="1">
        <w:r w:rsidRPr="00C36B1F">
          <w:rPr>
            <w:rStyle w:val="Hyperlink"/>
            <w:noProof/>
          </w:rPr>
          <w:t>Table 3</w:t>
        </w:r>
        <w:r w:rsidRPr="00C36B1F">
          <w:rPr>
            <w:rStyle w:val="Hyperlink"/>
            <w:noProof/>
            <w:lang w:val="en-US"/>
          </w:rPr>
          <w:t xml:space="preserve"> Use Case “Login”</w:t>
        </w:r>
        <w:r>
          <w:rPr>
            <w:noProof/>
            <w:webHidden/>
          </w:rPr>
          <w:tab/>
        </w:r>
        <w:r>
          <w:rPr>
            <w:noProof/>
            <w:webHidden/>
          </w:rPr>
          <w:fldChar w:fldCharType="begin"/>
        </w:r>
        <w:r>
          <w:rPr>
            <w:noProof/>
            <w:webHidden/>
          </w:rPr>
          <w:instrText xml:space="preserve"> PAGEREF _Toc153613388 \h </w:instrText>
        </w:r>
        <w:r>
          <w:rPr>
            <w:noProof/>
            <w:webHidden/>
          </w:rPr>
        </w:r>
        <w:r>
          <w:rPr>
            <w:noProof/>
            <w:webHidden/>
          </w:rPr>
          <w:fldChar w:fldCharType="separate"/>
        </w:r>
        <w:r>
          <w:rPr>
            <w:noProof/>
            <w:webHidden/>
          </w:rPr>
          <w:t>10</w:t>
        </w:r>
        <w:r>
          <w:rPr>
            <w:noProof/>
            <w:webHidden/>
          </w:rPr>
          <w:fldChar w:fldCharType="end"/>
        </w:r>
      </w:hyperlink>
    </w:p>
    <w:p w14:paraId="2C7DBDA9" w14:textId="55B2D665"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89" w:history="1">
        <w:r w:rsidRPr="00C36B1F">
          <w:rPr>
            <w:rStyle w:val="Hyperlink"/>
            <w:noProof/>
          </w:rPr>
          <w:t>Table 4</w:t>
        </w:r>
        <w:r w:rsidRPr="00C36B1F">
          <w:rPr>
            <w:rStyle w:val="Hyperlink"/>
            <w:noProof/>
            <w:lang w:val="en-US"/>
          </w:rPr>
          <w:t xml:space="preserve"> Use Case "Register Account"</w:t>
        </w:r>
        <w:r>
          <w:rPr>
            <w:noProof/>
            <w:webHidden/>
          </w:rPr>
          <w:tab/>
        </w:r>
        <w:r>
          <w:rPr>
            <w:noProof/>
            <w:webHidden/>
          </w:rPr>
          <w:fldChar w:fldCharType="begin"/>
        </w:r>
        <w:r>
          <w:rPr>
            <w:noProof/>
            <w:webHidden/>
          </w:rPr>
          <w:instrText xml:space="preserve"> PAGEREF _Toc153613389 \h </w:instrText>
        </w:r>
        <w:r>
          <w:rPr>
            <w:noProof/>
            <w:webHidden/>
          </w:rPr>
        </w:r>
        <w:r>
          <w:rPr>
            <w:noProof/>
            <w:webHidden/>
          </w:rPr>
          <w:fldChar w:fldCharType="separate"/>
        </w:r>
        <w:r>
          <w:rPr>
            <w:noProof/>
            <w:webHidden/>
          </w:rPr>
          <w:t>11</w:t>
        </w:r>
        <w:r>
          <w:rPr>
            <w:noProof/>
            <w:webHidden/>
          </w:rPr>
          <w:fldChar w:fldCharType="end"/>
        </w:r>
      </w:hyperlink>
    </w:p>
    <w:p w14:paraId="6EE1D27C" w14:textId="4E21D126"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0" w:history="1">
        <w:r w:rsidRPr="00C36B1F">
          <w:rPr>
            <w:rStyle w:val="Hyperlink"/>
            <w:noProof/>
          </w:rPr>
          <w:t>Table 5</w:t>
        </w:r>
        <w:r w:rsidRPr="00C36B1F">
          <w:rPr>
            <w:rStyle w:val="Hyperlink"/>
            <w:noProof/>
            <w:lang w:val="en-US"/>
          </w:rPr>
          <w:t xml:space="preserve"> Use Case “Logout”</w:t>
        </w:r>
        <w:r>
          <w:rPr>
            <w:noProof/>
            <w:webHidden/>
          </w:rPr>
          <w:tab/>
        </w:r>
        <w:r>
          <w:rPr>
            <w:noProof/>
            <w:webHidden/>
          </w:rPr>
          <w:fldChar w:fldCharType="begin"/>
        </w:r>
        <w:r>
          <w:rPr>
            <w:noProof/>
            <w:webHidden/>
          </w:rPr>
          <w:instrText xml:space="preserve"> PAGEREF _Toc153613390 \h </w:instrText>
        </w:r>
        <w:r>
          <w:rPr>
            <w:noProof/>
            <w:webHidden/>
          </w:rPr>
        </w:r>
        <w:r>
          <w:rPr>
            <w:noProof/>
            <w:webHidden/>
          </w:rPr>
          <w:fldChar w:fldCharType="separate"/>
        </w:r>
        <w:r>
          <w:rPr>
            <w:noProof/>
            <w:webHidden/>
          </w:rPr>
          <w:t>12</w:t>
        </w:r>
        <w:r>
          <w:rPr>
            <w:noProof/>
            <w:webHidden/>
          </w:rPr>
          <w:fldChar w:fldCharType="end"/>
        </w:r>
      </w:hyperlink>
    </w:p>
    <w:p w14:paraId="6854D3EF" w14:textId="71F26FCF"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1" w:history="1">
        <w:r w:rsidRPr="00C36B1F">
          <w:rPr>
            <w:rStyle w:val="Hyperlink"/>
            <w:noProof/>
          </w:rPr>
          <w:t>Table 6</w:t>
        </w:r>
        <w:r w:rsidRPr="00C36B1F">
          <w:rPr>
            <w:rStyle w:val="Hyperlink"/>
            <w:noProof/>
            <w:lang w:val="en-US"/>
          </w:rPr>
          <w:t xml:space="preserve"> Use Case "Forgot Password"</w:t>
        </w:r>
        <w:r>
          <w:rPr>
            <w:noProof/>
            <w:webHidden/>
          </w:rPr>
          <w:tab/>
        </w:r>
        <w:r>
          <w:rPr>
            <w:noProof/>
            <w:webHidden/>
          </w:rPr>
          <w:fldChar w:fldCharType="begin"/>
        </w:r>
        <w:r>
          <w:rPr>
            <w:noProof/>
            <w:webHidden/>
          </w:rPr>
          <w:instrText xml:space="preserve"> PAGEREF _Toc153613391 \h </w:instrText>
        </w:r>
        <w:r>
          <w:rPr>
            <w:noProof/>
            <w:webHidden/>
          </w:rPr>
        </w:r>
        <w:r>
          <w:rPr>
            <w:noProof/>
            <w:webHidden/>
          </w:rPr>
          <w:fldChar w:fldCharType="separate"/>
        </w:r>
        <w:r>
          <w:rPr>
            <w:noProof/>
            <w:webHidden/>
          </w:rPr>
          <w:t>13</w:t>
        </w:r>
        <w:r>
          <w:rPr>
            <w:noProof/>
            <w:webHidden/>
          </w:rPr>
          <w:fldChar w:fldCharType="end"/>
        </w:r>
      </w:hyperlink>
    </w:p>
    <w:p w14:paraId="19535F74" w14:textId="601421ED"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2" w:history="1">
        <w:r w:rsidRPr="00C36B1F">
          <w:rPr>
            <w:rStyle w:val="Hyperlink"/>
            <w:noProof/>
          </w:rPr>
          <w:t>Table 7</w:t>
        </w:r>
        <w:r w:rsidRPr="00C36B1F">
          <w:rPr>
            <w:rStyle w:val="Hyperlink"/>
            <w:noProof/>
            <w:lang w:val="en-US"/>
          </w:rPr>
          <w:t xml:space="preserve"> Use Case “View Product”</w:t>
        </w:r>
        <w:r>
          <w:rPr>
            <w:noProof/>
            <w:webHidden/>
          </w:rPr>
          <w:tab/>
        </w:r>
        <w:r>
          <w:rPr>
            <w:noProof/>
            <w:webHidden/>
          </w:rPr>
          <w:fldChar w:fldCharType="begin"/>
        </w:r>
        <w:r>
          <w:rPr>
            <w:noProof/>
            <w:webHidden/>
          </w:rPr>
          <w:instrText xml:space="preserve"> PAGEREF _Toc153613392 \h </w:instrText>
        </w:r>
        <w:r>
          <w:rPr>
            <w:noProof/>
            <w:webHidden/>
          </w:rPr>
        </w:r>
        <w:r>
          <w:rPr>
            <w:noProof/>
            <w:webHidden/>
          </w:rPr>
          <w:fldChar w:fldCharType="separate"/>
        </w:r>
        <w:r>
          <w:rPr>
            <w:noProof/>
            <w:webHidden/>
          </w:rPr>
          <w:t>14</w:t>
        </w:r>
        <w:r>
          <w:rPr>
            <w:noProof/>
            <w:webHidden/>
          </w:rPr>
          <w:fldChar w:fldCharType="end"/>
        </w:r>
      </w:hyperlink>
    </w:p>
    <w:p w14:paraId="2E81A0A3" w14:textId="02712474"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3" w:history="1">
        <w:r w:rsidRPr="00C36B1F">
          <w:rPr>
            <w:rStyle w:val="Hyperlink"/>
            <w:noProof/>
          </w:rPr>
          <w:t>Table 8</w:t>
        </w:r>
        <w:r w:rsidRPr="00C36B1F">
          <w:rPr>
            <w:rStyle w:val="Hyperlink"/>
            <w:noProof/>
            <w:lang w:val="en-US"/>
          </w:rPr>
          <w:t xml:space="preserve"> Use Case “Find Product”</w:t>
        </w:r>
        <w:r>
          <w:rPr>
            <w:noProof/>
            <w:webHidden/>
          </w:rPr>
          <w:tab/>
        </w:r>
        <w:r>
          <w:rPr>
            <w:noProof/>
            <w:webHidden/>
          </w:rPr>
          <w:fldChar w:fldCharType="begin"/>
        </w:r>
        <w:r>
          <w:rPr>
            <w:noProof/>
            <w:webHidden/>
          </w:rPr>
          <w:instrText xml:space="preserve"> PAGEREF _Toc153613393 \h </w:instrText>
        </w:r>
        <w:r>
          <w:rPr>
            <w:noProof/>
            <w:webHidden/>
          </w:rPr>
        </w:r>
        <w:r>
          <w:rPr>
            <w:noProof/>
            <w:webHidden/>
          </w:rPr>
          <w:fldChar w:fldCharType="separate"/>
        </w:r>
        <w:r>
          <w:rPr>
            <w:noProof/>
            <w:webHidden/>
          </w:rPr>
          <w:t>15</w:t>
        </w:r>
        <w:r>
          <w:rPr>
            <w:noProof/>
            <w:webHidden/>
          </w:rPr>
          <w:fldChar w:fldCharType="end"/>
        </w:r>
      </w:hyperlink>
    </w:p>
    <w:p w14:paraId="3DFC493C" w14:textId="788036F1"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4" w:history="1">
        <w:r w:rsidRPr="00C36B1F">
          <w:rPr>
            <w:rStyle w:val="Hyperlink"/>
            <w:noProof/>
          </w:rPr>
          <w:t>Table 9</w:t>
        </w:r>
        <w:r w:rsidRPr="00C36B1F">
          <w:rPr>
            <w:rStyle w:val="Hyperlink"/>
            <w:noProof/>
            <w:lang w:val="en-US"/>
          </w:rPr>
          <w:t xml:space="preserve"> Use Case “Filter Product”</w:t>
        </w:r>
        <w:r>
          <w:rPr>
            <w:noProof/>
            <w:webHidden/>
          </w:rPr>
          <w:tab/>
        </w:r>
        <w:r>
          <w:rPr>
            <w:noProof/>
            <w:webHidden/>
          </w:rPr>
          <w:fldChar w:fldCharType="begin"/>
        </w:r>
        <w:r>
          <w:rPr>
            <w:noProof/>
            <w:webHidden/>
          </w:rPr>
          <w:instrText xml:space="preserve"> PAGEREF _Toc153613394 \h </w:instrText>
        </w:r>
        <w:r>
          <w:rPr>
            <w:noProof/>
            <w:webHidden/>
          </w:rPr>
        </w:r>
        <w:r>
          <w:rPr>
            <w:noProof/>
            <w:webHidden/>
          </w:rPr>
          <w:fldChar w:fldCharType="separate"/>
        </w:r>
        <w:r>
          <w:rPr>
            <w:noProof/>
            <w:webHidden/>
          </w:rPr>
          <w:t>16</w:t>
        </w:r>
        <w:r>
          <w:rPr>
            <w:noProof/>
            <w:webHidden/>
          </w:rPr>
          <w:fldChar w:fldCharType="end"/>
        </w:r>
      </w:hyperlink>
    </w:p>
    <w:p w14:paraId="1292493C" w14:textId="245252AD"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5" w:history="1">
        <w:r w:rsidRPr="00C36B1F">
          <w:rPr>
            <w:rStyle w:val="Hyperlink"/>
            <w:noProof/>
          </w:rPr>
          <w:t>Table 10</w:t>
        </w:r>
        <w:r w:rsidRPr="00C36B1F">
          <w:rPr>
            <w:rStyle w:val="Hyperlink"/>
            <w:noProof/>
            <w:lang w:val="en-US"/>
          </w:rPr>
          <w:t xml:space="preserve"> Use Case “Manage Cart”</w:t>
        </w:r>
        <w:r>
          <w:rPr>
            <w:noProof/>
            <w:webHidden/>
          </w:rPr>
          <w:tab/>
        </w:r>
        <w:r>
          <w:rPr>
            <w:noProof/>
            <w:webHidden/>
          </w:rPr>
          <w:fldChar w:fldCharType="begin"/>
        </w:r>
        <w:r>
          <w:rPr>
            <w:noProof/>
            <w:webHidden/>
          </w:rPr>
          <w:instrText xml:space="preserve"> PAGEREF _Toc153613395 \h </w:instrText>
        </w:r>
        <w:r>
          <w:rPr>
            <w:noProof/>
            <w:webHidden/>
          </w:rPr>
        </w:r>
        <w:r>
          <w:rPr>
            <w:noProof/>
            <w:webHidden/>
          </w:rPr>
          <w:fldChar w:fldCharType="separate"/>
        </w:r>
        <w:r>
          <w:rPr>
            <w:noProof/>
            <w:webHidden/>
          </w:rPr>
          <w:t>17</w:t>
        </w:r>
        <w:r>
          <w:rPr>
            <w:noProof/>
            <w:webHidden/>
          </w:rPr>
          <w:fldChar w:fldCharType="end"/>
        </w:r>
      </w:hyperlink>
    </w:p>
    <w:p w14:paraId="11102C63" w14:textId="4CAD5154"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6" w:history="1">
        <w:r w:rsidRPr="00C36B1F">
          <w:rPr>
            <w:rStyle w:val="Hyperlink"/>
            <w:noProof/>
          </w:rPr>
          <w:t>Table 11</w:t>
        </w:r>
        <w:r w:rsidRPr="00C36B1F">
          <w:rPr>
            <w:rStyle w:val="Hyperlink"/>
            <w:noProof/>
            <w:lang w:val="en-US"/>
          </w:rPr>
          <w:t xml:space="preserve"> Use Case “Add Product To Cart”</w:t>
        </w:r>
        <w:r>
          <w:rPr>
            <w:noProof/>
            <w:webHidden/>
          </w:rPr>
          <w:tab/>
        </w:r>
        <w:r>
          <w:rPr>
            <w:noProof/>
            <w:webHidden/>
          </w:rPr>
          <w:fldChar w:fldCharType="begin"/>
        </w:r>
        <w:r>
          <w:rPr>
            <w:noProof/>
            <w:webHidden/>
          </w:rPr>
          <w:instrText xml:space="preserve"> PAGEREF _Toc153613396 \h </w:instrText>
        </w:r>
        <w:r>
          <w:rPr>
            <w:noProof/>
            <w:webHidden/>
          </w:rPr>
        </w:r>
        <w:r>
          <w:rPr>
            <w:noProof/>
            <w:webHidden/>
          </w:rPr>
          <w:fldChar w:fldCharType="separate"/>
        </w:r>
        <w:r>
          <w:rPr>
            <w:noProof/>
            <w:webHidden/>
          </w:rPr>
          <w:t>18</w:t>
        </w:r>
        <w:r>
          <w:rPr>
            <w:noProof/>
            <w:webHidden/>
          </w:rPr>
          <w:fldChar w:fldCharType="end"/>
        </w:r>
      </w:hyperlink>
    </w:p>
    <w:p w14:paraId="34837E2C" w14:textId="42A5AEB0"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7" w:history="1">
        <w:r w:rsidRPr="00C36B1F">
          <w:rPr>
            <w:rStyle w:val="Hyperlink"/>
            <w:noProof/>
          </w:rPr>
          <w:t>Table 12</w:t>
        </w:r>
        <w:r w:rsidRPr="00C36B1F">
          <w:rPr>
            <w:rStyle w:val="Hyperlink"/>
            <w:noProof/>
            <w:lang w:val="en-US"/>
          </w:rPr>
          <w:t xml:space="preserve"> Use Case “Update Cart Quantity”</w:t>
        </w:r>
        <w:r>
          <w:rPr>
            <w:noProof/>
            <w:webHidden/>
          </w:rPr>
          <w:tab/>
        </w:r>
        <w:r>
          <w:rPr>
            <w:noProof/>
            <w:webHidden/>
          </w:rPr>
          <w:fldChar w:fldCharType="begin"/>
        </w:r>
        <w:r>
          <w:rPr>
            <w:noProof/>
            <w:webHidden/>
          </w:rPr>
          <w:instrText xml:space="preserve"> PAGEREF _Toc153613397 \h </w:instrText>
        </w:r>
        <w:r>
          <w:rPr>
            <w:noProof/>
            <w:webHidden/>
          </w:rPr>
        </w:r>
        <w:r>
          <w:rPr>
            <w:noProof/>
            <w:webHidden/>
          </w:rPr>
          <w:fldChar w:fldCharType="separate"/>
        </w:r>
        <w:r>
          <w:rPr>
            <w:noProof/>
            <w:webHidden/>
          </w:rPr>
          <w:t>19</w:t>
        </w:r>
        <w:r>
          <w:rPr>
            <w:noProof/>
            <w:webHidden/>
          </w:rPr>
          <w:fldChar w:fldCharType="end"/>
        </w:r>
      </w:hyperlink>
    </w:p>
    <w:p w14:paraId="338C3E45" w14:textId="702215DE"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8" w:history="1">
        <w:r w:rsidRPr="00C36B1F">
          <w:rPr>
            <w:rStyle w:val="Hyperlink"/>
            <w:noProof/>
          </w:rPr>
          <w:t>Table 13</w:t>
        </w:r>
        <w:r w:rsidRPr="00C36B1F">
          <w:rPr>
            <w:rStyle w:val="Hyperlink"/>
            <w:noProof/>
            <w:lang w:val="en-US"/>
          </w:rPr>
          <w:t xml:space="preserve"> Use Case “Delete Cart Products”</w:t>
        </w:r>
        <w:r>
          <w:rPr>
            <w:noProof/>
            <w:webHidden/>
          </w:rPr>
          <w:tab/>
        </w:r>
        <w:r>
          <w:rPr>
            <w:noProof/>
            <w:webHidden/>
          </w:rPr>
          <w:fldChar w:fldCharType="begin"/>
        </w:r>
        <w:r>
          <w:rPr>
            <w:noProof/>
            <w:webHidden/>
          </w:rPr>
          <w:instrText xml:space="preserve"> PAGEREF _Toc153613398 \h </w:instrText>
        </w:r>
        <w:r>
          <w:rPr>
            <w:noProof/>
            <w:webHidden/>
          </w:rPr>
        </w:r>
        <w:r>
          <w:rPr>
            <w:noProof/>
            <w:webHidden/>
          </w:rPr>
          <w:fldChar w:fldCharType="separate"/>
        </w:r>
        <w:r>
          <w:rPr>
            <w:noProof/>
            <w:webHidden/>
          </w:rPr>
          <w:t>20</w:t>
        </w:r>
        <w:r>
          <w:rPr>
            <w:noProof/>
            <w:webHidden/>
          </w:rPr>
          <w:fldChar w:fldCharType="end"/>
        </w:r>
      </w:hyperlink>
    </w:p>
    <w:p w14:paraId="263DA034" w14:textId="34171FBF"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399" w:history="1">
        <w:r w:rsidRPr="00C36B1F">
          <w:rPr>
            <w:rStyle w:val="Hyperlink"/>
            <w:noProof/>
          </w:rPr>
          <w:t>Table 14</w:t>
        </w:r>
        <w:r w:rsidRPr="00C36B1F">
          <w:rPr>
            <w:rStyle w:val="Hyperlink"/>
            <w:noProof/>
            <w:lang w:val="en-US"/>
          </w:rPr>
          <w:t xml:space="preserve"> Use Case “Buy Product”</w:t>
        </w:r>
        <w:r>
          <w:rPr>
            <w:noProof/>
            <w:webHidden/>
          </w:rPr>
          <w:tab/>
        </w:r>
        <w:r>
          <w:rPr>
            <w:noProof/>
            <w:webHidden/>
          </w:rPr>
          <w:fldChar w:fldCharType="begin"/>
        </w:r>
        <w:r>
          <w:rPr>
            <w:noProof/>
            <w:webHidden/>
          </w:rPr>
          <w:instrText xml:space="preserve"> PAGEREF _Toc153613399 \h </w:instrText>
        </w:r>
        <w:r>
          <w:rPr>
            <w:noProof/>
            <w:webHidden/>
          </w:rPr>
        </w:r>
        <w:r>
          <w:rPr>
            <w:noProof/>
            <w:webHidden/>
          </w:rPr>
          <w:fldChar w:fldCharType="separate"/>
        </w:r>
        <w:r>
          <w:rPr>
            <w:noProof/>
            <w:webHidden/>
          </w:rPr>
          <w:t>21</w:t>
        </w:r>
        <w:r>
          <w:rPr>
            <w:noProof/>
            <w:webHidden/>
          </w:rPr>
          <w:fldChar w:fldCharType="end"/>
        </w:r>
      </w:hyperlink>
    </w:p>
    <w:p w14:paraId="2537BB24" w14:textId="3F460EDF"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0" w:history="1">
        <w:r w:rsidRPr="00C36B1F">
          <w:rPr>
            <w:rStyle w:val="Hyperlink"/>
            <w:noProof/>
          </w:rPr>
          <w:t>Table 15</w:t>
        </w:r>
        <w:r w:rsidRPr="00C36B1F">
          <w:rPr>
            <w:rStyle w:val="Hyperlink"/>
            <w:noProof/>
            <w:lang w:val="en-US"/>
          </w:rPr>
          <w:t xml:space="preserve"> Use Case “Manage Account”</w:t>
        </w:r>
        <w:r>
          <w:rPr>
            <w:noProof/>
            <w:webHidden/>
          </w:rPr>
          <w:tab/>
        </w:r>
        <w:r>
          <w:rPr>
            <w:noProof/>
            <w:webHidden/>
          </w:rPr>
          <w:fldChar w:fldCharType="begin"/>
        </w:r>
        <w:r>
          <w:rPr>
            <w:noProof/>
            <w:webHidden/>
          </w:rPr>
          <w:instrText xml:space="preserve"> PAGEREF _Toc153613400 \h </w:instrText>
        </w:r>
        <w:r>
          <w:rPr>
            <w:noProof/>
            <w:webHidden/>
          </w:rPr>
        </w:r>
        <w:r>
          <w:rPr>
            <w:noProof/>
            <w:webHidden/>
          </w:rPr>
          <w:fldChar w:fldCharType="separate"/>
        </w:r>
        <w:r>
          <w:rPr>
            <w:noProof/>
            <w:webHidden/>
          </w:rPr>
          <w:t>22</w:t>
        </w:r>
        <w:r>
          <w:rPr>
            <w:noProof/>
            <w:webHidden/>
          </w:rPr>
          <w:fldChar w:fldCharType="end"/>
        </w:r>
      </w:hyperlink>
    </w:p>
    <w:p w14:paraId="66131C28" w14:textId="20FA8F6B"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1" w:history="1">
        <w:r w:rsidRPr="00C36B1F">
          <w:rPr>
            <w:rStyle w:val="Hyperlink"/>
            <w:noProof/>
          </w:rPr>
          <w:t>Table 16</w:t>
        </w:r>
        <w:r w:rsidRPr="00C36B1F">
          <w:rPr>
            <w:rStyle w:val="Hyperlink"/>
            <w:noProof/>
            <w:lang w:val="en-US"/>
          </w:rPr>
          <w:t xml:space="preserve"> Use Case “Manage Personal account”</w:t>
        </w:r>
        <w:r>
          <w:rPr>
            <w:noProof/>
            <w:webHidden/>
          </w:rPr>
          <w:tab/>
        </w:r>
        <w:r>
          <w:rPr>
            <w:noProof/>
            <w:webHidden/>
          </w:rPr>
          <w:fldChar w:fldCharType="begin"/>
        </w:r>
        <w:r>
          <w:rPr>
            <w:noProof/>
            <w:webHidden/>
          </w:rPr>
          <w:instrText xml:space="preserve"> PAGEREF _Toc153613401 \h </w:instrText>
        </w:r>
        <w:r>
          <w:rPr>
            <w:noProof/>
            <w:webHidden/>
          </w:rPr>
        </w:r>
        <w:r>
          <w:rPr>
            <w:noProof/>
            <w:webHidden/>
          </w:rPr>
          <w:fldChar w:fldCharType="separate"/>
        </w:r>
        <w:r>
          <w:rPr>
            <w:noProof/>
            <w:webHidden/>
          </w:rPr>
          <w:t>23</w:t>
        </w:r>
        <w:r>
          <w:rPr>
            <w:noProof/>
            <w:webHidden/>
          </w:rPr>
          <w:fldChar w:fldCharType="end"/>
        </w:r>
      </w:hyperlink>
    </w:p>
    <w:p w14:paraId="062C20B2" w14:textId="66C02A07"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2" w:history="1">
        <w:r w:rsidRPr="00C36B1F">
          <w:rPr>
            <w:rStyle w:val="Hyperlink"/>
            <w:noProof/>
          </w:rPr>
          <w:t>Table 17</w:t>
        </w:r>
        <w:r w:rsidRPr="00C36B1F">
          <w:rPr>
            <w:rStyle w:val="Hyperlink"/>
            <w:noProof/>
            <w:lang w:val="en-US"/>
          </w:rPr>
          <w:t xml:space="preserve"> Use Case “Manage Product”</w:t>
        </w:r>
        <w:r>
          <w:rPr>
            <w:noProof/>
            <w:webHidden/>
          </w:rPr>
          <w:tab/>
        </w:r>
        <w:r>
          <w:rPr>
            <w:noProof/>
            <w:webHidden/>
          </w:rPr>
          <w:fldChar w:fldCharType="begin"/>
        </w:r>
        <w:r>
          <w:rPr>
            <w:noProof/>
            <w:webHidden/>
          </w:rPr>
          <w:instrText xml:space="preserve"> PAGEREF _Toc153613402 \h </w:instrText>
        </w:r>
        <w:r>
          <w:rPr>
            <w:noProof/>
            <w:webHidden/>
          </w:rPr>
        </w:r>
        <w:r>
          <w:rPr>
            <w:noProof/>
            <w:webHidden/>
          </w:rPr>
          <w:fldChar w:fldCharType="separate"/>
        </w:r>
        <w:r>
          <w:rPr>
            <w:noProof/>
            <w:webHidden/>
          </w:rPr>
          <w:t>24</w:t>
        </w:r>
        <w:r>
          <w:rPr>
            <w:noProof/>
            <w:webHidden/>
          </w:rPr>
          <w:fldChar w:fldCharType="end"/>
        </w:r>
      </w:hyperlink>
    </w:p>
    <w:p w14:paraId="65EF114C" w14:textId="3EAD171C"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3" w:history="1">
        <w:r w:rsidRPr="00C36B1F">
          <w:rPr>
            <w:rStyle w:val="Hyperlink"/>
            <w:noProof/>
          </w:rPr>
          <w:t>Table 18</w:t>
        </w:r>
        <w:r w:rsidRPr="00C36B1F">
          <w:rPr>
            <w:rStyle w:val="Hyperlink"/>
            <w:noProof/>
            <w:lang w:val="en-US"/>
          </w:rPr>
          <w:t xml:space="preserve"> Use Case “Manage Order”</w:t>
        </w:r>
        <w:r>
          <w:rPr>
            <w:noProof/>
            <w:webHidden/>
          </w:rPr>
          <w:tab/>
        </w:r>
        <w:r>
          <w:rPr>
            <w:noProof/>
            <w:webHidden/>
          </w:rPr>
          <w:fldChar w:fldCharType="begin"/>
        </w:r>
        <w:r>
          <w:rPr>
            <w:noProof/>
            <w:webHidden/>
          </w:rPr>
          <w:instrText xml:space="preserve"> PAGEREF _Toc153613403 \h </w:instrText>
        </w:r>
        <w:r>
          <w:rPr>
            <w:noProof/>
            <w:webHidden/>
          </w:rPr>
        </w:r>
        <w:r>
          <w:rPr>
            <w:noProof/>
            <w:webHidden/>
          </w:rPr>
          <w:fldChar w:fldCharType="separate"/>
        </w:r>
        <w:r>
          <w:rPr>
            <w:noProof/>
            <w:webHidden/>
          </w:rPr>
          <w:t>27</w:t>
        </w:r>
        <w:r>
          <w:rPr>
            <w:noProof/>
            <w:webHidden/>
          </w:rPr>
          <w:fldChar w:fldCharType="end"/>
        </w:r>
      </w:hyperlink>
    </w:p>
    <w:p w14:paraId="1F777923" w14:textId="7E316095"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4" w:history="1">
        <w:r w:rsidRPr="00C36B1F">
          <w:rPr>
            <w:rStyle w:val="Hyperlink"/>
            <w:noProof/>
          </w:rPr>
          <w:t>Table 19</w:t>
        </w:r>
        <w:r w:rsidRPr="00C36B1F">
          <w:rPr>
            <w:rStyle w:val="Hyperlink"/>
            <w:noProof/>
            <w:lang w:val="en-US"/>
          </w:rPr>
          <w:t xml:space="preserve"> Use Case “View Order History”</w:t>
        </w:r>
        <w:r>
          <w:rPr>
            <w:noProof/>
            <w:webHidden/>
          </w:rPr>
          <w:tab/>
        </w:r>
        <w:r>
          <w:rPr>
            <w:noProof/>
            <w:webHidden/>
          </w:rPr>
          <w:fldChar w:fldCharType="begin"/>
        </w:r>
        <w:r>
          <w:rPr>
            <w:noProof/>
            <w:webHidden/>
          </w:rPr>
          <w:instrText xml:space="preserve"> PAGEREF _Toc153613404 \h </w:instrText>
        </w:r>
        <w:r>
          <w:rPr>
            <w:noProof/>
            <w:webHidden/>
          </w:rPr>
        </w:r>
        <w:r>
          <w:rPr>
            <w:noProof/>
            <w:webHidden/>
          </w:rPr>
          <w:fldChar w:fldCharType="separate"/>
        </w:r>
        <w:r>
          <w:rPr>
            <w:noProof/>
            <w:webHidden/>
          </w:rPr>
          <w:t>28</w:t>
        </w:r>
        <w:r>
          <w:rPr>
            <w:noProof/>
            <w:webHidden/>
          </w:rPr>
          <w:fldChar w:fldCharType="end"/>
        </w:r>
      </w:hyperlink>
    </w:p>
    <w:p w14:paraId="456EF61A" w14:textId="3707983D"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5" w:history="1">
        <w:r w:rsidRPr="00C36B1F">
          <w:rPr>
            <w:rStyle w:val="Hyperlink"/>
            <w:noProof/>
          </w:rPr>
          <w:t>Table 20</w:t>
        </w:r>
        <w:r w:rsidRPr="00C36B1F">
          <w:rPr>
            <w:rStyle w:val="Hyperlink"/>
            <w:noProof/>
            <w:lang w:val="en-US"/>
          </w:rPr>
          <w:t xml:space="preserve"> Use Case “View Order Details”</w:t>
        </w:r>
        <w:r>
          <w:rPr>
            <w:noProof/>
            <w:webHidden/>
          </w:rPr>
          <w:tab/>
        </w:r>
        <w:r>
          <w:rPr>
            <w:noProof/>
            <w:webHidden/>
          </w:rPr>
          <w:fldChar w:fldCharType="begin"/>
        </w:r>
        <w:r>
          <w:rPr>
            <w:noProof/>
            <w:webHidden/>
          </w:rPr>
          <w:instrText xml:space="preserve"> PAGEREF _Toc153613405 \h </w:instrText>
        </w:r>
        <w:r>
          <w:rPr>
            <w:noProof/>
            <w:webHidden/>
          </w:rPr>
        </w:r>
        <w:r>
          <w:rPr>
            <w:noProof/>
            <w:webHidden/>
          </w:rPr>
          <w:fldChar w:fldCharType="separate"/>
        </w:r>
        <w:r>
          <w:rPr>
            <w:noProof/>
            <w:webHidden/>
          </w:rPr>
          <w:t>29</w:t>
        </w:r>
        <w:r>
          <w:rPr>
            <w:noProof/>
            <w:webHidden/>
          </w:rPr>
          <w:fldChar w:fldCharType="end"/>
        </w:r>
      </w:hyperlink>
    </w:p>
    <w:p w14:paraId="4CE41ABC" w14:textId="59F5F096"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6" w:history="1">
        <w:r w:rsidRPr="00C36B1F">
          <w:rPr>
            <w:rStyle w:val="Hyperlink"/>
            <w:noProof/>
          </w:rPr>
          <w:t>Table 21</w:t>
        </w:r>
        <w:r w:rsidRPr="00C36B1F">
          <w:rPr>
            <w:rStyle w:val="Hyperlink"/>
            <w:noProof/>
            <w:lang w:val="en-US"/>
          </w:rPr>
          <w:t xml:space="preserve"> Work Schedule</w:t>
        </w:r>
        <w:r>
          <w:rPr>
            <w:noProof/>
            <w:webHidden/>
          </w:rPr>
          <w:tab/>
        </w:r>
        <w:r>
          <w:rPr>
            <w:noProof/>
            <w:webHidden/>
          </w:rPr>
          <w:fldChar w:fldCharType="begin"/>
        </w:r>
        <w:r>
          <w:rPr>
            <w:noProof/>
            <w:webHidden/>
          </w:rPr>
          <w:instrText xml:space="preserve"> PAGEREF _Toc153613406 \h </w:instrText>
        </w:r>
        <w:r>
          <w:rPr>
            <w:noProof/>
            <w:webHidden/>
          </w:rPr>
        </w:r>
        <w:r>
          <w:rPr>
            <w:noProof/>
            <w:webHidden/>
          </w:rPr>
          <w:fldChar w:fldCharType="separate"/>
        </w:r>
        <w:r>
          <w:rPr>
            <w:noProof/>
            <w:webHidden/>
          </w:rPr>
          <w:t>43</w:t>
        </w:r>
        <w:r>
          <w:rPr>
            <w:noProof/>
            <w:webHidden/>
          </w:rPr>
          <w:fldChar w:fldCharType="end"/>
        </w:r>
      </w:hyperlink>
    </w:p>
    <w:p w14:paraId="65E28F96" w14:textId="5C0E060D"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7" w:history="1">
        <w:r w:rsidRPr="00C36B1F">
          <w:rPr>
            <w:rStyle w:val="Hyperlink"/>
            <w:noProof/>
          </w:rPr>
          <w:t>Table 22</w:t>
        </w:r>
        <w:r w:rsidRPr="00C36B1F">
          <w:rPr>
            <w:rStyle w:val="Hyperlink"/>
            <w:noProof/>
            <w:lang w:val="en-US"/>
          </w:rPr>
          <w:t xml:space="preserve"> Test Role</w:t>
        </w:r>
        <w:r>
          <w:rPr>
            <w:noProof/>
            <w:webHidden/>
          </w:rPr>
          <w:tab/>
        </w:r>
        <w:r>
          <w:rPr>
            <w:noProof/>
            <w:webHidden/>
          </w:rPr>
          <w:fldChar w:fldCharType="begin"/>
        </w:r>
        <w:r>
          <w:rPr>
            <w:noProof/>
            <w:webHidden/>
          </w:rPr>
          <w:instrText xml:space="preserve"> PAGEREF _Toc153613407 \h </w:instrText>
        </w:r>
        <w:r>
          <w:rPr>
            <w:noProof/>
            <w:webHidden/>
          </w:rPr>
        </w:r>
        <w:r>
          <w:rPr>
            <w:noProof/>
            <w:webHidden/>
          </w:rPr>
          <w:fldChar w:fldCharType="separate"/>
        </w:r>
        <w:r>
          <w:rPr>
            <w:noProof/>
            <w:webHidden/>
          </w:rPr>
          <w:t>44</w:t>
        </w:r>
        <w:r>
          <w:rPr>
            <w:noProof/>
            <w:webHidden/>
          </w:rPr>
          <w:fldChar w:fldCharType="end"/>
        </w:r>
      </w:hyperlink>
    </w:p>
    <w:p w14:paraId="3FAB5FE8" w14:textId="0807FBFA"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8" w:history="1">
        <w:r w:rsidRPr="00C36B1F">
          <w:rPr>
            <w:rStyle w:val="Hyperlink"/>
            <w:noProof/>
          </w:rPr>
          <w:t>Table 23</w:t>
        </w:r>
        <w:r w:rsidRPr="00C36B1F">
          <w:rPr>
            <w:rStyle w:val="Hyperlink"/>
            <w:noProof/>
            <w:lang w:val="en-US"/>
          </w:rPr>
          <w:t xml:space="preserve"> Functional testing</w:t>
        </w:r>
        <w:r>
          <w:rPr>
            <w:noProof/>
            <w:webHidden/>
          </w:rPr>
          <w:tab/>
        </w:r>
        <w:r>
          <w:rPr>
            <w:noProof/>
            <w:webHidden/>
          </w:rPr>
          <w:fldChar w:fldCharType="begin"/>
        </w:r>
        <w:r>
          <w:rPr>
            <w:noProof/>
            <w:webHidden/>
          </w:rPr>
          <w:instrText xml:space="preserve"> PAGEREF _Toc153613408 \h </w:instrText>
        </w:r>
        <w:r>
          <w:rPr>
            <w:noProof/>
            <w:webHidden/>
          </w:rPr>
        </w:r>
        <w:r>
          <w:rPr>
            <w:noProof/>
            <w:webHidden/>
          </w:rPr>
          <w:fldChar w:fldCharType="separate"/>
        </w:r>
        <w:r>
          <w:rPr>
            <w:noProof/>
            <w:webHidden/>
          </w:rPr>
          <w:t>45</w:t>
        </w:r>
        <w:r>
          <w:rPr>
            <w:noProof/>
            <w:webHidden/>
          </w:rPr>
          <w:fldChar w:fldCharType="end"/>
        </w:r>
      </w:hyperlink>
    </w:p>
    <w:p w14:paraId="2C8B2F22" w14:textId="2CB9D4A9"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09" w:history="1">
        <w:r w:rsidRPr="00C36B1F">
          <w:rPr>
            <w:rStyle w:val="Hyperlink"/>
            <w:noProof/>
          </w:rPr>
          <w:t>Table 24</w:t>
        </w:r>
        <w:r w:rsidRPr="00C36B1F">
          <w:rPr>
            <w:rStyle w:val="Hyperlink"/>
            <w:noProof/>
            <w:lang w:val="en-US"/>
          </w:rPr>
          <w:t xml:space="preserve"> Create Product Test Cases</w:t>
        </w:r>
        <w:r>
          <w:rPr>
            <w:noProof/>
            <w:webHidden/>
          </w:rPr>
          <w:tab/>
        </w:r>
        <w:r>
          <w:rPr>
            <w:noProof/>
            <w:webHidden/>
          </w:rPr>
          <w:fldChar w:fldCharType="begin"/>
        </w:r>
        <w:r>
          <w:rPr>
            <w:noProof/>
            <w:webHidden/>
          </w:rPr>
          <w:instrText xml:space="preserve"> PAGEREF _Toc153613409 \h </w:instrText>
        </w:r>
        <w:r>
          <w:rPr>
            <w:noProof/>
            <w:webHidden/>
          </w:rPr>
        </w:r>
        <w:r>
          <w:rPr>
            <w:noProof/>
            <w:webHidden/>
          </w:rPr>
          <w:fldChar w:fldCharType="separate"/>
        </w:r>
        <w:r>
          <w:rPr>
            <w:noProof/>
            <w:webHidden/>
          </w:rPr>
          <w:t>48</w:t>
        </w:r>
        <w:r>
          <w:rPr>
            <w:noProof/>
            <w:webHidden/>
          </w:rPr>
          <w:fldChar w:fldCharType="end"/>
        </w:r>
      </w:hyperlink>
    </w:p>
    <w:p w14:paraId="729BFBBF" w14:textId="6A66E79E"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0" w:history="1">
        <w:r w:rsidRPr="00C36B1F">
          <w:rPr>
            <w:rStyle w:val="Hyperlink"/>
            <w:noProof/>
          </w:rPr>
          <w:t>Table 25</w:t>
        </w:r>
        <w:r w:rsidRPr="00C36B1F">
          <w:rPr>
            <w:rStyle w:val="Hyperlink"/>
            <w:noProof/>
            <w:lang w:val="en-US"/>
          </w:rPr>
          <w:t xml:space="preserve"> Create Product Variable Lifecycle</w:t>
        </w:r>
        <w:r>
          <w:rPr>
            <w:noProof/>
            <w:webHidden/>
          </w:rPr>
          <w:tab/>
        </w:r>
        <w:r>
          <w:rPr>
            <w:noProof/>
            <w:webHidden/>
          </w:rPr>
          <w:fldChar w:fldCharType="begin"/>
        </w:r>
        <w:r>
          <w:rPr>
            <w:noProof/>
            <w:webHidden/>
          </w:rPr>
          <w:instrText xml:space="preserve"> PAGEREF _Toc153613410 \h </w:instrText>
        </w:r>
        <w:r>
          <w:rPr>
            <w:noProof/>
            <w:webHidden/>
          </w:rPr>
        </w:r>
        <w:r>
          <w:rPr>
            <w:noProof/>
            <w:webHidden/>
          </w:rPr>
          <w:fldChar w:fldCharType="separate"/>
        </w:r>
        <w:r>
          <w:rPr>
            <w:noProof/>
            <w:webHidden/>
          </w:rPr>
          <w:t>50</w:t>
        </w:r>
        <w:r>
          <w:rPr>
            <w:noProof/>
            <w:webHidden/>
          </w:rPr>
          <w:fldChar w:fldCharType="end"/>
        </w:r>
      </w:hyperlink>
    </w:p>
    <w:p w14:paraId="6515CAC4" w14:textId="7C163AE3"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1" w:history="1">
        <w:r w:rsidRPr="00C36B1F">
          <w:rPr>
            <w:rStyle w:val="Hyperlink"/>
            <w:noProof/>
          </w:rPr>
          <w:t>Table 26</w:t>
        </w:r>
        <w:r w:rsidRPr="00C36B1F">
          <w:rPr>
            <w:rStyle w:val="Hyperlink"/>
            <w:noProof/>
            <w:lang w:val="en-US"/>
          </w:rPr>
          <w:t xml:space="preserve"> Update Product Test Cases</w:t>
        </w:r>
        <w:r>
          <w:rPr>
            <w:noProof/>
            <w:webHidden/>
          </w:rPr>
          <w:tab/>
        </w:r>
        <w:r>
          <w:rPr>
            <w:noProof/>
            <w:webHidden/>
          </w:rPr>
          <w:fldChar w:fldCharType="begin"/>
        </w:r>
        <w:r>
          <w:rPr>
            <w:noProof/>
            <w:webHidden/>
          </w:rPr>
          <w:instrText xml:space="preserve"> PAGEREF _Toc153613411 \h </w:instrText>
        </w:r>
        <w:r>
          <w:rPr>
            <w:noProof/>
            <w:webHidden/>
          </w:rPr>
        </w:r>
        <w:r>
          <w:rPr>
            <w:noProof/>
            <w:webHidden/>
          </w:rPr>
          <w:fldChar w:fldCharType="separate"/>
        </w:r>
        <w:r>
          <w:rPr>
            <w:noProof/>
            <w:webHidden/>
          </w:rPr>
          <w:t>53</w:t>
        </w:r>
        <w:r>
          <w:rPr>
            <w:noProof/>
            <w:webHidden/>
          </w:rPr>
          <w:fldChar w:fldCharType="end"/>
        </w:r>
      </w:hyperlink>
    </w:p>
    <w:p w14:paraId="1010AF20" w14:textId="7420C293"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2" w:history="1">
        <w:r w:rsidRPr="00C36B1F">
          <w:rPr>
            <w:rStyle w:val="Hyperlink"/>
            <w:noProof/>
          </w:rPr>
          <w:t>Table 27</w:t>
        </w:r>
        <w:r w:rsidRPr="00C36B1F">
          <w:rPr>
            <w:rStyle w:val="Hyperlink"/>
            <w:noProof/>
            <w:lang w:val="en-US"/>
          </w:rPr>
          <w:t xml:space="preserve"> Update Product Variables Lifecycle</w:t>
        </w:r>
        <w:r>
          <w:rPr>
            <w:noProof/>
            <w:webHidden/>
          </w:rPr>
          <w:tab/>
        </w:r>
        <w:r>
          <w:rPr>
            <w:noProof/>
            <w:webHidden/>
          </w:rPr>
          <w:fldChar w:fldCharType="begin"/>
        </w:r>
        <w:r>
          <w:rPr>
            <w:noProof/>
            <w:webHidden/>
          </w:rPr>
          <w:instrText xml:space="preserve"> PAGEREF _Toc153613412 \h </w:instrText>
        </w:r>
        <w:r>
          <w:rPr>
            <w:noProof/>
            <w:webHidden/>
          </w:rPr>
        </w:r>
        <w:r>
          <w:rPr>
            <w:noProof/>
            <w:webHidden/>
          </w:rPr>
          <w:fldChar w:fldCharType="separate"/>
        </w:r>
        <w:r>
          <w:rPr>
            <w:noProof/>
            <w:webHidden/>
          </w:rPr>
          <w:t>54</w:t>
        </w:r>
        <w:r>
          <w:rPr>
            <w:noProof/>
            <w:webHidden/>
          </w:rPr>
          <w:fldChar w:fldCharType="end"/>
        </w:r>
      </w:hyperlink>
    </w:p>
    <w:p w14:paraId="6B1B2402" w14:textId="5970559B"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3" w:history="1">
        <w:r w:rsidRPr="00C36B1F">
          <w:rPr>
            <w:rStyle w:val="Hyperlink"/>
            <w:noProof/>
          </w:rPr>
          <w:t>Table 28</w:t>
        </w:r>
        <w:r w:rsidRPr="00C36B1F">
          <w:rPr>
            <w:rStyle w:val="Hyperlink"/>
            <w:noProof/>
            <w:lang w:val="en-US"/>
          </w:rPr>
          <w:t xml:space="preserve"> Get Details Product Test Cases</w:t>
        </w:r>
        <w:r>
          <w:rPr>
            <w:noProof/>
            <w:webHidden/>
          </w:rPr>
          <w:tab/>
        </w:r>
        <w:r>
          <w:rPr>
            <w:noProof/>
            <w:webHidden/>
          </w:rPr>
          <w:fldChar w:fldCharType="begin"/>
        </w:r>
        <w:r>
          <w:rPr>
            <w:noProof/>
            <w:webHidden/>
          </w:rPr>
          <w:instrText xml:space="preserve"> PAGEREF _Toc153613413 \h </w:instrText>
        </w:r>
        <w:r>
          <w:rPr>
            <w:noProof/>
            <w:webHidden/>
          </w:rPr>
        </w:r>
        <w:r>
          <w:rPr>
            <w:noProof/>
            <w:webHidden/>
          </w:rPr>
          <w:fldChar w:fldCharType="separate"/>
        </w:r>
        <w:r>
          <w:rPr>
            <w:noProof/>
            <w:webHidden/>
          </w:rPr>
          <w:t>56</w:t>
        </w:r>
        <w:r>
          <w:rPr>
            <w:noProof/>
            <w:webHidden/>
          </w:rPr>
          <w:fldChar w:fldCharType="end"/>
        </w:r>
      </w:hyperlink>
    </w:p>
    <w:p w14:paraId="0B414236" w14:textId="7EDA3D30"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4" w:history="1">
        <w:r w:rsidRPr="00C36B1F">
          <w:rPr>
            <w:rStyle w:val="Hyperlink"/>
            <w:noProof/>
          </w:rPr>
          <w:t>Table 29</w:t>
        </w:r>
        <w:r w:rsidRPr="00C36B1F">
          <w:rPr>
            <w:rStyle w:val="Hyperlink"/>
            <w:noProof/>
            <w:lang w:val="en-US"/>
          </w:rPr>
          <w:t xml:space="preserve"> Get Details Product Variable Lifecycle</w:t>
        </w:r>
        <w:r>
          <w:rPr>
            <w:noProof/>
            <w:webHidden/>
          </w:rPr>
          <w:tab/>
        </w:r>
        <w:r>
          <w:rPr>
            <w:noProof/>
            <w:webHidden/>
          </w:rPr>
          <w:fldChar w:fldCharType="begin"/>
        </w:r>
        <w:r>
          <w:rPr>
            <w:noProof/>
            <w:webHidden/>
          </w:rPr>
          <w:instrText xml:space="preserve"> PAGEREF _Toc153613414 \h </w:instrText>
        </w:r>
        <w:r>
          <w:rPr>
            <w:noProof/>
            <w:webHidden/>
          </w:rPr>
        </w:r>
        <w:r>
          <w:rPr>
            <w:noProof/>
            <w:webHidden/>
          </w:rPr>
          <w:fldChar w:fldCharType="separate"/>
        </w:r>
        <w:r>
          <w:rPr>
            <w:noProof/>
            <w:webHidden/>
          </w:rPr>
          <w:t>58</w:t>
        </w:r>
        <w:r>
          <w:rPr>
            <w:noProof/>
            <w:webHidden/>
          </w:rPr>
          <w:fldChar w:fldCharType="end"/>
        </w:r>
      </w:hyperlink>
    </w:p>
    <w:p w14:paraId="6195D13B" w14:textId="73DBDBAD"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5" w:history="1">
        <w:r w:rsidRPr="00C36B1F">
          <w:rPr>
            <w:rStyle w:val="Hyperlink"/>
            <w:noProof/>
          </w:rPr>
          <w:t>Table 30</w:t>
        </w:r>
        <w:r w:rsidRPr="00C36B1F">
          <w:rPr>
            <w:rStyle w:val="Hyperlink"/>
            <w:noProof/>
            <w:lang w:val="en-US"/>
          </w:rPr>
          <w:t xml:space="preserve"> Delete Product Test Cases</w:t>
        </w:r>
        <w:r>
          <w:rPr>
            <w:noProof/>
            <w:webHidden/>
          </w:rPr>
          <w:tab/>
        </w:r>
        <w:r>
          <w:rPr>
            <w:noProof/>
            <w:webHidden/>
          </w:rPr>
          <w:fldChar w:fldCharType="begin"/>
        </w:r>
        <w:r>
          <w:rPr>
            <w:noProof/>
            <w:webHidden/>
          </w:rPr>
          <w:instrText xml:space="preserve"> PAGEREF _Toc153613415 \h </w:instrText>
        </w:r>
        <w:r>
          <w:rPr>
            <w:noProof/>
            <w:webHidden/>
          </w:rPr>
        </w:r>
        <w:r>
          <w:rPr>
            <w:noProof/>
            <w:webHidden/>
          </w:rPr>
          <w:fldChar w:fldCharType="separate"/>
        </w:r>
        <w:r>
          <w:rPr>
            <w:noProof/>
            <w:webHidden/>
          </w:rPr>
          <w:t>59</w:t>
        </w:r>
        <w:r>
          <w:rPr>
            <w:noProof/>
            <w:webHidden/>
          </w:rPr>
          <w:fldChar w:fldCharType="end"/>
        </w:r>
      </w:hyperlink>
    </w:p>
    <w:p w14:paraId="4B88A670" w14:textId="27BB6068"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6" w:history="1">
        <w:r w:rsidRPr="00C36B1F">
          <w:rPr>
            <w:rStyle w:val="Hyperlink"/>
            <w:noProof/>
          </w:rPr>
          <w:t>Table 31</w:t>
        </w:r>
        <w:r w:rsidRPr="00C36B1F">
          <w:rPr>
            <w:rStyle w:val="Hyperlink"/>
            <w:noProof/>
            <w:lang w:val="en-US"/>
          </w:rPr>
          <w:t xml:space="preserve"> Delete Product Variables Lifecycle</w:t>
        </w:r>
        <w:r>
          <w:rPr>
            <w:noProof/>
            <w:webHidden/>
          </w:rPr>
          <w:tab/>
        </w:r>
        <w:r>
          <w:rPr>
            <w:noProof/>
            <w:webHidden/>
          </w:rPr>
          <w:fldChar w:fldCharType="begin"/>
        </w:r>
        <w:r>
          <w:rPr>
            <w:noProof/>
            <w:webHidden/>
          </w:rPr>
          <w:instrText xml:space="preserve"> PAGEREF _Toc153613416 \h </w:instrText>
        </w:r>
        <w:r>
          <w:rPr>
            <w:noProof/>
            <w:webHidden/>
          </w:rPr>
        </w:r>
        <w:r>
          <w:rPr>
            <w:noProof/>
            <w:webHidden/>
          </w:rPr>
          <w:fldChar w:fldCharType="separate"/>
        </w:r>
        <w:r>
          <w:rPr>
            <w:noProof/>
            <w:webHidden/>
          </w:rPr>
          <w:t>60</w:t>
        </w:r>
        <w:r>
          <w:rPr>
            <w:noProof/>
            <w:webHidden/>
          </w:rPr>
          <w:fldChar w:fldCharType="end"/>
        </w:r>
      </w:hyperlink>
    </w:p>
    <w:p w14:paraId="54660701" w14:textId="1E8D7D07"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7" w:history="1">
        <w:r w:rsidRPr="00C36B1F">
          <w:rPr>
            <w:rStyle w:val="Hyperlink"/>
            <w:noProof/>
          </w:rPr>
          <w:t>Table 32</w:t>
        </w:r>
        <w:r w:rsidRPr="00C36B1F">
          <w:rPr>
            <w:rStyle w:val="Hyperlink"/>
            <w:noProof/>
            <w:lang w:val="en-US"/>
          </w:rPr>
          <w:t xml:space="preserve"> Delete Many Product Test Cases</w:t>
        </w:r>
        <w:r>
          <w:rPr>
            <w:noProof/>
            <w:webHidden/>
          </w:rPr>
          <w:tab/>
        </w:r>
        <w:r>
          <w:rPr>
            <w:noProof/>
            <w:webHidden/>
          </w:rPr>
          <w:fldChar w:fldCharType="begin"/>
        </w:r>
        <w:r>
          <w:rPr>
            <w:noProof/>
            <w:webHidden/>
          </w:rPr>
          <w:instrText xml:space="preserve"> PAGEREF _Toc153613417 \h </w:instrText>
        </w:r>
        <w:r>
          <w:rPr>
            <w:noProof/>
            <w:webHidden/>
          </w:rPr>
        </w:r>
        <w:r>
          <w:rPr>
            <w:noProof/>
            <w:webHidden/>
          </w:rPr>
          <w:fldChar w:fldCharType="separate"/>
        </w:r>
        <w:r>
          <w:rPr>
            <w:noProof/>
            <w:webHidden/>
          </w:rPr>
          <w:t>62</w:t>
        </w:r>
        <w:r>
          <w:rPr>
            <w:noProof/>
            <w:webHidden/>
          </w:rPr>
          <w:fldChar w:fldCharType="end"/>
        </w:r>
      </w:hyperlink>
    </w:p>
    <w:p w14:paraId="692795EA" w14:textId="303B4C54"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8" w:history="1">
        <w:r w:rsidRPr="00C36B1F">
          <w:rPr>
            <w:rStyle w:val="Hyperlink"/>
            <w:noProof/>
          </w:rPr>
          <w:t>Table 33</w:t>
        </w:r>
        <w:r w:rsidRPr="00C36B1F">
          <w:rPr>
            <w:rStyle w:val="Hyperlink"/>
            <w:noProof/>
            <w:lang w:val="en-US"/>
          </w:rPr>
          <w:t xml:space="preserve"> Delete Many Product Variables Lifecycle</w:t>
        </w:r>
        <w:r>
          <w:rPr>
            <w:noProof/>
            <w:webHidden/>
          </w:rPr>
          <w:tab/>
        </w:r>
        <w:r>
          <w:rPr>
            <w:noProof/>
            <w:webHidden/>
          </w:rPr>
          <w:fldChar w:fldCharType="begin"/>
        </w:r>
        <w:r>
          <w:rPr>
            <w:noProof/>
            <w:webHidden/>
          </w:rPr>
          <w:instrText xml:space="preserve"> PAGEREF _Toc153613418 \h </w:instrText>
        </w:r>
        <w:r>
          <w:rPr>
            <w:noProof/>
            <w:webHidden/>
          </w:rPr>
        </w:r>
        <w:r>
          <w:rPr>
            <w:noProof/>
            <w:webHidden/>
          </w:rPr>
          <w:fldChar w:fldCharType="separate"/>
        </w:r>
        <w:r>
          <w:rPr>
            <w:noProof/>
            <w:webHidden/>
          </w:rPr>
          <w:t>63</w:t>
        </w:r>
        <w:r>
          <w:rPr>
            <w:noProof/>
            <w:webHidden/>
          </w:rPr>
          <w:fldChar w:fldCharType="end"/>
        </w:r>
      </w:hyperlink>
    </w:p>
    <w:p w14:paraId="2EAF2912" w14:textId="2B8539D9"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19" w:history="1">
        <w:r w:rsidRPr="00C36B1F">
          <w:rPr>
            <w:rStyle w:val="Hyperlink"/>
            <w:noProof/>
          </w:rPr>
          <w:t>Table 34</w:t>
        </w:r>
        <w:r w:rsidRPr="00C36B1F">
          <w:rPr>
            <w:rStyle w:val="Hyperlink"/>
            <w:noProof/>
            <w:lang w:val="en-US"/>
          </w:rPr>
          <w:t xml:space="preserve"> Get All Type Test Cases</w:t>
        </w:r>
        <w:r>
          <w:rPr>
            <w:noProof/>
            <w:webHidden/>
          </w:rPr>
          <w:tab/>
        </w:r>
        <w:r>
          <w:rPr>
            <w:noProof/>
            <w:webHidden/>
          </w:rPr>
          <w:fldChar w:fldCharType="begin"/>
        </w:r>
        <w:r>
          <w:rPr>
            <w:noProof/>
            <w:webHidden/>
          </w:rPr>
          <w:instrText xml:space="preserve"> PAGEREF _Toc153613419 \h </w:instrText>
        </w:r>
        <w:r>
          <w:rPr>
            <w:noProof/>
            <w:webHidden/>
          </w:rPr>
        </w:r>
        <w:r>
          <w:rPr>
            <w:noProof/>
            <w:webHidden/>
          </w:rPr>
          <w:fldChar w:fldCharType="separate"/>
        </w:r>
        <w:r>
          <w:rPr>
            <w:noProof/>
            <w:webHidden/>
          </w:rPr>
          <w:t>64</w:t>
        </w:r>
        <w:r>
          <w:rPr>
            <w:noProof/>
            <w:webHidden/>
          </w:rPr>
          <w:fldChar w:fldCharType="end"/>
        </w:r>
      </w:hyperlink>
    </w:p>
    <w:p w14:paraId="10C76312" w14:textId="38866286"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20" w:history="1">
        <w:r w:rsidRPr="00C36B1F">
          <w:rPr>
            <w:rStyle w:val="Hyperlink"/>
            <w:noProof/>
          </w:rPr>
          <w:t>Table 35</w:t>
        </w:r>
        <w:r w:rsidRPr="00C36B1F">
          <w:rPr>
            <w:rStyle w:val="Hyperlink"/>
            <w:noProof/>
            <w:lang w:val="en-US"/>
          </w:rPr>
          <w:t xml:space="preserve"> Get All Type Variables Lifecycle</w:t>
        </w:r>
        <w:r>
          <w:rPr>
            <w:noProof/>
            <w:webHidden/>
          </w:rPr>
          <w:tab/>
        </w:r>
        <w:r>
          <w:rPr>
            <w:noProof/>
            <w:webHidden/>
          </w:rPr>
          <w:fldChar w:fldCharType="begin"/>
        </w:r>
        <w:r>
          <w:rPr>
            <w:noProof/>
            <w:webHidden/>
          </w:rPr>
          <w:instrText xml:space="preserve"> PAGEREF _Toc153613420 \h </w:instrText>
        </w:r>
        <w:r>
          <w:rPr>
            <w:noProof/>
            <w:webHidden/>
          </w:rPr>
        </w:r>
        <w:r>
          <w:rPr>
            <w:noProof/>
            <w:webHidden/>
          </w:rPr>
          <w:fldChar w:fldCharType="separate"/>
        </w:r>
        <w:r>
          <w:rPr>
            <w:noProof/>
            <w:webHidden/>
          </w:rPr>
          <w:t>65</w:t>
        </w:r>
        <w:r>
          <w:rPr>
            <w:noProof/>
            <w:webHidden/>
          </w:rPr>
          <w:fldChar w:fldCharType="end"/>
        </w:r>
      </w:hyperlink>
    </w:p>
    <w:p w14:paraId="4C30609C" w14:textId="6FCD674D"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21" w:history="1">
        <w:r w:rsidRPr="00C36B1F">
          <w:rPr>
            <w:rStyle w:val="Hyperlink"/>
            <w:noProof/>
          </w:rPr>
          <w:t>Table 36</w:t>
        </w:r>
        <w:r w:rsidRPr="00C36B1F">
          <w:rPr>
            <w:rStyle w:val="Hyperlink"/>
            <w:noProof/>
            <w:lang w:val="en-US"/>
          </w:rPr>
          <w:t xml:space="preserve"> Create User Test Cases</w:t>
        </w:r>
        <w:r>
          <w:rPr>
            <w:noProof/>
            <w:webHidden/>
          </w:rPr>
          <w:tab/>
        </w:r>
        <w:r>
          <w:rPr>
            <w:noProof/>
            <w:webHidden/>
          </w:rPr>
          <w:fldChar w:fldCharType="begin"/>
        </w:r>
        <w:r>
          <w:rPr>
            <w:noProof/>
            <w:webHidden/>
          </w:rPr>
          <w:instrText xml:space="preserve"> PAGEREF _Toc153613421 \h </w:instrText>
        </w:r>
        <w:r>
          <w:rPr>
            <w:noProof/>
            <w:webHidden/>
          </w:rPr>
        </w:r>
        <w:r>
          <w:rPr>
            <w:noProof/>
            <w:webHidden/>
          </w:rPr>
          <w:fldChar w:fldCharType="separate"/>
        </w:r>
        <w:r>
          <w:rPr>
            <w:noProof/>
            <w:webHidden/>
          </w:rPr>
          <w:t>67</w:t>
        </w:r>
        <w:r>
          <w:rPr>
            <w:noProof/>
            <w:webHidden/>
          </w:rPr>
          <w:fldChar w:fldCharType="end"/>
        </w:r>
      </w:hyperlink>
    </w:p>
    <w:p w14:paraId="76F72DEA" w14:textId="45B8BE25"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22" w:history="1">
        <w:r w:rsidRPr="00C36B1F">
          <w:rPr>
            <w:rStyle w:val="Hyperlink"/>
            <w:noProof/>
          </w:rPr>
          <w:t>Table 37</w:t>
        </w:r>
        <w:r w:rsidRPr="00C36B1F">
          <w:rPr>
            <w:rStyle w:val="Hyperlink"/>
            <w:noProof/>
            <w:lang w:val="en-US"/>
          </w:rPr>
          <w:t xml:space="preserve"> Create User Variables Lifecycle</w:t>
        </w:r>
        <w:r>
          <w:rPr>
            <w:noProof/>
            <w:webHidden/>
          </w:rPr>
          <w:tab/>
        </w:r>
        <w:r>
          <w:rPr>
            <w:noProof/>
            <w:webHidden/>
          </w:rPr>
          <w:fldChar w:fldCharType="begin"/>
        </w:r>
        <w:r>
          <w:rPr>
            <w:noProof/>
            <w:webHidden/>
          </w:rPr>
          <w:instrText xml:space="preserve"> PAGEREF _Toc153613422 \h </w:instrText>
        </w:r>
        <w:r>
          <w:rPr>
            <w:noProof/>
            <w:webHidden/>
          </w:rPr>
        </w:r>
        <w:r>
          <w:rPr>
            <w:noProof/>
            <w:webHidden/>
          </w:rPr>
          <w:fldChar w:fldCharType="separate"/>
        </w:r>
        <w:r>
          <w:rPr>
            <w:noProof/>
            <w:webHidden/>
          </w:rPr>
          <w:t>69</w:t>
        </w:r>
        <w:r>
          <w:rPr>
            <w:noProof/>
            <w:webHidden/>
          </w:rPr>
          <w:fldChar w:fldCharType="end"/>
        </w:r>
      </w:hyperlink>
    </w:p>
    <w:p w14:paraId="03A963C5" w14:textId="7F454B20"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23" w:history="1">
        <w:r w:rsidRPr="00C36B1F">
          <w:rPr>
            <w:rStyle w:val="Hyperlink"/>
            <w:noProof/>
          </w:rPr>
          <w:t>Table 38</w:t>
        </w:r>
        <w:r w:rsidRPr="00C36B1F">
          <w:rPr>
            <w:rStyle w:val="Hyperlink"/>
            <w:noProof/>
            <w:lang w:val="en-US"/>
          </w:rPr>
          <w:t xml:space="preserve"> Delete User Test Cases</w:t>
        </w:r>
        <w:r>
          <w:rPr>
            <w:noProof/>
            <w:webHidden/>
          </w:rPr>
          <w:tab/>
        </w:r>
        <w:r>
          <w:rPr>
            <w:noProof/>
            <w:webHidden/>
          </w:rPr>
          <w:fldChar w:fldCharType="begin"/>
        </w:r>
        <w:r>
          <w:rPr>
            <w:noProof/>
            <w:webHidden/>
          </w:rPr>
          <w:instrText xml:space="preserve"> PAGEREF _Toc153613423 \h </w:instrText>
        </w:r>
        <w:r>
          <w:rPr>
            <w:noProof/>
            <w:webHidden/>
          </w:rPr>
        </w:r>
        <w:r>
          <w:rPr>
            <w:noProof/>
            <w:webHidden/>
          </w:rPr>
          <w:fldChar w:fldCharType="separate"/>
        </w:r>
        <w:r>
          <w:rPr>
            <w:noProof/>
            <w:webHidden/>
          </w:rPr>
          <w:t>72</w:t>
        </w:r>
        <w:r>
          <w:rPr>
            <w:noProof/>
            <w:webHidden/>
          </w:rPr>
          <w:fldChar w:fldCharType="end"/>
        </w:r>
      </w:hyperlink>
    </w:p>
    <w:p w14:paraId="1465367D" w14:textId="5D42319E" w:rsidR="00C271BD" w:rsidRDefault="00C271BD">
      <w:pPr>
        <w:pStyle w:val="TableofFigures"/>
        <w:tabs>
          <w:tab w:val="right" w:pos="9395"/>
        </w:tabs>
        <w:rPr>
          <w:rFonts w:asciiTheme="minorHAnsi" w:eastAsiaTheme="minorEastAsia" w:hAnsiTheme="minorHAnsi"/>
          <w:noProof/>
          <w:kern w:val="2"/>
          <w:sz w:val="22"/>
          <w:lang w:val="en-US"/>
          <w14:ligatures w14:val="standardContextual"/>
        </w:rPr>
      </w:pPr>
      <w:hyperlink w:anchor="_Toc153613424" w:history="1">
        <w:r w:rsidRPr="00C36B1F">
          <w:rPr>
            <w:rStyle w:val="Hyperlink"/>
            <w:noProof/>
          </w:rPr>
          <w:t>Table 39</w:t>
        </w:r>
        <w:r w:rsidRPr="00C36B1F">
          <w:rPr>
            <w:rStyle w:val="Hyperlink"/>
            <w:noProof/>
            <w:lang w:val="en-US"/>
          </w:rPr>
          <w:t xml:space="preserve"> Delete User Variables Lifecycle</w:t>
        </w:r>
        <w:r>
          <w:rPr>
            <w:noProof/>
            <w:webHidden/>
          </w:rPr>
          <w:tab/>
        </w:r>
        <w:r>
          <w:rPr>
            <w:noProof/>
            <w:webHidden/>
          </w:rPr>
          <w:fldChar w:fldCharType="begin"/>
        </w:r>
        <w:r>
          <w:rPr>
            <w:noProof/>
            <w:webHidden/>
          </w:rPr>
          <w:instrText xml:space="preserve"> PAGEREF _Toc153613424 \h </w:instrText>
        </w:r>
        <w:r>
          <w:rPr>
            <w:noProof/>
            <w:webHidden/>
          </w:rPr>
        </w:r>
        <w:r>
          <w:rPr>
            <w:noProof/>
            <w:webHidden/>
          </w:rPr>
          <w:fldChar w:fldCharType="separate"/>
        </w:r>
        <w:r>
          <w:rPr>
            <w:noProof/>
            <w:webHidden/>
          </w:rPr>
          <w:t>73</w:t>
        </w:r>
        <w:r>
          <w:rPr>
            <w:noProof/>
            <w:webHidden/>
          </w:rPr>
          <w:fldChar w:fldCharType="end"/>
        </w:r>
      </w:hyperlink>
    </w:p>
    <w:p w14:paraId="38C650FC" w14:textId="4DDE6963" w:rsidR="002D4BD4" w:rsidRPr="002D4BD4" w:rsidRDefault="002D4BD4" w:rsidP="002D4BD4">
      <w:pPr>
        <w:tabs>
          <w:tab w:val="left" w:pos="2685"/>
        </w:tabs>
        <w:sectPr w:rsidR="002D4BD4" w:rsidRPr="002D4BD4" w:rsidSect="00271ACB">
          <w:headerReference w:type="default" r:id="rId11"/>
          <w:footerReference w:type="default" r:id="rId12"/>
          <w:pgSz w:w="12240" w:h="15840"/>
          <w:pgMar w:top="1134" w:right="1134" w:bottom="1134" w:left="1701" w:header="720" w:footer="720" w:gutter="0"/>
          <w:cols w:space="720"/>
          <w:docGrid w:linePitch="360"/>
        </w:sectPr>
      </w:pPr>
      <w:r>
        <w:fldChar w:fldCharType="end"/>
      </w:r>
    </w:p>
    <w:p w14:paraId="154CBFBF" w14:textId="4EF09BF5" w:rsidR="00DB55B9" w:rsidRDefault="00F50C73" w:rsidP="00F50C73">
      <w:pPr>
        <w:pStyle w:val="Heading1"/>
      </w:pPr>
      <w:bookmarkStart w:id="1" w:name="_Toc153613218"/>
      <w:r>
        <w:lastRenderedPageBreak/>
        <w:t>CHAPTER 1 SYSTEM SPECIFICATIONS</w:t>
      </w:r>
      <w:bookmarkEnd w:id="1"/>
    </w:p>
    <w:p w14:paraId="28D652A9" w14:textId="6281C4B6" w:rsidR="00A01E28" w:rsidRDefault="00A01E28" w:rsidP="00A01E28">
      <w:pPr>
        <w:pStyle w:val="Heading2"/>
      </w:pPr>
      <w:bookmarkStart w:id="2" w:name="_Toc153613219"/>
      <w:r>
        <w:t xml:space="preserve">1.1 </w:t>
      </w:r>
      <w:r w:rsidR="00D02BCC">
        <w:t>SYSTEM SPECIFICATIONS</w:t>
      </w:r>
      <w:bookmarkEnd w:id="2"/>
    </w:p>
    <w:p w14:paraId="74ED6F54" w14:textId="7EF66892" w:rsidR="00F50C73" w:rsidRPr="00F50C73" w:rsidRDefault="00F50C73" w:rsidP="00BC48D7">
      <w:pPr>
        <w:spacing w:line="360" w:lineRule="auto"/>
        <w:ind w:firstLine="270"/>
        <w:jc w:val="both"/>
        <w:rPr>
          <w:rFonts w:eastAsiaTheme="majorEastAsia" w:cstheme="majorBidi"/>
          <w:bCs/>
          <w:szCs w:val="26"/>
        </w:rPr>
      </w:pPr>
      <w:bookmarkStart w:id="3" w:name="_Hlk151275441"/>
      <w:r w:rsidRPr="00F50C73">
        <w:rPr>
          <w:rFonts w:eastAsiaTheme="majorEastAsia" w:cstheme="majorBidi"/>
          <w:bCs/>
          <w:szCs w:val="26"/>
        </w:rPr>
        <w:t>As the society is increasingly developed, people's living standards are improved, economic income is higher and higher, the mobile phone is no longer far away from everyone, it has become a An indispensable item for every citizen today. Most people equip themselves with a phone that suits their needs and pocket. However, with today's increasingly busy life, to want to buy a favorite phone, consumers have to go to the store to choose, so it will take a lot of time and effort.</w:t>
      </w:r>
    </w:p>
    <w:bookmarkEnd w:id="3"/>
    <w:p w14:paraId="53D4DFD4" w14:textId="77777777" w:rsidR="00F50C73" w:rsidRPr="00F50C73" w:rsidRDefault="00F50C73" w:rsidP="00BC48D7">
      <w:pPr>
        <w:spacing w:line="360" w:lineRule="auto"/>
        <w:jc w:val="both"/>
        <w:rPr>
          <w:rFonts w:eastAsiaTheme="majorEastAsia" w:cstheme="majorBidi"/>
          <w:bCs/>
          <w:szCs w:val="26"/>
        </w:rPr>
      </w:pPr>
      <w:r w:rsidRPr="00F50C73">
        <w:rPr>
          <w:rFonts w:eastAsiaTheme="majorEastAsia" w:cstheme="majorBidi"/>
          <w:bCs/>
          <w:szCs w:val="26"/>
        </w:rPr>
        <w:t xml:space="preserve">    Along with the above reasons, through my research and understanding, I have built a website system to sell mobile phones online to make buying and selling phones easier, helping customers reduce costs. Time and effort do not have to go to the store to buy goods. If you want to choose a suitable phone for yourself, customers just need to sit next to a computer with an internet connection to be able to buy their favorite items.</w:t>
      </w:r>
    </w:p>
    <w:p w14:paraId="74B1DF7A" w14:textId="77777777" w:rsidR="00A01E28" w:rsidRDefault="00F50C73" w:rsidP="00BC48D7">
      <w:pPr>
        <w:spacing w:line="360" w:lineRule="auto"/>
        <w:ind w:firstLine="270"/>
        <w:jc w:val="both"/>
        <w:rPr>
          <w:rFonts w:eastAsiaTheme="majorEastAsia" w:cstheme="majorBidi"/>
          <w:bCs/>
          <w:szCs w:val="26"/>
        </w:rPr>
      </w:pPr>
      <w:r w:rsidRPr="00F50C73">
        <w:rPr>
          <w:rFonts w:eastAsiaTheme="majorEastAsia" w:cstheme="majorBidi"/>
          <w:bCs/>
          <w:szCs w:val="26"/>
        </w:rPr>
        <w:t>The store system that sells mobile phones includes many other complex and difficult jobs. Therefore this topic building a sales website only focus on sales and stages such as management: human resources, order processing.</w:t>
      </w:r>
    </w:p>
    <w:p w14:paraId="09422534" w14:textId="48AAFB91" w:rsidR="001D3FD2" w:rsidRPr="00AE782D" w:rsidRDefault="001D3FD2" w:rsidP="00AE782D">
      <w:pPr>
        <w:pStyle w:val="Heading2"/>
      </w:pPr>
      <w:bookmarkStart w:id="4" w:name="_Toc153613220"/>
      <w:r w:rsidRPr="001D3FD2">
        <w:t xml:space="preserve">1.2 </w:t>
      </w:r>
      <w:r w:rsidR="00D02BCC" w:rsidRPr="001D3FD2">
        <w:t>SYSTEM REQUIREMENTS</w:t>
      </w:r>
      <w:bookmarkEnd w:id="4"/>
    </w:p>
    <w:p w14:paraId="4999E673" w14:textId="4B97CA69" w:rsidR="001D3FD2" w:rsidRDefault="00AE782D" w:rsidP="001D3FD2">
      <w:pPr>
        <w:pStyle w:val="Heading3"/>
        <w:spacing w:line="276" w:lineRule="auto"/>
        <w:rPr>
          <w:rFonts w:cs="Times New Roman"/>
          <w:lang w:val="en-US"/>
        </w:rPr>
      </w:pPr>
      <w:bookmarkStart w:id="5" w:name="_Toc135159508"/>
      <w:bookmarkStart w:id="6" w:name="_Toc153613221"/>
      <w:r>
        <w:rPr>
          <w:rFonts w:cs="Times New Roman"/>
          <w:lang w:val="en-US"/>
        </w:rPr>
        <w:t>1</w:t>
      </w:r>
      <w:r w:rsidR="001D3FD2">
        <w:rPr>
          <w:rFonts w:cs="Times New Roman"/>
          <w:lang w:val="en-US"/>
        </w:rPr>
        <w:t>.</w:t>
      </w:r>
      <w:r>
        <w:rPr>
          <w:rFonts w:cs="Times New Roman"/>
          <w:lang w:val="en-US"/>
        </w:rPr>
        <w:t>2.1</w:t>
      </w:r>
      <w:r w:rsidR="001D3FD2">
        <w:rPr>
          <w:rFonts w:cs="Times New Roman"/>
          <w:lang w:val="en-US"/>
        </w:rPr>
        <w:t xml:space="preserve"> Functional requirements</w:t>
      </w:r>
      <w:bookmarkEnd w:id="5"/>
      <w:bookmarkEnd w:id="6"/>
    </w:p>
    <w:p w14:paraId="302AAA36" w14:textId="77777777" w:rsidR="001D3FD2" w:rsidRDefault="001D3FD2" w:rsidP="001D3FD2">
      <w:pPr>
        <w:pStyle w:val="ListParagraph"/>
        <w:numPr>
          <w:ilvl w:val="0"/>
          <w:numId w:val="30"/>
        </w:numPr>
        <w:tabs>
          <w:tab w:val="left" w:pos="3690"/>
        </w:tabs>
        <w:spacing w:after="0" w:line="276" w:lineRule="auto"/>
        <w:ind w:left="1080"/>
        <w:jc w:val="both"/>
        <w:rPr>
          <w:rFonts w:cs="Times New Roman"/>
          <w:szCs w:val="26"/>
          <w:lang w:val="en-US"/>
        </w:rPr>
      </w:pPr>
      <w:r>
        <w:rPr>
          <w:szCs w:val="26"/>
          <w:lang w:val="en-US"/>
        </w:rPr>
        <w:t>User management.</w:t>
      </w:r>
    </w:p>
    <w:p w14:paraId="6FD0AAB0" w14:textId="77777777" w:rsidR="001D3FD2" w:rsidRDefault="001D3FD2" w:rsidP="001D3FD2">
      <w:pPr>
        <w:pStyle w:val="ListParagraph"/>
        <w:numPr>
          <w:ilvl w:val="0"/>
          <w:numId w:val="30"/>
        </w:numPr>
        <w:tabs>
          <w:tab w:val="left" w:pos="3690"/>
        </w:tabs>
        <w:spacing w:after="0" w:line="276" w:lineRule="auto"/>
        <w:ind w:left="1080"/>
        <w:jc w:val="both"/>
        <w:rPr>
          <w:szCs w:val="26"/>
          <w:lang w:val="en-US"/>
        </w:rPr>
      </w:pPr>
      <w:r>
        <w:rPr>
          <w:szCs w:val="26"/>
          <w:lang w:val="en-US"/>
        </w:rPr>
        <w:t>Product management.</w:t>
      </w:r>
    </w:p>
    <w:p w14:paraId="3331104F" w14:textId="77777777" w:rsidR="001D3FD2" w:rsidRDefault="001D3FD2" w:rsidP="001D3FD2">
      <w:pPr>
        <w:pStyle w:val="ListParagraph"/>
        <w:numPr>
          <w:ilvl w:val="0"/>
          <w:numId w:val="30"/>
        </w:numPr>
        <w:tabs>
          <w:tab w:val="left" w:pos="3690"/>
        </w:tabs>
        <w:spacing w:after="0" w:line="276" w:lineRule="auto"/>
        <w:ind w:left="1080"/>
        <w:jc w:val="both"/>
        <w:rPr>
          <w:szCs w:val="26"/>
          <w:lang w:val="en-US"/>
        </w:rPr>
      </w:pPr>
      <w:r>
        <w:rPr>
          <w:szCs w:val="26"/>
          <w:lang w:val="en-US"/>
        </w:rPr>
        <w:t>Income management.</w:t>
      </w:r>
    </w:p>
    <w:p w14:paraId="7C4B6F9A" w14:textId="77777777" w:rsidR="001D3FD2" w:rsidRDefault="001D3FD2" w:rsidP="001D3FD2">
      <w:pPr>
        <w:pStyle w:val="ListParagraph"/>
        <w:numPr>
          <w:ilvl w:val="0"/>
          <w:numId w:val="30"/>
        </w:numPr>
        <w:tabs>
          <w:tab w:val="left" w:pos="3690"/>
        </w:tabs>
        <w:spacing w:after="0" w:line="276" w:lineRule="auto"/>
        <w:ind w:left="1080"/>
        <w:jc w:val="both"/>
        <w:rPr>
          <w:szCs w:val="26"/>
          <w:lang w:val="en-US"/>
        </w:rPr>
      </w:pPr>
      <w:r>
        <w:rPr>
          <w:szCs w:val="26"/>
          <w:lang w:val="en-US"/>
        </w:rPr>
        <w:t>User personal information modification.</w:t>
      </w:r>
    </w:p>
    <w:p w14:paraId="75055D08" w14:textId="77777777" w:rsidR="001D3FD2" w:rsidRDefault="001D3FD2" w:rsidP="001D3FD2">
      <w:pPr>
        <w:pStyle w:val="ListParagraph"/>
        <w:numPr>
          <w:ilvl w:val="0"/>
          <w:numId w:val="30"/>
        </w:numPr>
        <w:tabs>
          <w:tab w:val="left" w:pos="3690"/>
        </w:tabs>
        <w:spacing w:after="0" w:line="276" w:lineRule="auto"/>
        <w:ind w:left="1080"/>
        <w:jc w:val="both"/>
        <w:rPr>
          <w:szCs w:val="26"/>
          <w:lang w:val="en-US"/>
        </w:rPr>
      </w:pPr>
      <w:r>
        <w:rPr>
          <w:szCs w:val="26"/>
          <w:lang w:val="en-US"/>
        </w:rPr>
        <w:t>Providing solutions for user’s forgetting password.</w:t>
      </w:r>
    </w:p>
    <w:p w14:paraId="69CEDFEF" w14:textId="77777777" w:rsidR="001D3FD2" w:rsidRDefault="001D3FD2" w:rsidP="001D3FD2">
      <w:pPr>
        <w:pStyle w:val="ListParagraph"/>
        <w:numPr>
          <w:ilvl w:val="0"/>
          <w:numId w:val="30"/>
        </w:numPr>
        <w:tabs>
          <w:tab w:val="left" w:pos="3690"/>
        </w:tabs>
        <w:spacing w:after="0" w:line="276" w:lineRule="auto"/>
        <w:ind w:left="1080"/>
        <w:jc w:val="both"/>
        <w:rPr>
          <w:szCs w:val="26"/>
          <w:lang w:val="en-US"/>
        </w:rPr>
      </w:pPr>
      <w:r>
        <w:rPr>
          <w:szCs w:val="26"/>
          <w:lang w:val="en-US"/>
        </w:rPr>
        <w:t>Searching and filtering for products.</w:t>
      </w:r>
    </w:p>
    <w:p w14:paraId="4071C08C" w14:textId="77777777" w:rsidR="001D3FD2" w:rsidRDefault="001D3FD2" w:rsidP="001D3FD2">
      <w:pPr>
        <w:pStyle w:val="ListParagraph"/>
        <w:numPr>
          <w:ilvl w:val="0"/>
          <w:numId w:val="30"/>
        </w:numPr>
        <w:tabs>
          <w:tab w:val="left" w:pos="3690"/>
        </w:tabs>
        <w:spacing w:after="0" w:line="276" w:lineRule="auto"/>
        <w:ind w:left="1080"/>
        <w:jc w:val="both"/>
        <w:rPr>
          <w:szCs w:val="26"/>
          <w:lang w:val="en-US"/>
        </w:rPr>
      </w:pPr>
      <w:r>
        <w:rPr>
          <w:szCs w:val="26"/>
          <w:lang w:val="en-US"/>
        </w:rPr>
        <w:t>Recommending hottest products.</w:t>
      </w:r>
    </w:p>
    <w:p w14:paraId="66F483D6" w14:textId="77777777" w:rsidR="001D3FD2" w:rsidRDefault="001D3FD2" w:rsidP="001D3FD2">
      <w:pPr>
        <w:pStyle w:val="ListParagraph"/>
        <w:numPr>
          <w:ilvl w:val="0"/>
          <w:numId w:val="30"/>
        </w:numPr>
        <w:tabs>
          <w:tab w:val="left" w:pos="3690"/>
        </w:tabs>
        <w:spacing w:after="0" w:line="276" w:lineRule="auto"/>
        <w:ind w:left="1080"/>
        <w:jc w:val="both"/>
        <w:rPr>
          <w:szCs w:val="26"/>
          <w:lang w:val="en-US"/>
        </w:rPr>
      </w:pPr>
      <w:r>
        <w:rPr>
          <w:szCs w:val="26"/>
          <w:lang w:val="en-US"/>
        </w:rPr>
        <w:t>View and purchase products.</w:t>
      </w:r>
    </w:p>
    <w:p w14:paraId="4D72A5CC" w14:textId="77777777" w:rsidR="001D3FD2" w:rsidRDefault="001D3FD2" w:rsidP="001D3FD2">
      <w:pPr>
        <w:pStyle w:val="ListParagraph"/>
        <w:numPr>
          <w:ilvl w:val="0"/>
          <w:numId w:val="30"/>
        </w:numPr>
        <w:tabs>
          <w:tab w:val="left" w:pos="3690"/>
        </w:tabs>
        <w:spacing w:after="0" w:line="276" w:lineRule="auto"/>
        <w:ind w:left="1080"/>
        <w:jc w:val="both"/>
        <w:rPr>
          <w:szCs w:val="26"/>
          <w:lang w:val="en-US"/>
        </w:rPr>
      </w:pPr>
      <w:r>
        <w:rPr>
          <w:szCs w:val="26"/>
          <w:lang w:val="en-US"/>
        </w:rPr>
        <w:t>Shopping cart and check out features.</w:t>
      </w:r>
    </w:p>
    <w:p w14:paraId="424F6305" w14:textId="77777777" w:rsidR="001D3FD2" w:rsidRDefault="001D3FD2" w:rsidP="001D3FD2">
      <w:pPr>
        <w:rPr>
          <w:rFonts w:cs="Times New Roman"/>
          <w:sz w:val="30"/>
          <w:szCs w:val="30"/>
          <w:lang w:val="en-US"/>
        </w:rPr>
      </w:pPr>
    </w:p>
    <w:p w14:paraId="7A967D78" w14:textId="6D3CD4B5" w:rsidR="001D3FD2" w:rsidRDefault="001D3FD2" w:rsidP="000E1AED">
      <w:pPr>
        <w:pStyle w:val="Caption"/>
        <w:keepNext/>
        <w:jc w:val="center"/>
      </w:pPr>
      <w:bookmarkStart w:id="7" w:name="_Toc135159333"/>
      <w:bookmarkStart w:id="8" w:name="_Toc153613386"/>
      <w:r>
        <w:lastRenderedPageBreak/>
        <w:t xml:space="preserve">Table </w:t>
      </w:r>
      <w:r w:rsidR="00FF66F5">
        <w:fldChar w:fldCharType="begin"/>
      </w:r>
      <w:r w:rsidR="00FF66F5">
        <w:instrText xml:space="preserve"> SEQ Table \* ARABIC </w:instrText>
      </w:r>
      <w:r w:rsidR="00FF66F5">
        <w:fldChar w:fldCharType="separate"/>
      </w:r>
      <w:r w:rsidR="00B70F4E">
        <w:t>1</w:t>
      </w:r>
      <w:r w:rsidR="00FF66F5">
        <w:fldChar w:fldCharType="end"/>
      </w:r>
      <w:r>
        <w:rPr>
          <w:lang w:val="en-US"/>
        </w:rPr>
        <w:t xml:space="preserve"> Functional requirements</w:t>
      </w:r>
      <w:bookmarkEnd w:id="7"/>
      <w:bookmarkEnd w:id="8"/>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
        <w:gridCol w:w="2091"/>
        <w:gridCol w:w="2608"/>
        <w:gridCol w:w="3693"/>
      </w:tblGrid>
      <w:tr w:rsidR="001D3FD2" w14:paraId="75C762C8" w14:textId="77777777" w:rsidTr="000E1AED">
        <w:tc>
          <w:tcPr>
            <w:tcW w:w="963" w:type="dxa"/>
            <w:tcBorders>
              <w:top w:val="single" w:sz="4" w:space="0" w:color="000000"/>
              <w:left w:val="single" w:sz="4" w:space="0" w:color="000000"/>
              <w:bottom w:val="single" w:sz="4" w:space="0" w:color="000000"/>
              <w:right w:val="single" w:sz="4" w:space="0" w:color="000000"/>
            </w:tcBorders>
            <w:vAlign w:val="center"/>
            <w:hideMark/>
          </w:tcPr>
          <w:p w14:paraId="7A586FCF" w14:textId="77777777" w:rsidR="001D3FD2" w:rsidRDefault="001D3FD2">
            <w:pPr>
              <w:spacing w:line="276" w:lineRule="auto"/>
              <w:jc w:val="center"/>
              <w:rPr>
                <w:b/>
                <w:szCs w:val="26"/>
              </w:rPr>
            </w:pPr>
            <w:r>
              <w:rPr>
                <w:b/>
                <w:szCs w:val="26"/>
              </w:rPr>
              <w:t>Order</w:t>
            </w:r>
          </w:p>
        </w:tc>
        <w:tc>
          <w:tcPr>
            <w:tcW w:w="2091" w:type="dxa"/>
            <w:tcBorders>
              <w:top w:val="single" w:sz="4" w:space="0" w:color="000000"/>
              <w:left w:val="single" w:sz="4" w:space="0" w:color="000000"/>
              <w:bottom w:val="single" w:sz="4" w:space="0" w:color="000000"/>
              <w:right w:val="single" w:sz="4" w:space="0" w:color="000000"/>
            </w:tcBorders>
            <w:vAlign w:val="center"/>
            <w:hideMark/>
          </w:tcPr>
          <w:p w14:paraId="2DC644EC" w14:textId="77777777" w:rsidR="001D3FD2" w:rsidRDefault="001D3FD2">
            <w:pPr>
              <w:spacing w:line="276" w:lineRule="auto"/>
              <w:jc w:val="center"/>
              <w:rPr>
                <w:b/>
                <w:szCs w:val="26"/>
              </w:rPr>
            </w:pPr>
            <w:r>
              <w:rPr>
                <w:b/>
                <w:szCs w:val="26"/>
              </w:rPr>
              <w:t>Requirement</w:t>
            </w:r>
          </w:p>
        </w:tc>
        <w:tc>
          <w:tcPr>
            <w:tcW w:w="2608" w:type="dxa"/>
            <w:tcBorders>
              <w:top w:val="single" w:sz="4" w:space="0" w:color="000000"/>
              <w:left w:val="single" w:sz="4" w:space="0" w:color="000000"/>
              <w:bottom w:val="single" w:sz="4" w:space="0" w:color="000000"/>
              <w:right w:val="single" w:sz="4" w:space="0" w:color="000000"/>
            </w:tcBorders>
            <w:vAlign w:val="center"/>
            <w:hideMark/>
          </w:tcPr>
          <w:p w14:paraId="2A4EDACB" w14:textId="77777777" w:rsidR="001D3FD2" w:rsidRDefault="001D3FD2">
            <w:pPr>
              <w:spacing w:line="276" w:lineRule="auto"/>
              <w:jc w:val="center"/>
              <w:rPr>
                <w:b/>
                <w:szCs w:val="26"/>
              </w:rPr>
            </w:pPr>
            <w:r>
              <w:rPr>
                <w:b/>
                <w:szCs w:val="26"/>
              </w:rPr>
              <w:t>Type of requirement</w:t>
            </w:r>
          </w:p>
        </w:tc>
        <w:tc>
          <w:tcPr>
            <w:tcW w:w="3693" w:type="dxa"/>
            <w:tcBorders>
              <w:top w:val="single" w:sz="4" w:space="0" w:color="000000"/>
              <w:left w:val="single" w:sz="4" w:space="0" w:color="000000"/>
              <w:bottom w:val="single" w:sz="4" w:space="0" w:color="000000"/>
              <w:right w:val="single" w:sz="4" w:space="0" w:color="000000"/>
            </w:tcBorders>
            <w:vAlign w:val="center"/>
            <w:hideMark/>
          </w:tcPr>
          <w:p w14:paraId="2E2C550B" w14:textId="77777777" w:rsidR="001D3FD2" w:rsidRDefault="001D3FD2">
            <w:pPr>
              <w:spacing w:line="276" w:lineRule="auto"/>
              <w:jc w:val="center"/>
              <w:rPr>
                <w:b/>
                <w:szCs w:val="26"/>
              </w:rPr>
            </w:pPr>
            <w:r>
              <w:rPr>
                <w:b/>
                <w:szCs w:val="26"/>
              </w:rPr>
              <w:t>Note</w:t>
            </w:r>
          </w:p>
        </w:tc>
      </w:tr>
      <w:tr w:rsidR="001D3FD2" w14:paraId="058F315E" w14:textId="77777777" w:rsidTr="000E1AED">
        <w:tc>
          <w:tcPr>
            <w:tcW w:w="963" w:type="dxa"/>
            <w:tcBorders>
              <w:top w:val="single" w:sz="4" w:space="0" w:color="000000"/>
              <w:left w:val="single" w:sz="4" w:space="0" w:color="000000"/>
              <w:bottom w:val="single" w:sz="4" w:space="0" w:color="000000"/>
              <w:right w:val="single" w:sz="4" w:space="0" w:color="000000"/>
            </w:tcBorders>
            <w:hideMark/>
          </w:tcPr>
          <w:p w14:paraId="7D25800C" w14:textId="77777777" w:rsidR="001D3FD2" w:rsidRDefault="001D3FD2">
            <w:pPr>
              <w:spacing w:line="276" w:lineRule="auto"/>
              <w:rPr>
                <w:szCs w:val="26"/>
              </w:rPr>
            </w:pPr>
            <w:r>
              <w:rPr>
                <w:szCs w:val="26"/>
              </w:rPr>
              <w:t>1</w:t>
            </w:r>
          </w:p>
        </w:tc>
        <w:tc>
          <w:tcPr>
            <w:tcW w:w="2091" w:type="dxa"/>
            <w:tcBorders>
              <w:top w:val="single" w:sz="4" w:space="0" w:color="000000"/>
              <w:left w:val="single" w:sz="4" w:space="0" w:color="000000"/>
              <w:bottom w:val="single" w:sz="4" w:space="0" w:color="000000"/>
              <w:right w:val="single" w:sz="4" w:space="0" w:color="000000"/>
            </w:tcBorders>
            <w:hideMark/>
          </w:tcPr>
          <w:p w14:paraId="22AE540E" w14:textId="77777777" w:rsidR="001D3FD2" w:rsidRDefault="001D3FD2">
            <w:pPr>
              <w:spacing w:line="276" w:lineRule="auto"/>
              <w:rPr>
                <w:szCs w:val="26"/>
              </w:rPr>
            </w:pPr>
            <w:r>
              <w:rPr>
                <w:szCs w:val="26"/>
              </w:rPr>
              <w:t>Product management</w:t>
            </w:r>
          </w:p>
        </w:tc>
        <w:tc>
          <w:tcPr>
            <w:tcW w:w="2608" w:type="dxa"/>
            <w:tcBorders>
              <w:top w:val="single" w:sz="4" w:space="0" w:color="000000"/>
              <w:left w:val="single" w:sz="4" w:space="0" w:color="000000"/>
              <w:bottom w:val="single" w:sz="4" w:space="0" w:color="000000"/>
              <w:right w:val="single" w:sz="4" w:space="0" w:color="000000"/>
            </w:tcBorders>
            <w:hideMark/>
          </w:tcPr>
          <w:p w14:paraId="14DB7521" w14:textId="77777777" w:rsidR="001D3FD2" w:rsidRDefault="001D3FD2">
            <w:pPr>
              <w:spacing w:line="276" w:lineRule="auto"/>
              <w:rPr>
                <w:szCs w:val="26"/>
                <w:lang w:val="vi-VN"/>
              </w:rPr>
            </w:pPr>
            <w:r>
              <w:rPr>
                <w:szCs w:val="26"/>
              </w:rPr>
              <w:t>Storage</w:t>
            </w:r>
          </w:p>
        </w:tc>
        <w:tc>
          <w:tcPr>
            <w:tcW w:w="3693" w:type="dxa"/>
            <w:tcBorders>
              <w:top w:val="single" w:sz="4" w:space="0" w:color="000000"/>
              <w:left w:val="single" w:sz="4" w:space="0" w:color="000000"/>
              <w:bottom w:val="single" w:sz="4" w:space="0" w:color="000000"/>
              <w:right w:val="single" w:sz="4" w:space="0" w:color="000000"/>
            </w:tcBorders>
            <w:hideMark/>
          </w:tcPr>
          <w:p w14:paraId="422936E0" w14:textId="77777777" w:rsidR="001D3FD2" w:rsidRDefault="001D3FD2">
            <w:pPr>
              <w:spacing w:line="276" w:lineRule="auto"/>
              <w:ind w:left="24" w:hanging="24"/>
              <w:rPr>
                <w:szCs w:val="26"/>
                <w:lang w:val="en-US"/>
              </w:rPr>
            </w:pPr>
            <w:r>
              <w:rPr>
                <w:szCs w:val="26"/>
              </w:rPr>
              <w:t>Product information includes product name, price, brand,…</w:t>
            </w:r>
          </w:p>
          <w:p w14:paraId="422AF895" w14:textId="77777777" w:rsidR="001D3FD2" w:rsidRDefault="001D3FD2">
            <w:pPr>
              <w:spacing w:line="276" w:lineRule="auto"/>
              <w:rPr>
                <w:szCs w:val="26"/>
                <w:lang w:val="vi-VN"/>
              </w:rPr>
            </w:pPr>
            <w:r>
              <w:rPr>
                <w:szCs w:val="26"/>
              </w:rPr>
              <w:t>Information at the store includes Phone information, brand, configuration,…</w:t>
            </w:r>
          </w:p>
        </w:tc>
      </w:tr>
      <w:tr w:rsidR="001D3FD2" w14:paraId="7B17FC53" w14:textId="77777777" w:rsidTr="000E1AED">
        <w:tc>
          <w:tcPr>
            <w:tcW w:w="963" w:type="dxa"/>
            <w:tcBorders>
              <w:top w:val="single" w:sz="4" w:space="0" w:color="000000"/>
              <w:left w:val="single" w:sz="4" w:space="0" w:color="000000"/>
              <w:bottom w:val="single" w:sz="4" w:space="0" w:color="000000"/>
              <w:right w:val="single" w:sz="4" w:space="0" w:color="000000"/>
            </w:tcBorders>
            <w:hideMark/>
          </w:tcPr>
          <w:p w14:paraId="61659054" w14:textId="77777777" w:rsidR="001D3FD2" w:rsidRDefault="001D3FD2">
            <w:pPr>
              <w:spacing w:line="276" w:lineRule="auto"/>
              <w:rPr>
                <w:szCs w:val="26"/>
                <w:lang w:val="en-US"/>
              </w:rPr>
            </w:pPr>
            <w:r>
              <w:rPr>
                <w:szCs w:val="26"/>
              </w:rPr>
              <w:t>2</w:t>
            </w:r>
          </w:p>
        </w:tc>
        <w:tc>
          <w:tcPr>
            <w:tcW w:w="2091" w:type="dxa"/>
            <w:tcBorders>
              <w:top w:val="single" w:sz="4" w:space="0" w:color="000000"/>
              <w:left w:val="single" w:sz="4" w:space="0" w:color="000000"/>
              <w:bottom w:val="single" w:sz="4" w:space="0" w:color="000000"/>
              <w:right w:val="single" w:sz="4" w:space="0" w:color="000000"/>
            </w:tcBorders>
            <w:hideMark/>
          </w:tcPr>
          <w:p w14:paraId="105ED4AA" w14:textId="77777777" w:rsidR="001D3FD2" w:rsidRDefault="001D3FD2">
            <w:pPr>
              <w:spacing w:line="276" w:lineRule="auto"/>
              <w:ind w:left="90" w:hanging="90"/>
              <w:rPr>
                <w:szCs w:val="26"/>
              </w:rPr>
            </w:pPr>
            <w:r>
              <w:rPr>
                <w:szCs w:val="26"/>
              </w:rPr>
              <w:t>Manage customer information</w:t>
            </w:r>
          </w:p>
        </w:tc>
        <w:tc>
          <w:tcPr>
            <w:tcW w:w="2608" w:type="dxa"/>
            <w:tcBorders>
              <w:top w:val="single" w:sz="4" w:space="0" w:color="000000"/>
              <w:left w:val="single" w:sz="4" w:space="0" w:color="000000"/>
              <w:bottom w:val="single" w:sz="4" w:space="0" w:color="000000"/>
              <w:right w:val="single" w:sz="4" w:space="0" w:color="000000"/>
            </w:tcBorders>
            <w:hideMark/>
          </w:tcPr>
          <w:p w14:paraId="211131AF" w14:textId="77777777" w:rsidR="001D3FD2" w:rsidRDefault="001D3FD2">
            <w:pPr>
              <w:spacing w:line="276" w:lineRule="auto"/>
              <w:rPr>
                <w:szCs w:val="26"/>
              </w:rPr>
            </w:pPr>
            <w:r>
              <w:rPr>
                <w:szCs w:val="26"/>
              </w:rPr>
              <w:t>Storage</w:t>
            </w:r>
          </w:p>
        </w:tc>
        <w:tc>
          <w:tcPr>
            <w:tcW w:w="3693" w:type="dxa"/>
            <w:tcBorders>
              <w:top w:val="single" w:sz="4" w:space="0" w:color="000000"/>
              <w:left w:val="single" w:sz="4" w:space="0" w:color="000000"/>
              <w:bottom w:val="single" w:sz="4" w:space="0" w:color="000000"/>
              <w:right w:val="single" w:sz="4" w:space="0" w:color="000000"/>
            </w:tcBorders>
            <w:hideMark/>
          </w:tcPr>
          <w:p w14:paraId="2BABDBB2" w14:textId="77777777" w:rsidR="001D3FD2" w:rsidRDefault="001D3FD2">
            <w:pPr>
              <w:spacing w:line="276" w:lineRule="auto"/>
              <w:rPr>
                <w:szCs w:val="26"/>
              </w:rPr>
            </w:pPr>
            <w:r>
              <w:rPr>
                <w:szCs w:val="26"/>
              </w:rPr>
              <w:t>Personal information such as full name, location, contact address, email, account, phone number,...</w:t>
            </w:r>
          </w:p>
        </w:tc>
      </w:tr>
      <w:tr w:rsidR="001D3FD2" w14:paraId="61816958" w14:textId="77777777" w:rsidTr="000E1AED">
        <w:tc>
          <w:tcPr>
            <w:tcW w:w="963" w:type="dxa"/>
            <w:tcBorders>
              <w:top w:val="single" w:sz="4" w:space="0" w:color="000000"/>
              <w:left w:val="single" w:sz="4" w:space="0" w:color="000000"/>
              <w:bottom w:val="single" w:sz="4" w:space="0" w:color="000000"/>
              <w:right w:val="single" w:sz="4" w:space="0" w:color="000000"/>
            </w:tcBorders>
            <w:hideMark/>
          </w:tcPr>
          <w:p w14:paraId="6237F2FD" w14:textId="77777777" w:rsidR="001D3FD2" w:rsidRDefault="001D3FD2">
            <w:pPr>
              <w:spacing w:line="276" w:lineRule="auto"/>
              <w:rPr>
                <w:szCs w:val="26"/>
              </w:rPr>
            </w:pPr>
            <w:r>
              <w:rPr>
                <w:szCs w:val="26"/>
              </w:rPr>
              <w:t>3</w:t>
            </w:r>
          </w:p>
        </w:tc>
        <w:tc>
          <w:tcPr>
            <w:tcW w:w="2091" w:type="dxa"/>
            <w:tcBorders>
              <w:top w:val="single" w:sz="4" w:space="0" w:color="000000"/>
              <w:left w:val="single" w:sz="4" w:space="0" w:color="000000"/>
              <w:bottom w:val="single" w:sz="4" w:space="0" w:color="000000"/>
              <w:right w:val="single" w:sz="4" w:space="0" w:color="000000"/>
            </w:tcBorders>
            <w:hideMark/>
          </w:tcPr>
          <w:p w14:paraId="1771B10C" w14:textId="77777777" w:rsidR="001D3FD2" w:rsidRDefault="001D3FD2">
            <w:pPr>
              <w:spacing w:line="276" w:lineRule="auto"/>
              <w:rPr>
                <w:szCs w:val="26"/>
              </w:rPr>
            </w:pPr>
            <w:r>
              <w:rPr>
                <w:szCs w:val="26"/>
              </w:rPr>
              <w:t>Manage cart</w:t>
            </w:r>
          </w:p>
        </w:tc>
        <w:tc>
          <w:tcPr>
            <w:tcW w:w="2608" w:type="dxa"/>
            <w:tcBorders>
              <w:top w:val="single" w:sz="4" w:space="0" w:color="000000"/>
              <w:left w:val="single" w:sz="4" w:space="0" w:color="000000"/>
              <w:bottom w:val="single" w:sz="4" w:space="0" w:color="000000"/>
              <w:right w:val="single" w:sz="4" w:space="0" w:color="000000"/>
            </w:tcBorders>
            <w:hideMark/>
          </w:tcPr>
          <w:p w14:paraId="7FA1EABA" w14:textId="77777777" w:rsidR="001D3FD2" w:rsidRDefault="001D3FD2">
            <w:pPr>
              <w:spacing w:line="276" w:lineRule="auto"/>
              <w:rPr>
                <w:szCs w:val="26"/>
              </w:rPr>
            </w:pPr>
            <w:r>
              <w:rPr>
                <w:szCs w:val="26"/>
              </w:rPr>
              <w:t>Storage</w:t>
            </w:r>
          </w:p>
        </w:tc>
        <w:tc>
          <w:tcPr>
            <w:tcW w:w="3693" w:type="dxa"/>
            <w:tcBorders>
              <w:top w:val="single" w:sz="4" w:space="0" w:color="000000"/>
              <w:left w:val="single" w:sz="4" w:space="0" w:color="000000"/>
              <w:bottom w:val="single" w:sz="4" w:space="0" w:color="000000"/>
              <w:right w:val="single" w:sz="4" w:space="0" w:color="000000"/>
            </w:tcBorders>
            <w:hideMark/>
          </w:tcPr>
          <w:p w14:paraId="01B6EBD1" w14:textId="77777777" w:rsidR="001D3FD2" w:rsidRDefault="001D3FD2">
            <w:pPr>
              <w:spacing w:line="276" w:lineRule="auto"/>
              <w:rPr>
                <w:szCs w:val="26"/>
              </w:rPr>
            </w:pPr>
            <w:r>
              <w:rPr>
                <w:szCs w:val="26"/>
              </w:rPr>
              <w:t>Selected product, product quantity, ..</w:t>
            </w:r>
          </w:p>
        </w:tc>
      </w:tr>
      <w:tr w:rsidR="001D3FD2" w14:paraId="2BC4FA70" w14:textId="77777777" w:rsidTr="000E1AED">
        <w:tc>
          <w:tcPr>
            <w:tcW w:w="963" w:type="dxa"/>
            <w:tcBorders>
              <w:top w:val="single" w:sz="4" w:space="0" w:color="000000"/>
              <w:left w:val="single" w:sz="4" w:space="0" w:color="000000"/>
              <w:bottom w:val="single" w:sz="4" w:space="0" w:color="000000"/>
              <w:right w:val="single" w:sz="4" w:space="0" w:color="000000"/>
            </w:tcBorders>
            <w:hideMark/>
          </w:tcPr>
          <w:p w14:paraId="3CB34C8F" w14:textId="77777777" w:rsidR="001D3FD2" w:rsidRDefault="001D3FD2">
            <w:pPr>
              <w:spacing w:line="276" w:lineRule="auto"/>
              <w:rPr>
                <w:szCs w:val="26"/>
              </w:rPr>
            </w:pPr>
            <w:r>
              <w:rPr>
                <w:szCs w:val="26"/>
              </w:rPr>
              <w:t>4</w:t>
            </w:r>
          </w:p>
        </w:tc>
        <w:tc>
          <w:tcPr>
            <w:tcW w:w="2091" w:type="dxa"/>
            <w:tcBorders>
              <w:top w:val="single" w:sz="4" w:space="0" w:color="000000"/>
              <w:left w:val="single" w:sz="4" w:space="0" w:color="000000"/>
              <w:bottom w:val="single" w:sz="4" w:space="0" w:color="000000"/>
              <w:right w:val="single" w:sz="4" w:space="0" w:color="000000"/>
            </w:tcBorders>
            <w:hideMark/>
          </w:tcPr>
          <w:p w14:paraId="458CD088" w14:textId="77777777" w:rsidR="001D3FD2" w:rsidRDefault="001D3FD2">
            <w:pPr>
              <w:spacing w:line="276" w:lineRule="auto"/>
              <w:rPr>
                <w:szCs w:val="26"/>
              </w:rPr>
            </w:pPr>
            <w:r>
              <w:rPr>
                <w:szCs w:val="26"/>
              </w:rPr>
              <w:t>Store information, transaction history</w:t>
            </w:r>
          </w:p>
        </w:tc>
        <w:tc>
          <w:tcPr>
            <w:tcW w:w="2608" w:type="dxa"/>
            <w:tcBorders>
              <w:top w:val="single" w:sz="4" w:space="0" w:color="000000"/>
              <w:left w:val="single" w:sz="4" w:space="0" w:color="000000"/>
              <w:bottom w:val="single" w:sz="4" w:space="0" w:color="000000"/>
              <w:right w:val="single" w:sz="4" w:space="0" w:color="000000"/>
            </w:tcBorders>
            <w:hideMark/>
          </w:tcPr>
          <w:p w14:paraId="4628CF4B" w14:textId="77777777" w:rsidR="001D3FD2" w:rsidRDefault="001D3FD2">
            <w:pPr>
              <w:spacing w:line="276" w:lineRule="auto"/>
              <w:rPr>
                <w:szCs w:val="26"/>
              </w:rPr>
            </w:pPr>
            <w:r>
              <w:rPr>
                <w:szCs w:val="26"/>
              </w:rPr>
              <w:t>Storage</w:t>
            </w:r>
          </w:p>
        </w:tc>
        <w:tc>
          <w:tcPr>
            <w:tcW w:w="3693" w:type="dxa"/>
            <w:tcBorders>
              <w:top w:val="single" w:sz="4" w:space="0" w:color="000000"/>
              <w:left w:val="single" w:sz="4" w:space="0" w:color="000000"/>
              <w:bottom w:val="single" w:sz="4" w:space="0" w:color="000000"/>
              <w:right w:val="single" w:sz="4" w:space="0" w:color="000000"/>
            </w:tcBorders>
            <w:hideMark/>
          </w:tcPr>
          <w:p w14:paraId="26A53A94" w14:textId="77777777" w:rsidR="001D3FD2" w:rsidRDefault="001D3FD2">
            <w:pPr>
              <w:spacing w:line="276" w:lineRule="auto"/>
              <w:rPr>
                <w:szCs w:val="26"/>
              </w:rPr>
            </w:pPr>
            <w:r>
              <w:rPr>
                <w:szCs w:val="26"/>
              </w:rPr>
              <w:t>Personal information such as full name, location, contact address, email, account, phone number,...</w:t>
            </w:r>
          </w:p>
        </w:tc>
      </w:tr>
      <w:tr w:rsidR="001D3FD2" w14:paraId="3DCFC46C" w14:textId="77777777" w:rsidTr="000E1AED">
        <w:tc>
          <w:tcPr>
            <w:tcW w:w="963" w:type="dxa"/>
            <w:tcBorders>
              <w:top w:val="single" w:sz="4" w:space="0" w:color="000000"/>
              <w:left w:val="single" w:sz="4" w:space="0" w:color="000000"/>
              <w:bottom w:val="single" w:sz="4" w:space="0" w:color="000000"/>
              <w:right w:val="single" w:sz="4" w:space="0" w:color="000000"/>
            </w:tcBorders>
            <w:hideMark/>
          </w:tcPr>
          <w:p w14:paraId="3EC856C8" w14:textId="77777777" w:rsidR="001D3FD2" w:rsidRDefault="001D3FD2">
            <w:pPr>
              <w:spacing w:line="276" w:lineRule="auto"/>
              <w:rPr>
                <w:szCs w:val="26"/>
              </w:rPr>
            </w:pPr>
            <w:r>
              <w:rPr>
                <w:szCs w:val="26"/>
              </w:rPr>
              <w:t>5</w:t>
            </w:r>
          </w:p>
        </w:tc>
        <w:tc>
          <w:tcPr>
            <w:tcW w:w="2091" w:type="dxa"/>
            <w:tcBorders>
              <w:top w:val="single" w:sz="4" w:space="0" w:color="000000"/>
              <w:left w:val="single" w:sz="4" w:space="0" w:color="000000"/>
              <w:bottom w:val="single" w:sz="4" w:space="0" w:color="000000"/>
              <w:right w:val="single" w:sz="4" w:space="0" w:color="000000"/>
            </w:tcBorders>
            <w:hideMark/>
          </w:tcPr>
          <w:p w14:paraId="26B6040F" w14:textId="77777777" w:rsidR="001D3FD2" w:rsidRDefault="001D3FD2">
            <w:pPr>
              <w:spacing w:line="276" w:lineRule="auto"/>
              <w:rPr>
                <w:szCs w:val="26"/>
                <w:lang w:val="vi-VN"/>
              </w:rPr>
            </w:pPr>
            <w:r>
              <w:rPr>
                <w:szCs w:val="26"/>
              </w:rPr>
              <w:t>Find products</w:t>
            </w:r>
          </w:p>
        </w:tc>
        <w:tc>
          <w:tcPr>
            <w:tcW w:w="2608" w:type="dxa"/>
            <w:tcBorders>
              <w:top w:val="single" w:sz="4" w:space="0" w:color="000000"/>
              <w:left w:val="single" w:sz="4" w:space="0" w:color="000000"/>
              <w:bottom w:val="single" w:sz="4" w:space="0" w:color="000000"/>
              <w:right w:val="single" w:sz="4" w:space="0" w:color="000000"/>
            </w:tcBorders>
            <w:hideMark/>
          </w:tcPr>
          <w:p w14:paraId="2FC67F47" w14:textId="77777777" w:rsidR="001D3FD2" w:rsidRDefault="001D3FD2">
            <w:pPr>
              <w:spacing w:line="276" w:lineRule="auto"/>
              <w:rPr>
                <w:szCs w:val="26"/>
                <w:lang w:val="en-US"/>
              </w:rPr>
            </w:pPr>
            <w:r>
              <w:rPr>
                <w:szCs w:val="26"/>
              </w:rPr>
              <w:t>Search</w:t>
            </w:r>
          </w:p>
        </w:tc>
        <w:tc>
          <w:tcPr>
            <w:tcW w:w="3693" w:type="dxa"/>
            <w:tcBorders>
              <w:top w:val="single" w:sz="4" w:space="0" w:color="000000"/>
              <w:left w:val="single" w:sz="4" w:space="0" w:color="000000"/>
              <w:bottom w:val="single" w:sz="4" w:space="0" w:color="000000"/>
              <w:right w:val="single" w:sz="4" w:space="0" w:color="000000"/>
            </w:tcBorders>
            <w:hideMark/>
          </w:tcPr>
          <w:p w14:paraId="6D0D99BC" w14:textId="77777777" w:rsidR="001D3FD2" w:rsidRDefault="001D3FD2">
            <w:pPr>
              <w:spacing w:line="276" w:lineRule="auto"/>
              <w:rPr>
                <w:szCs w:val="26"/>
              </w:rPr>
            </w:pPr>
            <w:r>
              <w:rPr>
                <w:szCs w:val="26"/>
              </w:rPr>
              <w:t>By name, by type</w:t>
            </w:r>
          </w:p>
        </w:tc>
      </w:tr>
      <w:tr w:rsidR="001D3FD2" w14:paraId="42A4D877" w14:textId="77777777" w:rsidTr="000E1AED">
        <w:tc>
          <w:tcPr>
            <w:tcW w:w="963" w:type="dxa"/>
            <w:tcBorders>
              <w:top w:val="single" w:sz="4" w:space="0" w:color="000000"/>
              <w:left w:val="single" w:sz="4" w:space="0" w:color="000000"/>
              <w:bottom w:val="single" w:sz="4" w:space="0" w:color="000000"/>
              <w:right w:val="single" w:sz="4" w:space="0" w:color="000000"/>
            </w:tcBorders>
            <w:hideMark/>
          </w:tcPr>
          <w:p w14:paraId="66AF3847" w14:textId="77777777" w:rsidR="001D3FD2" w:rsidRDefault="001D3FD2">
            <w:pPr>
              <w:spacing w:line="276" w:lineRule="auto"/>
              <w:rPr>
                <w:szCs w:val="26"/>
              </w:rPr>
            </w:pPr>
            <w:r>
              <w:rPr>
                <w:szCs w:val="26"/>
              </w:rPr>
              <w:t>6</w:t>
            </w:r>
          </w:p>
        </w:tc>
        <w:tc>
          <w:tcPr>
            <w:tcW w:w="2091" w:type="dxa"/>
            <w:tcBorders>
              <w:top w:val="single" w:sz="4" w:space="0" w:color="000000"/>
              <w:left w:val="single" w:sz="4" w:space="0" w:color="000000"/>
              <w:bottom w:val="single" w:sz="4" w:space="0" w:color="000000"/>
              <w:right w:val="single" w:sz="4" w:space="0" w:color="000000"/>
            </w:tcBorders>
            <w:hideMark/>
          </w:tcPr>
          <w:p w14:paraId="6B0EDBD9" w14:textId="77777777" w:rsidR="001D3FD2" w:rsidRDefault="001D3FD2">
            <w:pPr>
              <w:spacing w:line="276" w:lineRule="auto"/>
              <w:rPr>
                <w:szCs w:val="26"/>
                <w:lang w:val="vi-VN"/>
              </w:rPr>
            </w:pPr>
            <w:r>
              <w:rPr>
                <w:szCs w:val="26"/>
              </w:rPr>
              <w:t>Search for customer’s information</w:t>
            </w:r>
          </w:p>
        </w:tc>
        <w:tc>
          <w:tcPr>
            <w:tcW w:w="2608" w:type="dxa"/>
            <w:tcBorders>
              <w:top w:val="single" w:sz="4" w:space="0" w:color="000000"/>
              <w:left w:val="single" w:sz="4" w:space="0" w:color="000000"/>
              <w:bottom w:val="single" w:sz="4" w:space="0" w:color="000000"/>
              <w:right w:val="single" w:sz="4" w:space="0" w:color="000000"/>
            </w:tcBorders>
            <w:hideMark/>
          </w:tcPr>
          <w:p w14:paraId="34150ECA" w14:textId="77777777" w:rsidR="001D3FD2" w:rsidRDefault="001D3FD2">
            <w:pPr>
              <w:spacing w:line="276" w:lineRule="auto"/>
              <w:rPr>
                <w:szCs w:val="26"/>
                <w:lang w:val="en-US"/>
              </w:rPr>
            </w:pPr>
            <w:r>
              <w:rPr>
                <w:szCs w:val="26"/>
              </w:rPr>
              <w:t>Search</w:t>
            </w:r>
          </w:p>
        </w:tc>
        <w:tc>
          <w:tcPr>
            <w:tcW w:w="3693" w:type="dxa"/>
            <w:tcBorders>
              <w:top w:val="single" w:sz="4" w:space="0" w:color="000000"/>
              <w:left w:val="single" w:sz="4" w:space="0" w:color="000000"/>
              <w:bottom w:val="single" w:sz="4" w:space="0" w:color="000000"/>
              <w:right w:val="single" w:sz="4" w:space="0" w:color="000000"/>
            </w:tcBorders>
            <w:hideMark/>
          </w:tcPr>
          <w:p w14:paraId="26E53812" w14:textId="77777777" w:rsidR="001D3FD2" w:rsidRDefault="001D3FD2">
            <w:pPr>
              <w:spacing w:line="276" w:lineRule="auto"/>
              <w:rPr>
                <w:szCs w:val="26"/>
              </w:rPr>
            </w:pPr>
            <w:r>
              <w:rPr>
                <w:szCs w:val="26"/>
              </w:rPr>
              <w:t>Manage by admin</w:t>
            </w:r>
          </w:p>
        </w:tc>
      </w:tr>
      <w:tr w:rsidR="001D3FD2" w14:paraId="0B2510AF" w14:textId="77777777" w:rsidTr="000E1AED">
        <w:tc>
          <w:tcPr>
            <w:tcW w:w="963" w:type="dxa"/>
            <w:tcBorders>
              <w:top w:val="single" w:sz="4" w:space="0" w:color="000000"/>
              <w:left w:val="single" w:sz="4" w:space="0" w:color="000000"/>
              <w:bottom w:val="single" w:sz="4" w:space="0" w:color="000000"/>
              <w:right w:val="single" w:sz="4" w:space="0" w:color="000000"/>
            </w:tcBorders>
            <w:hideMark/>
          </w:tcPr>
          <w:p w14:paraId="49112379" w14:textId="77777777" w:rsidR="001D3FD2" w:rsidRDefault="001D3FD2">
            <w:pPr>
              <w:spacing w:line="276" w:lineRule="auto"/>
              <w:rPr>
                <w:szCs w:val="26"/>
              </w:rPr>
            </w:pPr>
            <w:r>
              <w:rPr>
                <w:szCs w:val="26"/>
              </w:rPr>
              <w:t>7</w:t>
            </w:r>
          </w:p>
        </w:tc>
        <w:tc>
          <w:tcPr>
            <w:tcW w:w="2091" w:type="dxa"/>
            <w:tcBorders>
              <w:top w:val="single" w:sz="4" w:space="0" w:color="000000"/>
              <w:left w:val="single" w:sz="4" w:space="0" w:color="000000"/>
              <w:bottom w:val="single" w:sz="4" w:space="0" w:color="000000"/>
              <w:right w:val="single" w:sz="4" w:space="0" w:color="000000"/>
            </w:tcBorders>
            <w:hideMark/>
          </w:tcPr>
          <w:p w14:paraId="318AB56B" w14:textId="77777777" w:rsidR="001D3FD2" w:rsidRDefault="001D3FD2">
            <w:pPr>
              <w:spacing w:line="276" w:lineRule="auto"/>
              <w:rPr>
                <w:szCs w:val="26"/>
                <w:lang w:val="vi-VN"/>
              </w:rPr>
            </w:pPr>
            <w:r>
              <w:rPr>
                <w:szCs w:val="26"/>
              </w:rPr>
              <w:t>Calculate revenue</w:t>
            </w:r>
          </w:p>
        </w:tc>
        <w:tc>
          <w:tcPr>
            <w:tcW w:w="2608" w:type="dxa"/>
            <w:tcBorders>
              <w:top w:val="single" w:sz="4" w:space="0" w:color="000000"/>
              <w:left w:val="single" w:sz="4" w:space="0" w:color="000000"/>
              <w:bottom w:val="single" w:sz="4" w:space="0" w:color="000000"/>
              <w:right w:val="single" w:sz="4" w:space="0" w:color="000000"/>
            </w:tcBorders>
            <w:hideMark/>
          </w:tcPr>
          <w:p w14:paraId="315EA942" w14:textId="77777777" w:rsidR="001D3FD2" w:rsidRDefault="001D3FD2">
            <w:pPr>
              <w:spacing w:line="276" w:lineRule="auto"/>
              <w:rPr>
                <w:szCs w:val="26"/>
                <w:lang w:val="en-US"/>
              </w:rPr>
            </w:pPr>
            <w:r>
              <w:rPr>
                <w:szCs w:val="26"/>
              </w:rPr>
              <w:t>Calculation</w:t>
            </w:r>
          </w:p>
        </w:tc>
        <w:tc>
          <w:tcPr>
            <w:tcW w:w="3693" w:type="dxa"/>
            <w:tcBorders>
              <w:top w:val="single" w:sz="4" w:space="0" w:color="000000"/>
              <w:left w:val="single" w:sz="4" w:space="0" w:color="000000"/>
              <w:bottom w:val="single" w:sz="4" w:space="0" w:color="000000"/>
              <w:right w:val="single" w:sz="4" w:space="0" w:color="000000"/>
            </w:tcBorders>
            <w:hideMark/>
          </w:tcPr>
          <w:p w14:paraId="17900539" w14:textId="77777777" w:rsidR="001D3FD2" w:rsidRDefault="001D3FD2">
            <w:pPr>
              <w:spacing w:line="276" w:lineRule="auto"/>
              <w:rPr>
                <w:szCs w:val="26"/>
              </w:rPr>
            </w:pPr>
            <w:r>
              <w:rPr>
                <w:szCs w:val="26"/>
              </w:rPr>
              <w:t>Total revenue by day, month, year.</w:t>
            </w:r>
          </w:p>
        </w:tc>
      </w:tr>
      <w:tr w:rsidR="001D3FD2" w14:paraId="4EC0C1B8" w14:textId="77777777" w:rsidTr="000E1AED">
        <w:tc>
          <w:tcPr>
            <w:tcW w:w="963" w:type="dxa"/>
            <w:tcBorders>
              <w:top w:val="single" w:sz="4" w:space="0" w:color="000000"/>
              <w:left w:val="single" w:sz="4" w:space="0" w:color="000000"/>
              <w:bottom w:val="single" w:sz="4" w:space="0" w:color="000000"/>
              <w:right w:val="single" w:sz="4" w:space="0" w:color="000000"/>
            </w:tcBorders>
            <w:hideMark/>
          </w:tcPr>
          <w:p w14:paraId="27FDCD29" w14:textId="77777777" w:rsidR="001D3FD2" w:rsidRDefault="001D3FD2">
            <w:pPr>
              <w:spacing w:line="276" w:lineRule="auto"/>
              <w:rPr>
                <w:szCs w:val="26"/>
              </w:rPr>
            </w:pPr>
            <w:r>
              <w:rPr>
                <w:szCs w:val="26"/>
              </w:rPr>
              <w:t>8</w:t>
            </w:r>
          </w:p>
        </w:tc>
        <w:tc>
          <w:tcPr>
            <w:tcW w:w="2091" w:type="dxa"/>
            <w:tcBorders>
              <w:top w:val="single" w:sz="4" w:space="0" w:color="000000"/>
              <w:left w:val="single" w:sz="4" w:space="0" w:color="000000"/>
              <w:bottom w:val="single" w:sz="4" w:space="0" w:color="000000"/>
              <w:right w:val="single" w:sz="4" w:space="0" w:color="000000"/>
            </w:tcBorders>
            <w:hideMark/>
          </w:tcPr>
          <w:p w14:paraId="4EB47197" w14:textId="77777777" w:rsidR="001D3FD2" w:rsidRDefault="001D3FD2">
            <w:pPr>
              <w:spacing w:line="276" w:lineRule="auto"/>
              <w:rPr>
                <w:szCs w:val="26"/>
                <w:lang w:val="vi-VN"/>
              </w:rPr>
            </w:pPr>
            <w:r>
              <w:rPr>
                <w:szCs w:val="26"/>
              </w:rPr>
              <w:t xml:space="preserve">Sales Statistics </w:t>
            </w:r>
          </w:p>
        </w:tc>
        <w:tc>
          <w:tcPr>
            <w:tcW w:w="2608" w:type="dxa"/>
            <w:tcBorders>
              <w:top w:val="single" w:sz="4" w:space="0" w:color="000000"/>
              <w:left w:val="single" w:sz="4" w:space="0" w:color="000000"/>
              <w:bottom w:val="single" w:sz="4" w:space="0" w:color="000000"/>
              <w:right w:val="single" w:sz="4" w:space="0" w:color="000000"/>
            </w:tcBorders>
            <w:hideMark/>
          </w:tcPr>
          <w:p w14:paraId="7B768392" w14:textId="77777777" w:rsidR="001D3FD2" w:rsidRDefault="001D3FD2">
            <w:pPr>
              <w:spacing w:line="276" w:lineRule="auto"/>
              <w:rPr>
                <w:szCs w:val="26"/>
                <w:lang w:val="en-US"/>
              </w:rPr>
            </w:pPr>
            <w:r>
              <w:rPr>
                <w:szCs w:val="26"/>
              </w:rPr>
              <w:t>Report</w:t>
            </w:r>
          </w:p>
        </w:tc>
        <w:tc>
          <w:tcPr>
            <w:tcW w:w="3693" w:type="dxa"/>
            <w:tcBorders>
              <w:top w:val="single" w:sz="4" w:space="0" w:color="000000"/>
              <w:left w:val="single" w:sz="4" w:space="0" w:color="000000"/>
              <w:bottom w:val="single" w:sz="4" w:space="0" w:color="000000"/>
              <w:right w:val="single" w:sz="4" w:space="0" w:color="000000"/>
            </w:tcBorders>
            <w:hideMark/>
          </w:tcPr>
          <w:p w14:paraId="0CA27074" w14:textId="77777777" w:rsidR="001D3FD2" w:rsidRDefault="001D3FD2">
            <w:pPr>
              <w:spacing w:line="276" w:lineRule="auto"/>
              <w:rPr>
                <w:szCs w:val="26"/>
              </w:rPr>
            </w:pPr>
            <w:r>
              <w:rPr>
                <w:szCs w:val="26"/>
              </w:rPr>
              <w:t>Day, week, month.</w:t>
            </w:r>
          </w:p>
        </w:tc>
      </w:tr>
    </w:tbl>
    <w:p w14:paraId="53D496CB" w14:textId="77777777" w:rsidR="001D3FD2" w:rsidRDefault="001D3FD2" w:rsidP="006840F6">
      <w:pPr>
        <w:rPr>
          <w:lang w:val="en-US"/>
        </w:rPr>
      </w:pPr>
      <w:bookmarkStart w:id="9" w:name="_Toc135159509"/>
    </w:p>
    <w:p w14:paraId="1DA9D99E" w14:textId="1FBF2A82" w:rsidR="001D3FD2" w:rsidRDefault="00AE782D" w:rsidP="001D3FD2">
      <w:pPr>
        <w:pStyle w:val="Heading3"/>
        <w:spacing w:line="276" w:lineRule="auto"/>
        <w:rPr>
          <w:rFonts w:cs="Times New Roman"/>
          <w:lang w:val="en-US"/>
        </w:rPr>
      </w:pPr>
      <w:bookmarkStart w:id="10" w:name="_Toc153613222"/>
      <w:r>
        <w:rPr>
          <w:rFonts w:cs="Times New Roman"/>
          <w:lang w:val="en-US"/>
        </w:rPr>
        <w:t>1</w:t>
      </w:r>
      <w:r w:rsidR="001D3FD2">
        <w:rPr>
          <w:rFonts w:cs="Times New Roman"/>
          <w:lang w:val="en-US"/>
        </w:rPr>
        <w:t>.</w:t>
      </w:r>
      <w:r>
        <w:rPr>
          <w:rFonts w:cs="Times New Roman"/>
          <w:lang w:val="en-US"/>
        </w:rPr>
        <w:t>2</w:t>
      </w:r>
      <w:r w:rsidR="001D3FD2">
        <w:rPr>
          <w:rFonts w:cs="Times New Roman"/>
          <w:lang w:val="en-US"/>
        </w:rPr>
        <w:t>.</w:t>
      </w:r>
      <w:r>
        <w:rPr>
          <w:rFonts w:cs="Times New Roman"/>
          <w:lang w:val="en-US"/>
        </w:rPr>
        <w:t>2</w:t>
      </w:r>
      <w:r w:rsidR="001D3FD2">
        <w:rPr>
          <w:rFonts w:cs="Times New Roman"/>
          <w:lang w:val="en-US"/>
        </w:rPr>
        <w:t xml:space="preserve"> User requirements</w:t>
      </w:r>
      <w:bookmarkEnd w:id="9"/>
      <w:bookmarkEnd w:id="10"/>
    </w:p>
    <w:p w14:paraId="180E3D25" w14:textId="77777777" w:rsidR="001D3FD2" w:rsidRDefault="001D3FD2" w:rsidP="001D3FD2">
      <w:pPr>
        <w:pStyle w:val="ListParagraph"/>
        <w:numPr>
          <w:ilvl w:val="0"/>
          <w:numId w:val="31"/>
        </w:numPr>
        <w:tabs>
          <w:tab w:val="left" w:pos="3690"/>
        </w:tabs>
        <w:spacing w:after="0" w:line="276" w:lineRule="auto"/>
        <w:ind w:left="1080"/>
        <w:jc w:val="both"/>
        <w:rPr>
          <w:rFonts w:cs="Times New Roman"/>
          <w:szCs w:val="26"/>
          <w:lang w:val="en-US"/>
        </w:rPr>
      </w:pPr>
      <w:r>
        <w:rPr>
          <w:szCs w:val="26"/>
          <w:lang w:val="en-US"/>
        </w:rPr>
        <w:t>Friendly UI/UX.</w:t>
      </w:r>
    </w:p>
    <w:p w14:paraId="754C7780" w14:textId="1335FDDE" w:rsidR="001003D4" w:rsidRDefault="001D3FD2" w:rsidP="001D3FD2">
      <w:pPr>
        <w:pStyle w:val="ListParagraph"/>
        <w:numPr>
          <w:ilvl w:val="0"/>
          <w:numId w:val="31"/>
        </w:numPr>
        <w:tabs>
          <w:tab w:val="left" w:pos="3690"/>
        </w:tabs>
        <w:spacing w:after="0" w:line="276" w:lineRule="auto"/>
        <w:ind w:left="1080"/>
        <w:jc w:val="both"/>
        <w:rPr>
          <w:szCs w:val="26"/>
          <w:lang w:val="en-US"/>
        </w:rPr>
      </w:pPr>
      <w:r>
        <w:rPr>
          <w:szCs w:val="26"/>
          <w:lang w:val="en-US"/>
        </w:rPr>
        <w:t>Simple, easy-to-interact, easy-to-access website.</w:t>
      </w:r>
    </w:p>
    <w:p w14:paraId="5B382024" w14:textId="322FE7E5" w:rsidR="001D3FD2" w:rsidRPr="001003D4" w:rsidRDefault="001003D4" w:rsidP="001003D4">
      <w:pPr>
        <w:rPr>
          <w:szCs w:val="26"/>
          <w:lang w:val="en-US"/>
        </w:rPr>
      </w:pPr>
      <w:r>
        <w:rPr>
          <w:szCs w:val="26"/>
          <w:lang w:val="en-US"/>
        </w:rPr>
        <w:br w:type="page"/>
      </w:r>
    </w:p>
    <w:p w14:paraId="11915925" w14:textId="2987B2A4" w:rsidR="001D3FD2" w:rsidRDefault="001D3FD2" w:rsidP="000E1AED">
      <w:pPr>
        <w:pStyle w:val="Caption"/>
        <w:keepNext/>
        <w:jc w:val="center"/>
      </w:pPr>
      <w:bookmarkStart w:id="11" w:name="_Toc135159334"/>
      <w:bookmarkStart w:id="12" w:name="_Toc153613387"/>
      <w:r>
        <w:lastRenderedPageBreak/>
        <w:t xml:space="preserve">Table </w:t>
      </w:r>
      <w:r w:rsidR="00FF66F5">
        <w:fldChar w:fldCharType="begin"/>
      </w:r>
      <w:r w:rsidR="00FF66F5">
        <w:instrText xml:space="preserve"> SEQ Table \* ARABIC </w:instrText>
      </w:r>
      <w:r w:rsidR="00FF66F5">
        <w:fldChar w:fldCharType="separate"/>
      </w:r>
      <w:r w:rsidR="00B70F4E">
        <w:t>2</w:t>
      </w:r>
      <w:r w:rsidR="00FF66F5">
        <w:fldChar w:fldCharType="end"/>
      </w:r>
      <w:r>
        <w:rPr>
          <w:lang w:val="en-US"/>
        </w:rPr>
        <w:t xml:space="preserve"> User requirements</w:t>
      </w:r>
      <w:bookmarkEnd w:id="11"/>
      <w:bookmarkEnd w:id="1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6"/>
        <w:gridCol w:w="1773"/>
        <w:gridCol w:w="1602"/>
        <w:gridCol w:w="984"/>
      </w:tblGrid>
      <w:tr w:rsidR="001D3FD2" w14:paraId="03ECED10" w14:textId="77777777" w:rsidTr="000E1AED">
        <w:trPr>
          <w:jc w:val="center"/>
        </w:trPr>
        <w:tc>
          <w:tcPr>
            <w:tcW w:w="4726" w:type="dxa"/>
            <w:tcBorders>
              <w:top w:val="single" w:sz="4" w:space="0" w:color="000000"/>
              <w:left w:val="single" w:sz="4" w:space="0" w:color="000000"/>
              <w:bottom w:val="single" w:sz="4" w:space="0" w:color="000000"/>
              <w:right w:val="single" w:sz="4" w:space="0" w:color="000000"/>
            </w:tcBorders>
            <w:hideMark/>
          </w:tcPr>
          <w:p w14:paraId="1015ACCC" w14:textId="77777777" w:rsidR="001D3FD2" w:rsidRDefault="001D3FD2">
            <w:pPr>
              <w:spacing w:line="276" w:lineRule="auto"/>
              <w:jc w:val="center"/>
              <w:rPr>
                <w:b/>
                <w:szCs w:val="26"/>
              </w:rPr>
            </w:pPr>
            <w:r>
              <w:rPr>
                <w:b/>
                <w:szCs w:val="26"/>
              </w:rPr>
              <w:t>Content</w:t>
            </w:r>
          </w:p>
        </w:tc>
        <w:tc>
          <w:tcPr>
            <w:tcW w:w="1773" w:type="dxa"/>
            <w:tcBorders>
              <w:top w:val="single" w:sz="4" w:space="0" w:color="000000"/>
              <w:left w:val="single" w:sz="4" w:space="0" w:color="000000"/>
              <w:bottom w:val="single" w:sz="4" w:space="0" w:color="000000"/>
              <w:right w:val="single" w:sz="4" w:space="0" w:color="000000"/>
            </w:tcBorders>
            <w:hideMark/>
          </w:tcPr>
          <w:p w14:paraId="2A92C51C" w14:textId="77777777" w:rsidR="001D3FD2" w:rsidRDefault="001D3FD2">
            <w:pPr>
              <w:spacing w:line="276" w:lineRule="auto"/>
              <w:jc w:val="center"/>
              <w:rPr>
                <w:rFonts w:eastAsia="Calibri"/>
                <w:b/>
                <w:noProof/>
                <w:szCs w:val="26"/>
              </w:rPr>
            </w:pPr>
            <w:r>
              <w:rPr>
                <w:b/>
                <w:szCs w:val="26"/>
              </w:rPr>
              <w:t>Criteria</w:t>
            </w:r>
          </w:p>
        </w:tc>
        <w:tc>
          <w:tcPr>
            <w:tcW w:w="1602" w:type="dxa"/>
            <w:tcBorders>
              <w:top w:val="single" w:sz="4" w:space="0" w:color="000000"/>
              <w:left w:val="single" w:sz="4" w:space="0" w:color="000000"/>
              <w:bottom w:val="single" w:sz="4" w:space="0" w:color="000000"/>
              <w:right w:val="single" w:sz="4" w:space="0" w:color="000000"/>
            </w:tcBorders>
            <w:hideMark/>
          </w:tcPr>
          <w:p w14:paraId="5BA08316" w14:textId="77777777" w:rsidR="001D3FD2" w:rsidRDefault="001D3FD2">
            <w:pPr>
              <w:spacing w:line="276" w:lineRule="auto"/>
              <w:jc w:val="center"/>
              <w:rPr>
                <w:b/>
                <w:szCs w:val="26"/>
              </w:rPr>
            </w:pPr>
            <w:r>
              <w:rPr>
                <w:b/>
                <w:szCs w:val="26"/>
              </w:rPr>
              <w:t>Description</w:t>
            </w:r>
          </w:p>
        </w:tc>
        <w:tc>
          <w:tcPr>
            <w:tcW w:w="984" w:type="dxa"/>
            <w:tcBorders>
              <w:top w:val="single" w:sz="4" w:space="0" w:color="000000"/>
              <w:left w:val="single" w:sz="4" w:space="0" w:color="000000"/>
              <w:bottom w:val="single" w:sz="4" w:space="0" w:color="000000"/>
              <w:right w:val="single" w:sz="4" w:space="0" w:color="000000"/>
            </w:tcBorders>
            <w:hideMark/>
          </w:tcPr>
          <w:p w14:paraId="37D1BA82" w14:textId="77777777" w:rsidR="001D3FD2" w:rsidRDefault="001D3FD2">
            <w:pPr>
              <w:spacing w:line="276" w:lineRule="auto"/>
              <w:jc w:val="center"/>
              <w:rPr>
                <w:b/>
                <w:szCs w:val="26"/>
              </w:rPr>
            </w:pPr>
            <w:r>
              <w:rPr>
                <w:b/>
                <w:szCs w:val="26"/>
              </w:rPr>
              <w:t>Note</w:t>
            </w:r>
          </w:p>
        </w:tc>
      </w:tr>
      <w:tr w:rsidR="001D3FD2" w14:paraId="77E15B42" w14:textId="77777777" w:rsidTr="000E1AED">
        <w:trPr>
          <w:jc w:val="center"/>
        </w:trPr>
        <w:tc>
          <w:tcPr>
            <w:tcW w:w="4726" w:type="dxa"/>
            <w:tcBorders>
              <w:top w:val="single" w:sz="4" w:space="0" w:color="000000"/>
              <w:left w:val="single" w:sz="4" w:space="0" w:color="000000"/>
              <w:bottom w:val="single" w:sz="4" w:space="0" w:color="000000"/>
              <w:right w:val="single" w:sz="4" w:space="0" w:color="000000"/>
            </w:tcBorders>
            <w:hideMark/>
          </w:tcPr>
          <w:p w14:paraId="334F3E81" w14:textId="77777777" w:rsidR="001D3FD2" w:rsidRDefault="001D3FD2">
            <w:pPr>
              <w:spacing w:line="276" w:lineRule="auto"/>
              <w:rPr>
                <w:szCs w:val="26"/>
              </w:rPr>
            </w:pPr>
            <w:r>
              <w:rPr>
                <w:szCs w:val="26"/>
              </w:rPr>
              <w:t>Software can be updated and modified to suit the requirements of the user as well as the management requirements of the shop.</w:t>
            </w:r>
          </w:p>
        </w:tc>
        <w:tc>
          <w:tcPr>
            <w:tcW w:w="1773" w:type="dxa"/>
            <w:tcBorders>
              <w:top w:val="single" w:sz="4" w:space="0" w:color="000000"/>
              <w:left w:val="single" w:sz="4" w:space="0" w:color="000000"/>
              <w:bottom w:val="single" w:sz="4" w:space="0" w:color="000000"/>
              <w:right w:val="single" w:sz="4" w:space="0" w:color="000000"/>
            </w:tcBorders>
            <w:hideMark/>
          </w:tcPr>
          <w:p w14:paraId="021D9D7B" w14:textId="77777777" w:rsidR="001D3FD2" w:rsidRDefault="001D3FD2">
            <w:pPr>
              <w:spacing w:line="276" w:lineRule="auto"/>
              <w:rPr>
                <w:szCs w:val="26"/>
              </w:rPr>
            </w:pPr>
            <w:r>
              <w:rPr>
                <w:szCs w:val="26"/>
              </w:rPr>
              <w:t>Resilience.</w:t>
            </w:r>
          </w:p>
        </w:tc>
        <w:tc>
          <w:tcPr>
            <w:tcW w:w="1602" w:type="dxa"/>
            <w:tcBorders>
              <w:top w:val="single" w:sz="4" w:space="0" w:color="000000"/>
              <w:left w:val="single" w:sz="4" w:space="0" w:color="000000"/>
              <w:bottom w:val="single" w:sz="4" w:space="0" w:color="000000"/>
              <w:right w:val="single" w:sz="4" w:space="0" w:color="000000"/>
            </w:tcBorders>
          </w:tcPr>
          <w:p w14:paraId="452F1727" w14:textId="77777777" w:rsidR="001D3FD2" w:rsidRDefault="001D3FD2">
            <w:pPr>
              <w:spacing w:line="276" w:lineRule="auto"/>
              <w:rPr>
                <w:szCs w:val="26"/>
              </w:rPr>
            </w:pPr>
          </w:p>
        </w:tc>
        <w:tc>
          <w:tcPr>
            <w:tcW w:w="984" w:type="dxa"/>
            <w:tcBorders>
              <w:top w:val="single" w:sz="4" w:space="0" w:color="000000"/>
              <w:left w:val="single" w:sz="4" w:space="0" w:color="000000"/>
              <w:bottom w:val="single" w:sz="4" w:space="0" w:color="000000"/>
              <w:right w:val="single" w:sz="4" w:space="0" w:color="000000"/>
            </w:tcBorders>
          </w:tcPr>
          <w:p w14:paraId="3A981819" w14:textId="77777777" w:rsidR="001D3FD2" w:rsidRDefault="001D3FD2">
            <w:pPr>
              <w:spacing w:line="276" w:lineRule="auto"/>
              <w:rPr>
                <w:szCs w:val="26"/>
              </w:rPr>
            </w:pPr>
          </w:p>
        </w:tc>
      </w:tr>
      <w:tr w:rsidR="001D3FD2" w14:paraId="49AE5A5A" w14:textId="77777777" w:rsidTr="000E1AED">
        <w:trPr>
          <w:jc w:val="center"/>
        </w:trPr>
        <w:tc>
          <w:tcPr>
            <w:tcW w:w="4726" w:type="dxa"/>
            <w:tcBorders>
              <w:top w:val="single" w:sz="4" w:space="0" w:color="000000"/>
              <w:left w:val="single" w:sz="4" w:space="0" w:color="000000"/>
              <w:bottom w:val="single" w:sz="4" w:space="0" w:color="000000"/>
              <w:right w:val="single" w:sz="4" w:space="0" w:color="000000"/>
            </w:tcBorders>
          </w:tcPr>
          <w:p w14:paraId="1B76ED90" w14:textId="77777777" w:rsidR="001D3FD2" w:rsidRDefault="001D3FD2">
            <w:pPr>
              <w:spacing w:line="276" w:lineRule="auto"/>
              <w:rPr>
                <w:szCs w:val="26"/>
              </w:rPr>
            </w:pPr>
            <w:r>
              <w:rPr>
                <w:szCs w:val="26"/>
              </w:rPr>
              <w:t>Graphical user interface:</w:t>
            </w:r>
          </w:p>
          <w:p w14:paraId="3C846715" w14:textId="77777777" w:rsidR="001D3FD2" w:rsidRDefault="001D3FD2">
            <w:pPr>
              <w:spacing w:line="276" w:lineRule="auto"/>
              <w:rPr>
                <w:szCs w:val="26"/>
              </w:rPr>
            </w:pPr>
            <w:r>
              <w:rPr>
                <w:szCs w:val="26"/>
              </w:rPr>
              <w:t>- User-friendly.</w:t>
            </w:r>
          </w:p>
          <w:p w14:paraId="3E736C31" w14:textId="77777777" w:rsidR="001D3FD2" w:rsidRDefault="001D3FD2">
            <w:pPr>
              <w:spacing w:line="276" w:lineRule="auto"/>
              <w:rPr>
                <w:szCs w:val="26"/>
              </w:rPr>
            </w:pPr>
            <w:r>
              <w:rPr>
                <w:szCs w:val="26"/>
              </w:rPr>
              <w:t>- Easy operation.</w:t>
            </w:r>
          </w:p>
          <w:p w14:paraId="6D0A6C4A" w14:textId="77777777" w:rsidR="001D3FD2" w:rsidRDefault="001D3FD2">
            <w:pPr>
              <w:spacing w:line="276" w:lineRule="auto"/>
              <w:ind w:left="-18"/>
              <w:rPr>
                <w:szCs w:val="26"/>
              </w:rPr>
            </w:pPr>
            <w:r>
              <w:rPr>
                <w:szCs w:val="26"/>
              </w:rPr>
              <w:t xml:space="preserve">- The function buttons are simply </w:t>
            </w:r>
          </w:p>
          <w:p w14:paraId="43E94094" w14:textId="77777777" w:rsidR="001D3FD2" w:rsidRDefault="001D3FD2">
            <w:pPr>
              <w:spacing w:line="276" w:lineRule="auto"/>
              <w:rPr>
                <w:szCs w:val="26"/>
              </w:rPr>
            </w:pPr>
            <w:r>
              <w:rPr>
                <w:szCs w:val="26"/>
              </w:rPr>
              <w:t>- Functional windows can interact with each other, bringing efficiency to the user.</w:t>
            </w:r>
          </w:p>
          <w:p w14:paraId="665F449B" w14:textId="77777777" w:rsidR="001D3FD2" w:rsidRDefault="001D3FD2">
            <w:pPr>
              <w:spacing w:line="276" w:lineRule="auto"/>
              <w:rPr>
                <w:szCs w:val="26"/>
              </w:rPr>
            </w:pPr>
          </w:p>
        </w:tc>
        <w:tc>
          <w:tcPr>
            <w:tcW w:w="1773" w:type="dxa"/>
            <w:tcBorders>
              <w:top w:val="single" w:sz="4" w:space="0" w:color="000000"/>
              <w:left w:val="single" w:sz="4" w:space="0" w:color="000000"/>
              <w:bottom w:val="single" w:sz="4" w:space="0" w:color="000000"/>
              <w:right w:val="single" w:sz="4" w:space="0" w:color="000000"/>
            </w:tcBorders>
            <w:hideMark/>
          </w:tcPr>
          <w:p w14:paraId="6FD7DC27" w14:textId="77777777" w:rsidR="001D3FD2" w:rsidRDefault="001D3FD2">
            <w:pPr>
              <w:spacing w:line="276" w:lineRule="auto"/>
              <w:rPr>
                <w:szCs w:val="26"/>
              </w:rPr>
            </w:pPr>
            <w:r>
              <w:rPr>
                <w:szCs w:val="26"/>
              </w:rPr>
              <w:t>Convenience</w:t>
            </w:r>
          </w:p>
        </w:tc>
        <w:tc>
          <w:tcPr>
            <w:tcW w:w="1602" w:type="dxa"/>
            <w:tcBorders>
              <w:top w:val="single" w:sz="4" w:space="0" w:color="000000"/>
              <w:left w:val="single" w:sz="4" w:space="0" w:color="000000"/>
              <w:bottom w:val="single" w:sz="4" w:space="0" w:color="000000"/>
              <w:right w:val="single" w:sz="4" w:space="0" w:color="000000"/>
            </w:tcBorders>
          </w:tcPr>
          <w:p w14:paraId="4725A8F2" w14:textId="77777777" w:rsidR="001D3FD2" w:rsidRDefault="001D3FD2">
            <w:pPr>
              <w:spacing w:line="276" w:lineRule="auto"/>
              <w:rPr>
                <w:szCs w:val="26"/>
              </w:rPr>
            </w:pPr>
          </w:p>
        </w:tc>
        <w:tc>
          <w:tcPr>
            <w:tcW w:w="984" w:type="dxa"/>
            <w:tcBorders>
              <w:top w:val="single" w:sz="4" w:space="0" w:color="000000"/>
              <w:left w:val="single" w:sz="4" w:space="0" w:color="000000"/>
              <w:bottom w:val="single" w:sz="4" w:space="0" w:color="000000"/>
              <w:right w:val="single" w:sz="4" w:space="0" w:color="000000"/>
            </w:tcBorders>
          </w:tcPr>
          <w:p w14:paraId="0ACF3198" w14:textId="77777777" w:rsidR="001D3FD2" w:rsidRDefault="001D3FD2">
            <w:pPr>
              <w:spacing w:line="276" w:lineRule="auto"/>
              <w:rPr>
                <w:szCs w:val="26"/>
              </w:rPr>
            </w:pPr>
          </w:p>
        </w:tc>
      </w:tr>
      <w:tr w:rsidR="001D3FD2" w14:paraId="0A9B2EDD" w14:textId="77777777" w:rsidTr="000E1AED">
        <w:trPr>
          <w:jc w:val="center"/>
        </w:trPr>
        <w:tc>
          <w:tcPr>
            <w:tcW w:w="4726" w:type="dxa"/>
            <w:tcBorders>
              <w:top w:val="single" w:sz="4" w:space="0" w:color="000000"/>
              <w:left w:val="single" w:sz="4" w:space="0" w:color="000000"/>
              <w:bottom w:val="single" w:sz="4" w:space="0" w:color="000000"/>
              <w:right w:val="single" w:sz="4" w:space="0" w:color="000000"/>
            </w:tcBorders>
          </w:tcPr>
          <w:p w14:paraId="40CD0922" w14:textId="77777777" w:rsidR="001D3FD2" w:rsidRDefault="001D3FD2">
            <w:pPr>
              <w:spacing w:line="276" w:lineRule="auto"/>
              <w:rPr>
                <w:szCs w:val="26"/>
              </w:rPr>
            </w:pPr>
            <w:r>
              <w:rPr>
                <w:szCs w:val="26"/>
              </w:rPr>
              <w:t>- Database is secure and easy to access.</w:t>
            </w:r>
            <w:r>
              <w:rPr>
                <w:szCs w:val="26"/>
              </w:rPr>
              <w:tab/>
            </w:r>
          </w:p>
          <w:p w14:paraId="14E44069" w14:textId="77777777" w:rsidR="001D3FD2" w:rsidRDefault="001D3FD2">
            <w:pPr>
              <w:spacing w:line="276" w:lineRule="auto"/>
              <w:rPr>
                <w:szCs w:val="26"/>
              </w:rPr>
            </w:pPr>
            <w:r>
              <w:rPr>
                <w:szCs w:val="26"/>
              </w:rPr>
              <w:t>- The system works stably, reliably and responds immediately.</w:t>
            </w:r>
          </w:p>
          <w:p w14:paraId="1387B492" w14:textId="77777777" w:rsidR="001D3FD2" w:rsidRDefault="001D3FD2">
            <w:pPr>
              <w:spacing w:line="276" w:lineRule="auto"/>
              <w:rPr>
                <w:szCs w:val="26"/>
              </w:rPr>
            </w:pPr>
          </w:p>
        </w:tc>
        <w:tc>
          <w:tcPr>
            <w:tcW w:w="1773" w:type="dxa"/>
            <w:tcBorders>
              <w:top w:val="single" w:sz="4" w:space="0" w:color="000000"/>
              <w:left w:val="single" w:sz="4" w:space="0" w:color="000000"/>
              <w:bottom w:val="single" w:sz="4" w:space="0" w:color="000000"/>
              <w:right w:val="single" w:sz="4" w:space="0" w:color="000000"/>
            </w:tcBorders>
            <w:hideMark/>
          </w:tcPr>
          <w:p w14:paraId="5826EFE6" w14:textId="77777777" w:rsidR="001D3FD2" w:rsidRDefault="001D3FD2">
            <w:pPr>
              <w:spacing w:line="276" w:lineRule="auto"/>
              <w:rPr>
                <w:szCs w:val="26"/>
              </w:rPr>
            </w:pPr>
            <w:r>
              <w:rPr>
                <w:szCs w:val="26"/>
              </w:rPr>
              <w:t>Convenience</w:t>
            </w:r>
          </w:p>
        </w:tc>
        <w:tc>
          <w:tcPr>
            <w:tcW w:w="1602" w:type="dxa"/>
            <w:tcBorders>
              <w:top w:val="single" w:sz="4" w:space="0" w:color="000000"/>
              <w:left w:val="single" w:sz="4" w:space="0" w:color="000000"/>
              <w:bottom w:val="single" w:sz="4" w:space="0" w:color="000000"/>
              <w:right w:val="single" w:sz="4" w:space="0" w:color="000000"/>
            </w:tcBorders>
          </w:tcPr>
          <w:p w14:paraId="68CE207F" w14:textId="77777777" w:rsidR="001D3FD2" w:rsidRDefault="001D3FD2">
            <w:pPr>
              <w:spacing w:line="276" w:lineRule="auto"/>
              <w:rPr>
                <w:szCs w:val="26"/>
              </w:rPr>
            </w:pPr>
          </w:p>
        </w:tc>
        <w:tc>
          <w:tcPr>
            <w:tcW w:w="984" w:type="dxa"/>
            <w:tcBorders>
              <w:top w:val="single" w:sz="4" w:space="0" w:color="000000"/>
              <w:left w:val="single" w:sz="4" w:space="0" w:color="000000"/>
              <w:bottom w:val="single" w:sz="4" w:space="0" w:color="000000"/>
              <w:right w:val="single" w:sz="4" w:space="0" w:color="000000"/>
            </w:tcBorders>
          </w:tcPr>
          <w:p w14:paraId="46C18F17" w14:textId="77777777" w:rsidR="001D3FD2" w:rsidRDefault="001D3FD2">
            <w:pPr>
              <w:spacing w:line="276" w:lineRule="auto"/>
              <w:rPr>
                <w:szCs w:val="26"/>
              </w:rPr>
            </w:pPr>
          </w:p>
        </w:tc>
      </w:tr>
      <w:tr w:rsidR="001D3FD2" w14:paraId="1EAE7E87" w14:textId="77777777" w:rsidTr="000E1AED">
        <w:trPr>
          <w:jc w:val="center"/>
        </w:trPr>
        <w:tc>
          <w:tcPr>
            <w:tcW w:w="4726" w:type="dxa"/>
            <w:tcBorders>
              <w:top w:val="single" w:sz="4" w:space="0" w:color="000000"/>
              <w:left w:val="single" w:sz="4" w:space="0" w:color="000000"/>
              <w:bottom w:val="single" w:sz="4" w:space="0" w:color="000000"/>
              <w:right w:val="single" w:sz="4" w:space="0" w:color="000000"/>
            </w:tcBorders>
            <w:hideMark/>
          </w:tcPr>
          <w:p w14:paraId="7E618F07" w14:textId="77777777" w:rsidR="001D3FD2" w:rsidRDefault="001D3FD2">
            <w:pPr>
              <w:spacing w:line="276" w:lineRule="auto"/>
              <w:rPr>
                <w:szCs w:val="26"/>
              </w:rPr>
            </w:pPr>
            <w:r>
              <w:rPr>
                <w:szCs w:val="26"/>
              </w:rPr>
              <w:t>-  Deliver effective user experience</w:t>
            </w:r>
          </w:p>
        </w:tc>
        <w:tc>
          <w:tcPr>
            <w:tcW w:w="1773" w:type="dxa"/>
            <w:tcBorders>
              <w:top w:val="single" w:sz="4" w:space="0" w:color="000000"/>
              <w:left w:val="single" w:sz="4" w:space="0" w:color="000000"/>
              <w:bottom w:val="single" w:sz="4" w:space="0" w:color="000000"/>
              <w:right w:val="single" w:sz="4" w:space="0" w:color="000000"/>
            </w:tcBorders>
            <w:hideMark/>
          </w:tcPr>
          <w:p w14:paraId="7FB8E8F7" w14:textId="77777777" w:rsidR="001D3FD2" w:rsidRDefault="001D3FD2">
            <w:pPr>
              <w:spacing w:line="276" w:lineRule="auto"/>
              <w:rPr>
                <w:szCs w:val="26"/>
              </w:rPr>
            </w:pPr>
            <w:r>
              <w:rPr>
                <w:szCs w:val="26"/>
              </w:rPr>
              <w:t>Compatibility</w:t>
            </w:r>
          </w:p>
        </w:tc>
        <w:tc>
          <w:tcPr>
            <w:tcW w:w="1602" w:type="dxa"/>
            <w:tcBorders>
              <w:top w:val="single" w:sz="4" w:space="0" w:color="000000"/>
              <w:left w:val="single" w:sz="4" w:space="0" w:color="000000"/>
              <w:bottom w:val="single" w:sz="4" w:space="0" w:color="000000"/>
              <w:right w:val="single" w:sz="4" w:space="0" w:color="000000"/>
            </w:tcBorders>
          </w:tcPr>
          <w:p w14:paraId="73CE3B72" w14:textId="77777777" w:rsidR="001D3FD2" w:rsidRDefault="001D3FD2">
            <w:pPr>
              <w:spacing w:line="276" w:lineRule="auto"/>
              <w:rPr>
                <w:szCs w:val="26"/>
              </w:rPr>
            </w:pPr>
          </w:p>
        </w:tc>
        <w:tc>
          <w:tcPr>
            <w:tcW w:w="984" w:type="dxa"/>
            <w:tcBorders>
              <w:top w:val="single" w:sz="4" w:space="0" w:color="000000"/>
              <w:left w:val="single" w:sz="4" w:space="0" w:color="000000"/>
              <w:bottom w:val="single" w:sz="4" w:space="0" w:color="000000"/>
              <w:right w:val="single" w:sz="4" w:space="0" w:color="000000"/>
            </w:tcBorders>
          </w:tcPr>
          <w:p w14:paraId="49CB7E06" w14:textId="77777777" w:rsidR="001D3FD2" w:rsidRDefault="001D3FD2">
            <w:pPr>
              <w:spacing w:line="276" w:lineRule="auto"/>
              <w:rPr>
                <w:szCs w:val="26"/>
              </w:rPr>
            </w:pPr>
          </w:p>
        </w:tc>
      </w:tr>
      <w:tr w:rsidR="001D3FD2" w14:paraId="03CD90FE" w14:textId="77777777" w:rsidTr="000E1AED">
        <w:trPr>
          <w:jc w:val="center"/>
        </w:trPr>
        <w:tc>
          <w:tcPr>
            <w:tcW w:w="4726" w:type="dxa"/>
            <w:tcBorders>
              <w:top w:val="single" w:sz="4" w:space="0" w:color="000000"/>
              <w:left w:val="single" w:sz="4" w:space="0" w:color="000000"/>
              <w:bottom w:val="single" w:sz="4" w:space="0" w:color="000000"/>
              <w:right w:val="single" w:sz="4" w:space="0" w:color="000000"/>
            </w:tcBorders>
            <w:hideMark/>
          </w:tcPr>
          <w:p w14:paraId="2738CC6C" w14:textId="77777777" w:rsidR="001D3FD2" w:rsidRDefault="001D3FD2">
            <w:pPr>
              <w:spacing w:line="276" w:lineRule="auto"/>
              <w:ind w:hanging="18"/>
              <w:rPr>
                <w:szCs w:val="26"/>
              </w:rPr>
            </w:pPr>
            <w:r>
              <w:rPr>
                <w:szCs w:val="26"/>
              </w:rPr>
              <w:t>- The software can fulfill user requirements without doing a silo effect.</w:t>
            </w:r>
          </w:p>
        </w:tc>
        <w:tc>
          <w:tcPr>
            <w:tcW w:w="1773" w:type="dxa"/>
            <w:tcBorders>
              <w:top w:val="single" w:sz="4" w:space="0" w:color="000000"/>
              <w:left w:val="single" w:sz="4" w:space="0" w:color="000000"/>
              <w:bottom w:val="single" w:sz="4" w:space="0" w:color="000000"/>
              <w:right w:val="single" w:sz="4" w:space="0" w:color="000000"/>
            </w:tcBorders>
            <w:hideMark/>
          </w:tcPr>
          <w:p w14:paraId="49071ABC" w14:textId="77777777" w:rsidR="001D3FD2" w:rsidRDefault="001D3FD2">
            <w:pPr>
              <w:spacing w:line="276" w:lineRule="auto"/>
              <w:rPr>
                <w:szCs w:val="26"/>
              </w:rPr>
            </w:pPr>
            <w:r>
              <w:rPr>
                <w:szCs w:val="26"/>
              </w:rPr>
              <w:t>Compatibility</w:t>
            </w:r>
          </w:p>
        </w:tc>
        <w:tc>
          <w:tcPr>
            <w:tcW w:w="1602" w:type="dxa"/>
            <w:tcBorders>
              <w:top w:val="single" w:sz="4" w:space="0" w:color="000000"/>
              <w:left w:val="single" w:sz="4" w:space="0" w:color="000000"/>
              <w:bottom w:val="single" w:sz="4" w:space="0" w:color="000000"/>
              <w:right w:val="single" w:sz="4" w:space="0" w:color="000000"/>
            </w:tcBorders>
          </w:tcPr>
          <w:p w14:paraId="30996D6C" w14:textId="77777777" w:rsidR="001D3FD2" w:rsidRDefault="001D3FD2">
            <w:pPr>
              <w:spacing w:line="276" w:lineRule="auto"/>
              <w:rPr>
                <w:szCs w:val="26"/>
              </w:rPr>
            </w:pPr>
          </w:p>
        </w:tc>
        <w:tc>
          <w:tcPr>
            <w:tcW w:w="984" w:type="dxa"/>
            <w:tcBorders>
              <w:top w:val="single" w:sz="4" w:space="0" w:color="000000"/>
              <w:left w:val="single" w:sz="4" w:space="0" w:color="000000"/>
              <w:bottom w:val="single" w:sz="4" w:space="0" w:color="000000"/>
              <w:right w:val="single" w:sz="4" w:space="0" w:color="000000"/>
            </w:tcBorders>
          </w:tcPr>
          <w:p w14:paraId="09079AE2" w14:textId="77777777" w:rsidR="001D3FD2" w:rsidRDefault="001D3FD2">
            <w:pPr>
              <w:spacing w:line="276" w:lineRule="auto"/>
              <w:rPr>
                <w:szCs w:val="26"/>
              </w:rPr>
            </w:pPr>
          </w:p>
        </w:tc>
      </w:tr>
    </w:tbl>
    <w:p w14:paraId="00401F4B" w14:textId="77777777" w:rsidR="001D3FD2" w:rsidRDefault="001D3FD2" w:rsidP="006840F6">
      <w:pPr>
        <w:rPr>
          <w:lang w:val="en-US"/>
        </w:rPr>
      </w:pPr>
    </w:p>
    <w:p w14:paraId="36FD2A82" w14:textId="4AC5FA98" w:rsidR="001D3FD2" w:rsidRDefault="00AE782D" w:rsidP="001D3FD2">
      <w:pPr>
        <w:pStyle w:val="Heading3"/>
        <w:spacing w:line="276" w:lineRule="auto"/>
        <w:rPr>
          <w:rFonts w:cs="Times New Roman"/>
          <w:lang w:val="en-US"/>
        </w:rPr>
      </w:pPr>
      <w:bookmarkStart w:id="13" w:name="_Toc135159510"/>
      <w:bookmarkStart w:id="14" w:name="_Toc153613223"/>
      <w:r>
        <w:rPr>
          <w:rFonts w:cs="Times New Roman"/>
          <w:lang w:val="en-US"/>
        </w:rPr>
        <w:t>1</w:t>
      </w:r>
      <w:r w:rsidR="001D3FD2">
        <w:rPr>
          <w:rFonts w:cs="Times New Roman"/>
          <w:lang w:val="en-US"/>
        </w:rPr>
        <w:t>.</w:t>
      </w:r>
      <w:r>
        <w:rPr>
          <w:rFonts w:cs="Times New Roman"/>
          <w:lang w:val="en-US"/>
        </w:rPr>
        <w:t>2</w:t>
      </w:r>
      <w:r w:rsidR="001D3FD2">
        <w:rPr>
          <w:rFonts w:cs="Times New Roman"/>
          <w:lang w:val="en-US"/>
        </w:rPr>
        <w:t>.</w:t>
      </w:r>
      <w:r>
        <w:rPr>
          <w:rFonts w:cs="Times New Roman"/>
          <w:lang w:val="en-US"/>
        </w:rPr>
        <w:t>3</w:t>
      </w:r>
      <w:r w:rsidR="001D3FD2">
        <w:rPr>
          <w:rFonts w:cs="Times New Roman"/>
          <w:lang w:val="en-US"/>
        </w:rPr>
        <w:t xml:space="preserve"> Business requirements</w:t>
      </w:r>
      <w:bookmarkEnd w:id="13"/>
      <w:bookmarkEnd w:id="14"/>
    </w:p>
    <w:p w14:paraId="295481CA" w14:textId="77777777" w:rsidR="001D3FD2" w:rsidRDefault="001D3FD2" w:rsidP="001D3FD2">
      <w:pPr>
        <w:tabs>
          <w:tab w:val="left" w:pos="3690"/>
        </w:tabs>
        <w:spacing w:line="276" w:lineRule="auto"/>
        <w:ind w:left="720"/>
        <w:rPr>
          <w:rFonts w:cs="Times New Roman"/>
          <w:szCs w:val="26"/>
          <w:lang w:val="en-US"/>
        </w:rPr>
      </w:pPr>
      <w:r>
        <w:rPr>
          <w:szCs w:val="26"/>
        </w:rPr>
        <w:t>Product ordered must be followed by below steps:</w:t>
      </w:r>
    </w:p>
    <w:p w14:paraId="2A03EBF7" w14:textId="77777777" w:rsidR="001D3FD2" w:rsidRDefault="001D3FD2" w:rsidP="001D3FD2">
      <w:pPr>
        <w:pStyle w:val="ListParagraph"/>
        <w:numPr>
          <w:ilvl w:val="0"/>
          <w:numId w:val="32"/>
        </w:numPr>
        <w:tabs>
          <w:tab w:val="left" w:pos="3690"/>
        </w:tabs>
        <w:spacing w:after="0" w:line="276" w:lineRule="auto"/>
        <w:jc w:val="both"/>
        <w:rPr>
          <w:rFonts w:cs="Times New Roman"/>
          <w:szCs w:val="26"/>
          <w:lang w:val="en-US"/>
        </w:rPr>
      </w:pPr>
      <w:r>
        <w:rPr>
          <w:szCs w:val="26"/>
          <w:lang w:val="en-US"/>
        </w:rPr>
        <w:t>Sign in</w:t>
      </w:r>
    </w:p>
    <w:p w14:paraId="73802471" w14:textId="77777777" w:rsidR="001D3FD2" w:rsidRDefault="001D3FD2" w:rsidP="001D3FD2">
      <w:pPr>
        <w:pStyle w:val="ListParagraph"/>
        <w:numPr>
          <w:ilvl w:val="0"/>
          <w:numId w:val="32"/>
        </w:numPr>
        <w:tabs>
          <w:tab w:val="left" w:pos="3690"/>
        </w:tabs>
        <w:spacing w:after="0" w:line="276" w:lineRule="auto"/>
        <w:jc w:val="both"/>
        <w:rPr>
          <w:szCs w:val="26"/>
          <w:lang w:val="en-US"/>
        </w:rPr>
      </w:pPr>
      <w:r>
        <w:rPr>
          <w:szCs w:val="26"/>
          <w:lang w:val="en-US"/>
        </w:rPr>
        <w:t>Product availability</w:t>
      </w:r>
    </w:p>
    <w:p w14:paraId="1602E85B" w14:textId="77777777" w:rsidR="001D3FD2" w:rsidRDefault="001D3FD2" w:rsidP="001D3FD2">
      <w:pPr>
        <w:pStyle w:val="ListParagraph"/>
        <w:numPr>
          <w:ilvl w:val="0"/>
          <w:numId w:val="32"/>
        </w:numPr>
        <w:tabs>
          <w:tab w:val="left" w:pos="3690"/>
        </w:tabs>
        <w:spacing w:after="0" w:line="276" w:lineRule="auto"/>
        <w:jc w:val="both"/>
        <w:rPr>
          <w:szCs w:val="26"/>
          <w:lang w:val="en-US"/>
        </w:rPr>
      </w:pPr>
      <w:r>
        <w:rPr>
          <w:szCs w:val="26"/>
          <w:lang w:val="en-US"/>
        </w:rPr>
        <w:t>Order product</w:t>
      </w:r>
    </w:p>
    <w:p w14:paraId="0898B4B8" w14:textId="77777777" w:rsidR="001D3FD2" w:rsidRDefault="001D3FD2" w:rsidP="001D3FD2">
      <w:pPr>
        <w:pStyle w:val="ListParagraph"/>
        <w:numPr>
          <w:ilvl w:val="0"/>
          <w:numId w:val="32"/>
        </w:numPr>
        <w:tabs>
          <w:tab w:val="left" w:pos="3690"/>
        </w:tabs>
        <w:spacing w:after="0" w:line="276" w:lineRule="auto"/>
        <w:jc w:val="both"/>
        <w:rPr>
          <w:szCs w:val="26"/>
          <w:lang w:val="en-US"/>
        </w:rPr>
      </w:pPr>
      <w:r>
        <w:rPr>
          <w:szCs w:val="26"/>
          <w:lang w:val="en-US"/>
        </w:rPr>
        <w:t>Confirm order</w:t>
      </w:r>
    </w:p>
    <w:p w14:paraId="65599929" w14:textId="77777777" w:rsidR="001D3FD2" w:rsidRDefault="001D3FD2" w:rsidP="001D3FD2">
      <w:pPr>
        <w:pStyle w:val="ListParagraph"/>
        <w:numPr>
          <w:ilvl w:val="0"/>
          <w:numId w:val="32"/>
        </w:numPr>
        <w:tabs>
          <w:tab w:val="left" w:pos="3690"/>
        </w:tabs>
        <w:spacing w:after="0" w:line="276" w:lineRule="auto"/>
        <w:jc w:val="both"/>
        <w:rPr>
          <w:szCs w:val="26"/>
          <w:lang w:val="en-US"/>
        </w:rPr>
      </w:pPr>
      <w:r>
        <w:rPr>
          <w:szCs w:val="26"/>
          <w:lang w:val="en-US"/>
        </w:rPr>
        <w:t xml:space="preserve">Choose payment method </w:t>
      </w:r>
    </w:p>
    <w:p w14:paraId="39559B14" w14:textId="77777777" w:rsidR="001D3FD2" w:rsidRDefault="001D3FD2" w:rsidP="001D3FD2">
      <w:pPr>
        <w:pStyle w:val="ListParagraph"/>
        <w:numPr>
          <w:ilvl w:val="0"/>
          <w:numId w:val="32"/>
        </w:numPr>
        <w:tabs>
          <w:tab w:val="left" w:pos="3690"/>
        </w:tabs>
        <w:spacing w:after="0" w:line="276" w:lineRule="auto"/>
        <w:jc w:val="both"/>
        <w:rPr>
          <w:szCs w:val="26"/>
          <w:lang w:val="en-US"/>
        </w:rPr>
      </w:pPr>
      <w:r>
        <w:rPr>
          <w:szCs w:val="26"/>
          <w:lang w:val="en-US"/>
        </w:rPr>
        <w:t>Delivery product ordered</w:t>
      </w:r>
    </w:p>
    <w:p w14:paraId="242B184C" w14:textId="33880301" w:rsidR="001D3FD2" w:rsidRDefault="00AE782D" w:rsidP="001D3FD2">
      <w:pPr>
        <w:pStyle w:val="Heading3"/>
        <w:spacing w:line="276" w:lineRule="auto"/>
        <w:rPr>
          <w:rFonts w:cs="Times New Roman"/>
          <w:lang w:val="en-US"/>
        </w:rPr>
      </w:pPr>
      <w:bookmarkStart w:id="15" w:name="_Toc135159511"/>
      <w:bookmarkStart w:id="16" w:name="_Toc153613224"/>
      <w:r>
        <w:rPr>
          <w:rFonts w:cs="Times New Roman"/>
          <w:lang w:val="en-US"/>
        </w:rPr>
        <w:t>1</w:t>
      </w:r>
      <w:r w:rsidR="001D3FD2">
        <w:rPr>
          <w:rFonts w:cs="Times New Roman"/>
          <w:lang w:val="en-US"/>
        </w:rPr>
        <w:t>.</w:t>
      </w:r>
      <w:r>
        <w:rPr>
          <w:rFonts w:cs="Times New Roman"/>
          <w:lang w:val="en-US"/>
        </w:rPr>
        <w:t>2</w:t>
      </w:r>
      <w:r w:rsidR="001D3FD2">
        <w:rPr>
          <w:rFonts w:cs="Times New Roman"/>
          <w:lang w:val="en-US"/>
        </w:rPr>
        <w:t>.</w:t>
      </w:r>
      <w:r>
        <w:rPr>
          <w:rFonts w:cs="Times New Roman"/>
          <w:lang w:val="en-US"/>
        </w:rPr>
        <w:t>4</w:t>
      </w:r>
      <w:r w:rsidR="001D3FD2">
        <w:rPr>
          <w:rFonts w:cs="Times New Roman"/>
          <w:lang w:val="en-US"/>
        </w:rPr>
        <w:t xml:space="preserve"> Quality requirements</w:t>
      </w:r>
      <w:bookmarkEnd w:id="15"/>
      <w:bookmarkEnd w:id="16"/>
    </w:p>
    <w:p w14:paraId="244FE0C5" w14:textId="77777777" w:rsidR="001D3FD2" w:rsidRDefault="001D3FD2" w:rsidP="001D3FD2">
      <w:pPr>
        <w:pStyle w:val="ListParagraph"/>
        <w:numPr>
          <w:ilvl w:val="0"/>
          <w:numId w:val="33"/>
        </w:numPr>
        <w:tabs>
          <w:tab w:val="left" w:pos="3690"/>
        </w:tabs>
        <w:spacing w:after="0" w:line="276" w:lineRule="auto"/>
        <w:ind w:left="1080"/>
        <w:jc w:val="both"/>
        <w:rPr>
          <w:rFonts w:cs="Times New Roman"/>
          <w:szCs w:val="26"/>
          <w:lang w:val="en-US"/>
        </w:rPr>
      </w:pPr>
      <w:r>
        <w:rPr>
          <w:szCs w:val="26"/>
          <w:lang w:val="en-US"/>
        </w:rPr>
        <w:t>Meet the needs of customers to use service and features of the website.</w:t>
      </w:r>
    </w:p>
    <w:p w14:paraId="276EB225" w14:textId="77777777" w:rsidR="001D3FD2" w:rsidRDefault="001D3FD2" w:rsidP="001D3FD2">
      <w:pPr>
        <w:pStyle w:val="ListParagraph"/>
        <w:numPr>
          <w:ilvl w:val="0"/>
          <w:numId w:val="33"/>
        </w:numPr>
        <w:tabs>
          <w:tab w:val="left" w:pos="3690"/>
        </w:tabs>
        <w:spacing w:after="0" w:line="276" w:lineRule="auto"/>
        <w:ind w:left="1080"/>
        <w:jc w:val="both"/>
        <w:rPr>
          <w:szCs w:val="26"/>
          <w:lang w:val="en-US"/>
        </w:rPr>
      </w:pPr>
      <w:r>
        <w:rPr>
          <w:szCs w:val="26"/>
        </w:rPr>
        <w:lastRenderedPageBreak/>
        <w:t>Providing effective features and satisfaction to customers.</w:t>
      </w:r>
    </w:p>
    <w:p w14:paraId="5CB50158" w14:textId="77777777" w:rsidR="001D3FD2" w:rsidRDefault="001D3FD2" w:rsidP="001D3FD2">
      <w:pPr>
        <w:pStyle w:val="ListParagraph"/>
        <w:numPr>
          <w:ilvl w:val="0"/>
          <w:numId w:val="33"/>
        </w:numPr>
        <w:tabs>
          <w:tab w:val="left" w:pos="3690"/>
        </w:tabs>
        <w:spacing w:after="0" w:line="276" w:lineRule="auto"/>
        <w:ind w:left="1080"/>
        <w:jc w:val="both"/>
        <w:rPr>
          <w:szCs w:val="26"/>
          <w:lang w:val="en-US"/>
        </w:rPr>
      </w:pPr>
      <w:r>
        <w:rPr>
          <w:szCs w:val="26"/>
          <w:lang w:val="en-US"/>
        </w:rPr>
        <w:t>Brings an easy experience in making phone purchases.</w:t>
      </w:r>
    </w:p>
    <w:p w14:paraId="1F9B3545" w14:textId="77777777" w:rsidR="001D3FD2" w:rsidRPr="001D3FD2" w:rsidRDefault="001D3FD2" w:rsidP="001D3FD2">
      <w:pPr>
        <w:spacing w:line="360" w:lineRule="auto"/>
        <w:rPr>
          <w:rFonts w:eastAsiaTheme="majorEastAsia" w:cstheme="majorBidi"/>
          <w:bCs/>
          <w:szCs w:val="26"/>
        </w:rPr>
      </w:pPr>
    </w:p>
    <w:p w14:paraId="2AEDAE74" w14:textId="77777777" w:rsidR="001D3FD2" w:rsidRDefault="001D3FD2" w:rsidP="00A01E28">
      <w:pPr>
        <w:spacing w:line="360" w:lineRule="auto"/>
        <w:ind w:firstLine="270"/>
        <w:rPr>
          <w:rFonts w:eastAsiaTheme="majorEastAsia" w:cstheme="majorBidi"/>
          <w:bCs/>
          <w:szCs w:val="26"/>
        </w:rPr>
      </w:pPr>
    </w:p>
    <w:p w14:paraId="3A9D277F" w14:textId="77777777" w:rsidR="001D3FD2" w:rsidRDefault="001D3FD2">
      <w:pPr>
        <w:rPr>
          <w:rFonts w:eastAsiaTheme="majorEastAsia" w:cs="Times New Roman"/>
          <w:b/>
          <w:sz w:val="32"/>
          <w:szCs w:val="32"/>
        </w:rPr>
      </w:pPr>
      <w:r>
        <w:rPr>
          <w:rFonts w:cs="Times New Roman"/>
        </w:rPr>
        <w:br w:type="page"/>
      </w:r>
    </w:p>
    <w:p w14:paraId="1996ED7F" w14:textId="7F9BDDF7" w:rsidR="004C507A" w:rsidRPr="005663A2" w:rsidRDefault="004C507A" w:rsidP="004C507A">
      <w:pPr>
        <w:pStyle w:val="Heading1"/>
        <w:rPr>
          <w:rFonts w:cs="Times New Roman"/>
        </w:rPr>
      </w:pPr>
      <w:bookmarkStart w:id="17" w:name="_Toc153613225"/>
      <w:r w:rsidRPr="005663A2">
        <w:rPr>
          <w:rFonts w:cs="Times New Roman"/>
        </w:rPr>
        <w:lastRenderedPageBreak/>
        <w:t>CHAPTER 2 CURRENT STATUS SURVEY AND REQUIREMENT MODELING</w:t>
      </w:r>
      <w:bookmarkEnd w:id="17"/>
    </w:p>
    <w:p w14:paraId="382FE790" w14:textId="055BDBC8" w:rsidR="004C507A" w:rsidRPr="005663A2" w:rsidRDefault="004C507A" w:rsidP="004C507A">
      <w:pPr>
        <w:pStyle w:val="Heading2"/>
        <w:rPr>
          <w:rFonts w:cs="Times New Roman"/>
        </w:rPr>
      </w:pPr>
      <w:bookmarkStart w:id="18" w:name="_Toc153613226"/>
      <w:r w:rsidRPr="005663A2">
        <w:rPr>
          <w:rFonts w:cs="Times New Roman"/>
        </w:rPr>
        <w:t>2.1. CURRENT STATUS SURVEY</w:t>
      </w:r>
      <w:bookmarkEnd w:id="18"/>
    </w:p>
    <w:p w14:paraId="52D3FC8C" w14:textId="11E86EB3" w:rsidR="00333171" w:rsidRPr="005663A2" w:rsidRDefault="007C12B5" w:rsidP="005663A2">
      <w:pPr>
        <w:spacing w:line="360" w:lineRule="auto"/>
        <w:rPr>
          <w:rFonts w:cs="Times New Roman"/>
          <w:szCs w:val="26"/>
        </w:rPr>
      </w:pPr>
      <w:r w:rsidRPr="005663A2">
        <w:rPr>
          <w:rFonts w:cs="Times New Roman"/>
          <w:szCs w:val="26"/>
        </w:rPr>
        <w:t xml:space="preserve">- </w:t>
      </w:r>
      <w:r w:rsidR="00333171" w:rsidRPr="005663A2">
        <w:rPr>
          <w:rFonts w:cs="Times New Roman"/>
          <w:szCs w:val="26"/>
        </w:rPr>
        <w:t>Below are some famous websites for selling phones in Vietnam and their main functions</w:t>
      </w:r>
    </w:p>
    <w:p w14:paraId="4AEAAF3E" w14:textId="37B8841D" w:rsidR="009640D9" w:rsidRPr="005663A2" w:rsidRDefault="00DD4EAB" w:rsidP="005663A2">
      <w:pPr>
        <w:pStyle w:val="Heading3"/>
        <w:spacing w:line="360" w:lineRule="auto"/>
        <w:rPr>
          <w:szCs w:val="26"/>
        </w:rPr>
      </w:pPr>
      <w:bookmarkStart w:id="19" w:name="_Toc153613227"/>
      <w:r>
        <w:rPr>
          <w:szCs w:val="26"/>
        </w:rPr>
        <w:t>2.2.</w:t>
      </w:r>
      <w:r w:rsidR="00B16B07" w:rsidRPr="005663A2">
        <w:rPr>
          <w:szCs w:val="26"/>
        </w:rPr>
        <w:t xml:space="preserve">1 </w:t>
      </w:r>
      <w:r w:rsidR="007C12B5" w:rsidRPr="005663A2">
        <w:rPr>
          <w:szCs w:val="26"/>
        </w:rPr>
        <w:t>C</w:t>
      </w:r>
      <w:r w:rsidR="00333171" w:rsidRPr="005663A2">
        <w:rPr>
          <w:szCs w:val="26"/>
        </w:rPr>
        <w:t>ellphoneS</w:t>
      </w:r>
      <w:bookmarkEnd w:id="19"/>
      <w:r w:rsidR="007C12B5" w:rsidRPr="005663A2">
        <w:rPr>
          <w:szCs w:val="26"/>
        </w:rPr>
        <w:t xml:space="preserve"> </w:t>
      </w:r>
    </w:p>
    <w:p w14:paraId="085E109A" w14:textId="3D688F49" w:rsidR="00333171" w:rsidRPr="005663A2" w:rsidRDefault="009640D9" w:rsidP="005663A2">
      <w:pPr>
        <w:spacing w:line="360" w:lineRule="auto"/>
        <w:ind w:firstLine="284"/>
        <w:rPr>
          <w:szCs w:val="26"/>
        </w:rPr>
      </w:pPr>
      <w:r w:rsidRPr="005663A2">
        <w:rPr>
          <w:szCs w:val="26"/>
        </w:rPr>
        <w:t xml:space="preserve">- Link: </w:t>
      </w:r>
      <w:hyperlink r:id="rId13" w:history="1">
        <w:r w:rsidRPr="005663A2">
          <w:rPr>
            <w:rStyle w:val="Hyperlink"/>
            <w:rFonts w:cs="Times New Roman"/>
            <w:color w:val="auto"/>
            <w:szCs w:val="26"/>
          </w:rPr>
          <w:t>https://cellphones.com.vn/</w:t>
        </w:r>
      </w:hyperlink>
    </w:p>
    <w:p w14:paraId="4DC876C8" w14:textId="77777777" w:rsidR="00347A72" w:rsidRDefault="00333171" w:rsidP="00347A72">
      <w:pPr>
        <w:keepNext/>
        <w:spacing w:line="360" w:lineRule="auto"/>
      </w:pPr>
      <w:r w:rsidRPr="005663A2">
        <w:rPr>
          <w:rFonts w:cs="Times New Roman"/>
          <w:noProof/>
          <w:szCs w:val="26"/>
        </w:rPr>
        <w:drawing>
          <wp:inline distT="0" distB="0" distL="0" distR="0" wp14:anchorId="2C001EB1" wp14:editId="4F708D66">
            <wp:extent cx="5731510" cy="29438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14:paraId="1BAF927A" w14:textId="075E949E" w:rsidR="00333171" w:rsidRPr="005663A2" w:rsidRDefault="00347A72" w:rsidP="00347A72">
      <w:pPr>
        <w:pStyle w:val="Caption"/>
        <w:jc w:val="center"/>
        <w:rPr>
          <w:szCs w:val="26"/>
        </w:rPr>
      </w:pPr>
      <w:bookmarkStart w:id="20" w:name="_Toc153613338"/>
      <w:r>
        <w:t xml:space="preserve">Figure </w:t>
      </w:r>
      <w:r>
        <w:fldChar w:fldCharType="begin"/>
      </w:r>
      <w:r>
        <w:instrText xml:space="preserve"> SEQ Figure \* ARABIC </w:instrText>
      </w:r>
      <w:r>
        <w:fldChar w:fldCharType="separate"/>
      </w:r>
      <w:r w:rsidR="00F073DD">
        <w:t>1</w:t>
      </w:r>
      <w:r>
        <w:fldChar w:fldCharType="end"/>
      </w:r>
      <w:r>
        <w:rPr>
          <w:lang w:val="en-US"/>
        </w:rPr>
        <w:t xml:space="preserve"> </w:t>
      </w:r>
      <w:r w:rsidRPr="005E128E">
        <w:rPr>
          <w:lang w:val="en-US"/>
        </w:rPr>
        <w:t>Home Page “CellphoneS”</w:t>
      </w:r>
      <w:bookmarkEnd w:id="20"/>
    </w:p>
    <w:p w14:paraId="5855F52D" w14:textId="2B138A0D" w:rsidR="005663A2" w:rsidRPr="005663A2" w:rsidRDefault="005663A2" w:rsidP="000E1AED">
      <w:pPr>
        <w:pStyle w:val="ListParagraph"/>
        <w:numPr>
          <w:ilvl w:val="0"/>
          <w:numId w:val="23"/>
        </w:numPr>
        <w:spacing w:line="360" w:lineRule="auto"/>
        <w:jc w:val="both"/>
        <w:rPr>
          <w:b/>
          <w:bCs/>
          <w:szCs w:val="26"/>
        </w:rPr>
      </w:pPr>
      <w:r w:rsidRPr="005663A2">
        <w:rPr>
          <w:b/>
          <w:bCs/>
          <w:szCs w:val="26"/>
        </w:rPr>
        <w:t xml:space="preserve">Main function of Cellphones: </w:t>
      </w:r>
    </w:p>
    <w:p w14:paraId="74AB9C08" w14:textId="77777777" w:rsidR="005663A2" w:rsidRPr="005663A2" w:rsidRDefault="005663A2" w:rsidP="000E1AED">
      <w:pPr>
        <w:numPr>
          <w:ilvl w:val="0"/>
          <w:numId w:val="9"/>
        </w:numPr>
        <w:spacing w:after="0" w:line="360" w:lineRule="auto"/>
        <w:ind w:left="1080"/>
        <w:jc w:val="both"/>
        <w:rPr>
          <w:rFonts w:cs="Times New Roman"/>
          <w:szCs w:val="26"/>
        </w:rPr>
      </w:pPr>
      <w:r w:rsidRPr="005663A2">
        <w:rPr>
          <w:rFonts w:cs="Times New Roman"/>
          <w:szCs w:val="26"/>
        </w:rPr>
        <w:t>View, search, filter products</w:t>
      </w:r>
    </w:p>
    <w:p w14:paraId="768DD331" w14:textId="77777777" w:rsidR="005663A2" w:rsidRPr="005663A2" w:rsidRDefault="005663A2" w:rsidP="000E1AED">
      <w:pPr>
        <w:numPr>
          <w:ilvl w:val="0"/>
          <w:numId w:val="9"/>
        </w:numPr>
        <w:spacing w:after="0" w:line="360" w:lineRule="auto"/>
        <w:ind w:left="1080"/>
        <w:jc w:val="both"/>
        <w:rPr>
          <w:rFonts w:cs="Times New Roman"/>
          <w:szCs w:val="26"/>
        </w:rPr>
      </w:pPr>
      <w:r w:rsidRPr="005663A2">
        <w:rPr>
          <w:rFonts w:cs="Times New Roman"/>
          <w:szCs w:val="26"/>
        </w:rPr>
        <w:t>Manage the product in the cart</w:t>
      </w:r>
    </w:p>
    <w:p w14:paraId="39EBFB68" w14:textId="77777777" w:rsidR="005663A2" w:rsidRPr="005663A2" w:rsidRDefault="005663A2" w:rsidP="000E1AED">
      <w:pPr>
        <w:numPr>
          <w:ilvl w:val="0"/>
          <w:numId w:val="9"/>
        </w:numPr>
        <w:spacing w:after="0" w:line="360" w:lineRule="auto"/>
        <w:ind w:left="1080"/>
        <w:jc w:val="both"/>
        <w:rPr>
          <w:rFonts w:cs="Times New Roman"/>
          <w:szCs w:val="26"/>
        </w:rPr>
      </w:pPr>
      <w:r w:rsidRPr="005663A2">
        <w:rPr>
          <w:rFonts w:cs="Times New Roman"/>
          <w:szCs w:val="26"/>
        </w:rPr>
        <w:t>Add the product to the Cart</w:t>
      </w:r>
    </w:p>
    <w:p w14:paraId="2D18A152" w14:textId="77777777" w:rsidR="005663A2" w:rsidRPr="005663A2" w:rsidRDefault="005663A2" w:rsidP="000E1AED">
      <w:pPr>
        <w:numPr>
          <w:ilvl w:val="0"/>
          <w:numId w:val="9"/>
        </w:numPr>
        <w:spacing w:after="0" w:line="360" w:lineRule="auto"/>
        <w:ind w:left="1080"/>
        <w:jc w:val="both"/>
        <w:rPr>
          <w:rFonts w:cs="Times New Roman"/>
          <w:szCs w:val="26"/>
        </w:rPr>
      </w:pPr>
      <w:r w:rsidRPr="005663A2">
        <w:rPr>
          <w:rFonts w:cs="Times New Roman"/>
          <w:szCs w:val="26"/>
        </w:rPr>
        <w:t>Checkout</w:t>
      </w:r>
    </w:p>
    <w:p w14:paraId="24F186C8" w14:textId="77777777" w:rsidR="005663A2" w:rsidRPr="005663A2" w:rsidRDefault="005663A2" w:rsidP="000E1AED">
      <w:pPr>
        <w:numPr>
          <w:ilvl w:val="0"/>
          <w:numId w:val="9"/>
        </w:numPr>
        <w:spacing w:after="0" w:line="360" w:lineRule="auto"/>
        <w:ind w:left="1080"/>
        <w:jc w:val="both"/>
        <w:rPr>
          <w:rFonts w:cs="Times New Roman"/>
          <w:szCs w:val="26"/>
        </w:rPr>
      </w:pPr>
      <w:r w:rsidRPr="005663A2">
        <w:rPr>
          <w:rFonts w:cs="Times New Roman"/>
          <w:szCs w:val="26"/>
        </w:rPr>
        <w:t>Track Order</w:t>
      </w:r>
    </w:p>
    <w:p w14:paraId="1B5CD402" w14:textId="73581BE6" w:rsidR="005663A2" w:rsidRPr="005663A2" w:rsidRDefault="005663A2" w:rsidP="000E1AED">
      <w:pPr>
        <w:numPr>
          <w:ilvl w:val="0"/>
          <w:numId w:val="9"/>
        </w:numPr>
        <w:spacing w:after="0" w:line="360" w:lineRule="auto"/>
        <w:ind w:left="1080"/>
        <w:jc w:val="both"/>
        <w:rPr>
          <w:rFonts w:cs="Times New Roman"/>
          <w:szCs w:val="26"/>
        </w:rPr>
      </w:pPr>
      <w:r w:rsidRPr="005663A2">
        <w:rPr>
          <w:rFonts w:cs="Times New Roman"/>
          <w:szCs w:val="26"/>
        </w:rPr>
        <w:t>Chat box</w:t>
      </w:r>
    </w:p>
    <w:p w14:paraId="533E10CA" w14:textId="66CFFB71" w:rsidR="005663A2" w:rsidRPr="005663A2" w:rsidRDefault="005663A2" w:rsidP="00BC48D7">
      <w:pPr>
        <w:pStyle w:val="ListParagraph"/>
        <w:numPr>
          <w:ilvl w:val="0"/>
          <w:numId w:val="23"/>
        </w:numPr>
        <w:spacing w:line="360" w:lineRule="auto"/>
        <w:jc w:val="both"/>
        <w:rPr>
          <w:b/>
          <w:bCs/>
          <w:szCs w:val="26"/>
        </w:rPr>
      </w:pPr>
      <w:r w:rsidRPr="005663A2">
        <w:rPr>
          <w:b/>
          <w:bCs/>
          <w:szCs w:val="26"/>
        </w:rPr>
        <w:t xml:space="preserve">Strengths: </w:t>
      </w:r>
    </w:p>
    <w:p w14:paraId="0F16FAD7" w14:textId="77777777" w:rsidR="005663A2" w:rsidRPr="005663A2" w:rsidRDefault="005663A2" w:rsidP="00BC48D7">
      <w:pPr>
        <w:pStyle w:val="ListParagraph"/>
        <w:spacing w:after="0" w:line="360" w:lineRule="auto"/>
        <w:jc w:val="both"/>
        <w:rPr>
          <w:rFonts w:cs="Times New Roman"/>
          <w:szCs w:val="26"/>
        </w:rPr>
      </w:pPr>
      <w:r w:rsidRPr="005663A2">
        <w:rPr>
          <w:rFonts w:cs="Times New Roman"/>
          <w:szCs w:val="26"/>
        </w:rPr>
        <w:t xml:space="preserve">+    Products are classified in detail </w:t>
      </w:r>
    </w:p>
    <w:p w14:paraId="7FA1BB54" w14:textId="77777777" w:rsidR="005663A2" w:rsidRPr="005663A2" w:rsidRDefault="005663A2" w:rsidP="00BC48D7">
      <w:pPr>
        <w:pStyle w:val="ListParagraph"/>
        <w:spacing w:after="0" w:line="360" w:lineRule="auto"/>
        <w:jc w:val="both"/>
        <w:rPr>
          <w:rFonts w:cs="Times New Roman"/>
          <w:szCs w:val="26"/>
        </w:rPr>
      </w:pPr>
      <w:r w:rsidRPr="005663A2">
        <w:rPr>
          <w:rFonts w:cs="Times New Roman"/>
          <w:szCs w:val="26"/>
        </w:rPr>
        <w:t>+    Diverse payment methods (COD, PayPal, ,,,)</w:t>
      </w:r>
    </w:p>
    <w:p w14:paraId="7A9C92AD" w14:textId="77777777" w:rsidR="005663A2" w:rsidRPr="005663A2" w:rsidRDefault="005663A2" w:rsidP="00BC48D7">
      <w:pPr>
        <w:pStyle w:val="ListParagraph"/>
        <w:spacing w:after="0" w:line="360" w:lineRule="auto"/>
        <w:jc w:val="both"/>
        <w:rPr>
          <w:rFonts w:cs="Times New Roman"/>
          <w:szCs w:val="26"/>
        </w:rPr>
      </w:pPr>
      <w:r w:rsidRPr="005663A2">
        <w:rPr>
          <w:rFonts w:cs="Times New Roman"/>
          <w:szCs w:val="26"/>
        </w:rPr>
        <w:lastRenderedPageBreak/>
        <w:t>+    Develop related technology products (Điện thoại, Tablet, laptop, Âm thanh …)</w:t>
      </w:r>
    </w:p>
    <w:p w14:paraId="63B3FF24" w14:textId="77777777" w:rsidR="005663A2" w:rsidRPr="005663A2" w:rsidRDefault="005663A2" w:rsidP="00BC48D7">
      <w:pPr>
        <w:pStyle w:val="ListParagraph"/>
        <w:spacing w:line="360" w:lineRule="auto"/>
        <w:jc w:val="both"/>
        <w:rPr>
          <w:rFonts w:cs="Times New Roman"/>
          <w:szCs w:val="26"/>
        </w:rPr>
      </w:pPr>
      <w:r w:rsidRPr="005663A2">
        <w:rPr>
          <w:rFonts w:cs="Times New Roman"/>
          <w:szCs w:val="26"/>
        </w:rPr>
        <w:t>+    View details information of product (configuration, manufacturer,…)</w:t>
      </w:r>
    </w:p>
    <w:p w14:paraId="0B4FF181" w14:textId="6D8D647D" w:rsidR="005663A2" w:rsidRPr="005663A2" w:rsidRDefault="005663A2" w:rsidP="00BC48D7">
      <w:pPr>
        <w:pStyle w:val="ListParagraph"/>
        <w:numPr>
          <w:ilvl w:val="0"/>
          <w:numId w:val="23"/>
        </w:numPr>
        <w:spacing w:after="0" w:line="360" w:lineRule="auto"/>
        <w:jc w:val="both"/>
        <w:rPr>
          <w:rFonts w:cs="Times New Roman"/>
          <w:b/>
          <w:bCs/>
          <w:szCs w:val="26"/>
        </w:rPr>
      </w:pPr>
      <w:r w:rsidRPr="005663A2">
        <w:rPr>
          <w:rFonts w:cs="Times New Roman"/>
          <w:b/>
          <w:bCs/>
          <w:szCs w:val="26"/>
        </w:rPr>
        <w:t xml:space="preserve">Weaknesses: </w:t>
      </w:r>
    </w:p>
    <w:p w14:paraId="7AE2A76F" w14:textId="5F2EEDA1" w:rsidR="00333171" w:rsidRPr="005663A2" w:rsidRDefault="005663A2" w:rsidP="000E1AED">
      <w:pPr>
        <w:pStyle w:val="ListParagraph"/>
        <w:spacing w:line="360" w:lineRule="auto"/>
        <w:jc w:val="both"/>
        <w:rPr>
          <w:rFonts w:cs="Times New Roman"/>
          <w:szCs w:val="26"/>
        </w:rPr>
      </w:pPr>
      <w:r w:rsidRPr="005663A2">
        <w:rPr>
          <w:rFonts w:cs="Times New Roman"/>
          <w:szCs w:val="26"/>
        </w:rPr>
        <w:t xml:space="preserve">+    Delivery time and shipping costs sometimes also become disadvantages of sales </w:t>
      </w:r>
      <w:commentRangeStart w:id="21"/>
      <w:r w:rsidRPr="005663A2">
        <w:rPr>
          <w:rFonts w:cs="Times New Roman"/>
          <w:szCs w:val="26"/>
        </w:rPr>
        <w:t>websites</w:t>
      </w:r>
      <w:commentRangeEnd w:id="21"/>
      <w:r w:rsidRPr="005663A2">
        <w:rPr>
          <w:rStyle w:val="CommentReference"/>
          <w:sz w:val="26"/>
          <w:szCs w:val="26"/>
        </w:rPr>
        <w:commentReference w:id="21"/>
      </w:r>
      <w:r w:rsidRPr="005663A2">
        <w:rPr>
          <w:rFonts w:cs="Times New Roman"/>
          <w:szCs w:val="26"/>
        </w:rPr>
        <w:t>.</w:t>
      </w:r>
    </w:p>
    <w:p w14:paraId="090830AB" w14:textId="6FAD49FD" w:rsidR="009640D9" w:rsidRPr="005663A2" w:rsidRDefault="00DD4EAB" w:rsidP="005663A2">
      <w:pPr>
        <w:pStyle w:val="Heading3"/>
        <w:spacing w:line="360" w:lineRule="auto"/>
        <w:rPr>
          <w:szCs w:val="26"/>
        </w:rPr>
      </w:pPr>
      <w:bookmarkStart w:id="22" w:name="_Toc153613228"/>
      <w:r>
        <w:rPr>
          <w:szCs w:val="26"/>
        </w:rPr>
        <w:t>2.2.</w:t>
      </w:r>
      <w:r w:rsidR="00B16B07" w:rsidRPr="005663A2">
        <w:rPr>
          <w:szCs w:val="26"/>
        </w:rPr>
        <w:t xml:space="preserve">2 </w:t>
      </w:r>
      <w:r w:rsidR="00333171" w:rsidRPr="005663A2">
        <w:rPr>
          <w:szCs w:val="26"/>
        </w:rPr>
        <w:t>Hoàng Hà mobile</w:t>
      </w:r>
      <w:bookmarkEnd w:id="22"/>
      <w:r w:rsidR="00333171" w:rsidRPr="005663A2">
        <w:rPr>
          <w:szCs w:val="26"/>
        </w:rPr>
        <w:t xml:space="preserve"> </w:t>
      </w:r>
    </w:p>
    <w:p w14:paraId="4245A76A" w14:textId="57CEA19F" w:rsidR="00333171" w:rsidRPr="005663A2" w:rsidRDefault="005663A2" w:rsidP="005663A2">
      <w:pPr>
        <w:spacing w:line="360" w:lineRule="auto"/>
        <w:ind w:firstLine="284"/>
        <w:rPr>
          <w:szCs w:val="26"/>
        </w:rPr>
      </w:pPr>
      <w:r w:rsidRPr="005663A2">
        <w:rPr>
          <w:szCs w:val="26"/>
        </w:rPr>
        <w:t xml:space="preserve">- </w:t>
      </w:r>
      <w:r w:rsidR="009640D9" w:rsidRPr="005663A2">
        <w:rPr>
          <w:szCs w:val="26"/>
        </w:rPr>
        <w:t xml:space="preserve">Link: </w:t>
      </w:r>
      <w:r w:rsidR="00333171" w:rsidRPr="005663A2">
        <w:rPr>
          <w:szCs w:val="26"/>
        </w:rPr>
        <w:t>https://hoanghamobile.com</w:t>
      </w:r>
    </w:p>
    <w:p w14:paraId="48767000" w14:textId="77777777" w:rsidR="00F716CE" w:rsidRDefault="00333171" w:rsidP="00F716CE">
      <w:pPr>
        <w:keepNext/>
        <w:spacing w:line="360" w:lineRule="auto"/>
      </w:pPr>
      <w:r w:rsidRPr="005663A2">
        <w:rPr>
          <w:rFonts w:cs="Times New Roman"/>
          <w:noProof/>
          <w:szCs w:val="26"/>
        </w:rPr>
        <w:drawing>
          <wp:inline distT="0" distB="0" distL="0" distR="0" wp14:anchorId="1BA62865" wp14:editId="05DBE99B">
            <wp:extent cx="5731510" cy="29260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05346B2C" w14:textId="4E2C3CEF" w:rsidR="00333171" w:rsidRPr="005663A2" w:rsidRDefault="00F716CE" w:rsidP="00F716CE">
      <w:pPr>
        <w:pStyle w:val="Caption"/>
        <w:jc w:val="center"/>
        <w:rPr>
          <w:szCs w:val="26"/>
        </w:rPr>
      </w:pPr>
      <w:bookmarkStart w:id="23" w:name="_Toc153613339"/>
      <w:r>
        <w:t xml:space="preserve">Figure </w:t>
      </w:r>
      <w:r>
        <w:fldChar w:fldCharType="begin"/>
      </w:r>
      <w:r>
        <w:instrText xml:space="preserve"> SEQ Figure \* ARABIC </w:instrText>
      </w:r>
      <w:r>
        <w:fldChar w:fldCharType="separate"/>
      </w:r>
      <w:r w:rsidR="00F073DD">
        <w:t>2</w:t>
      </w:r>
      <w:r>
        <w:fldChar w:fldCharType="end"/>
      </w:r>
      <w:r>
        <w:rPr>
          <w:lang w:val="en-US"/>
        </w:rPr>
        <w:t xml:space="preserve"> </w:t>
      </w:r>
      <w:r w:rsidRPr="00C635AB">
        <w:rPr>
          <w:lang w:val="en-US"/>
        </w:rPr>
        <w:t>Home Page “hoanghamobile.com”</w:t>
      </w:r>
      <w:bookmarkEnd w:id="23"/>
    </w:p>
    <w:p w14:paraId="4AB5D107" w14:textId="3444259C" w:rsidR="005663A2" w:rsidRPr="005663A2" w:rsidRDefault="005663A2" w:rsidP="005663A2">
      <w:pPr>
        <w:pStyle w:val="ListParagraph"/>
        <w:numPr>
          <w:ilvl w:val="0"/>
          <w:numId w:val="23"/>
        </w:numPr>
        <w:spacing w:line="360" w:lineRule="auto"/>
        <w:rPr>
          <w:b/>
          <w:bCs/>
          <w:szCs w:val="26"/>
        </w:rPr>
      </w:pPr>
      <w:r w:rsidRPr="005663A2">
        <w:rPr>
          <w:b/>
          <w:bCs/>
          <w:szCs w:val="26"/>
        </w:rPr>
        <w:t xml:space="preserve">Main function of Hoàng Hà Mobile : </w:t>
      </w:r>
    </w:p>
    <w:p w14:paraId="3C20CC30" w14:textId="77777777" w:rsidR="005663A2" w:rsidRPr="005663A2" w:rsidRDefault="005663A2" w:rsidP="005663A2">
      <w:pPr>
        <w:numPr>
          <w:ilvl w:val="0"/>
          <w:numId w:val="9"/>
        </w:numPr>
        <w:spacing w:after="0" w:line="360" w:lineRule="auto"/>
        <w:ind w:left="1080"/>
        <w:jc w:val="both"/>
        <w:rPr>
          <w:rFonts w:cs="Times New Roman"/>
          <w:szCs w:val="26"/>
        </w:rPr>
      </w:pPr>
      <w:r w:rsidRPr="005663A2">
        <w:rPr>
          <w:rFonts w:cs="Times New Roman"/>
          <w:szCs w:val="26"/>
        </w:rPr>
        <w:t>View, search, filter products</w:t>
      </w:r>
    </w:p>
    <w:p w14:paraId="514634B0" w14:textId="77777777" w:rsidR="005663A2" w:rsidRPr="005663A2" w:rsidRDefault="005663A2" w:rsidP="005663A2">
      <w:pPr>
        <w:numPr>
          <w:ilvl w:val="0"/>
          <w:numId w:val="9"/>
        </w:numPr>
        <w:spacing w:after="0" w:line="360" w:lineRule="auto"/>
        <w:ind w:left="1080"/>
        <w:jc w:val="both"/>
        <w:rPr>
          <w:rFonts w:cs="Times New Roman"/>
          <w:szCs w:val="26"/>
        </w:rPr>
      </w:pPr>
      <w:r w:rsidRPr="005663A2">
        <w:rPr>
          <w:rFonts w:cs="Times New Roman"/>
          <w:szCs w:val="26"/>
        </w:rPr>
        <w:t>Manage the product in the cart</w:t>
      </w:r>
    </w:p>
    <w:p w14:paraId="0D602952" w14:textId="77777777" w:rsidR="005663A2" w:rsidRPr="005663A2" w:rsidRDefault="005663A2" w:rsidP="005663A2">
      <w:pPr>
        <w:numPr>
          <w:ilvl w:val="0"/>
          <w:numId w:val="9"/>
        </w:numPr>
        <w:spacing w:after="0" w:line="360" w:lineRule="auto"/>
        <w:ind w:left="1080"/>
        <w:jc w:val="both"/>
        <w:rPr>
          <w:rFonts w:cs="Times New Roman"/>
          <w:szCs w:val="26"/>
        </w:rPr>
      </w:pPr>
      <w:r w:rsidRPr="005663A2">
        <w:rPr>
          <w:rFonts w:cs="Times New Roman"/>
          <w:szCs w:val="26"/>
        </w:rPr>
        <w:t>Add the product to the Cart</w:t>
      </w:r>
    </w:p>
    <w:p w14:paraId="3D1DD90D" w14:textId="77777777" w:rsidR="005663A2" w:rsidRPr="005663A2" w:rsidRDefault="005663A2" w:rsidP="00BC48D7">
      <w:pPr>
        <w:numPr>
          <w:ilvl w:val="0"/>
          <w:numId w:val="9"/>
        </w:numPr>
        <w:spacing w:after="0" w:line="360" w:lineRule="auto"/>
        <w:ind w:left="1080"/>
        <w:jc w:val="both"/>
        <w:rPr>
          <w:rFonts w:cs="Times New Roman"/>
          <w:szCs w:val="26"/>
        </w:rPr>
      </w:pPr>
      <w:r w:rsidRPr="005663A2">
        <w:rPr>
          <w:rFonts w:cs="Times New Roman"/>
          <w:szCs w:val="26"/>
        </w:rPr>
        <w:t>Checkout</w:t>
      </w:r>
    </w:p>
    <w:p w14:paraId="3D1C8C48" w14:textId="77777777" w:rsidR="005663A2" w:rsidRPr="005663A2" w:rsidRDefault="005663A2" w:rsidP="00BC48D7">
      <w:pPr>
        <w:numPr>
          <w:ilvl w:val="0"/>
          <w:numId w:val="9"/>
        </w:numPr>
        <w:spacing w:after="0" w:line="360" w:lineRule="auto"/>
        <w:ind w:left="1080"/>
        <w:jc w:val="both"/>
        <w:rPr>
          <w:rFonts w:cs="Times New Roman"/>
          <w:szCs w:val="26"/>
        </w:rPr>
      </w:pPr>
      <w:r w:rsidRPr="005663A2">
        <w:rPr>
          <w:rFonts w:cs="Times New Roman"/>
          <w:szCs w:val="26"/>
        </w:rPr>
        <w:t>Track Order</w:t>
      </w:r>
    </w:p>
    <w:p w14:paraId="78E93DFC" w14:textId="545264F9" w:rsidR="005663A2" w:rsidRPr="005663A2" w:rsidRDefault="005663A2" w:rsidP="00BC48D7">
      <w:pPr>
        <w:numPr>
          <w:ilvl w:val="0"/>
          <w:numId w:val="9"/>
        </w:numPr>
        <w:spacing w:after="0" w:line="360" w:lineRule="auto"/>
        <w:ind w:left="1080"/>
        <w:jc w:val="both"/>
        <w:rPr>
          <w:rFonts w:cs="Times New Roman"/>
          <w:szCs w:val="26"/>
        </w:rPr>
      </w:pPr>
      <w:r w:rsidRPr="005663A2">
        <w:rPr>
          <w:rFonts w:cs="Times New Roman"/>
          <w:szCs w:val="26"/>
        </w:rPr>
        <w:t>Reserve phone ( reserve iphone 15, …)</w:t>
      </w:r>
    </w:p>
    <w:p w14:paraId="26FBE9D4" w14:textId="75F06876" w:rsidR="005663A2" w:rsidRPr="005663A2" w:rsidRDefault="005663A2" w:rsidP="00BC48D7">
      <w:pPr>
        <w:pStyle w:val="ListParagraph"/>
        <w:numPr>
          <w:ilvl w:val="0"/>
          <w:numId w:val="23"/>
        </w:numPr>
        <w:spacing w:line="360" w:lineRule="auto"/>
        <w:jc w:val="both"/>
        <w:rPr>
          <w:b/>
          <w:bCs/>
          <w:szCs w:val="26"/>
        </w:rPr>
      </w:pPr>
      <w:r w:rsidRPr="005663A2">
        <w:rPr>
          <w:b/>
          <w:bCs/>
          <w:szCs w:val="26"/>
        </w:rPr>
        <w:t xml:space="preserve">Strengths: </w:t>
      </w:r>
    </w:p>
    <w:p w14:paraId="29463878" w14:textId="77777777" w:rsidR="005663A2" w:rsidRPr="005663A2" w:rsidRDefault="005663A2" w:rsidP="00BC48D7">
      <w:pPr>
        <w:pStyle w:val="ListParagraph"/>
        <w:spacing w:after="0" w:line="360" w:lineRule="auto"/>
        <w:jc w:val="both"/>
        <w:rPr>
          <w:rFonts w:cs="Times New Roman"/>
          <w:szCs w:val="26"/>
        </w:rPr>
      </w:pPr>
      <w:r w:rsidRPr="005663A2">
        <w:rPr>
          <w:rFonts w:cs="Times New Roman"/>
          <w:szCs w:val="26"/>
        </w:rPr>
        <w:t xml:space="preserve">+    Products are classified in detail </w:t>
      </w:r>
    </w:p>
    <w:p w14:paraId="05F10DE4" w14:textId="77777777" w:rsidR="005663A2" w:rsidRPr="005663A2" w:rsidRDefault="005663A2" w:rsidP="00BC48D7">
      <w:pPr>
        <w:pStyle w:val="ListParagraph"/>
        <w:spacing w:after="0" w:line="360" w:lineRule="auto"/>
        <w:jc w:val="both"/>
        <w:rPr>
          <w:rFonts w:cs="Times New Roman"/>
          <w:szCs w:val="26"/>
        </w:rPr>
      </w:pPr>
      <w:r w:rsidRPr="005663A2">
        <w:rPr>
          <w:rFonts w:cs="Times New Roman"/>
          <w:szCs w:val="26"/>
        </w:rPr>
        <w:lastRenderedPageBreak/>
        <w:t>+    Diverse payment methods (COD, PayPal, Visa,…)</w:t>
      </w:r>
    </w:p>
    <w:p w14:paraId="0BAEA372" w14:textId="77777777" w:rsidR="005663A2" w:rsidRPr="005663A2" w:rsidRDefault="005663A2" w:rsidP="00BC48D7">
      <w:pPr>
        <w:pStyle w:val="ListParagraph"/>
        <w:spacing w:line="360" w:lineRule="auto"/>
        <w:jc w:val="both"/>
        <w:rPr>
          <w:rFonts w:cs="Times New Roman"/>
          <w:szCs w:val="26"/>
        </w:rPr>
      </w:pPr>
      <w:r w:rsidRPr="005663A2">
        <w:rPr>
          <w:rFonts w:cs="Times New Roman"/>
          <w:szCs w:val="26"/>
        </w:rPr>
        <w:t>+    View details information of product (configuration, manufacturer,…)</w:t>
      </w:r>
    </w:p>
    <w:p w14:paraId="45C1080F" w14:textId="452CFD91" w:rsidR="005663A2" w:rsidRPr="005663A2" w:rsidRDefault="005663A2" w:rsidP="00BC48D7">
      <w:pPr>
        <w:pStyle w:val="ListParagraph"/>
        <w:numPr>
          <w:ilvl w:val="0"/>
          <w:numId w:val="23"/>
        </w:numPr>
        <w:spacing w:after="0" w:line="360" w:lineRule="auto"/>
        <w:jc w:val="both"/>
        <w:rPr>
          <w:rFonts w:cs="Times New Roman"/>
          <w:b/>
          <w:bCs/>
          <w:szCs w:val="26"/>
        </w:rPr>
      </w:pPr>
      <w:r w:rsidRPr="005663A2">
        <w:rPr>
          <w:rFonts w:cs="Times New Roman"/>
          <w:b/>
          <w:bCs/>
          <w:szCs w:val="26"/>
        </w:rPr>
        <w:t xml:space="preserve">Weaknesses: </w:t>
      </w:r>
    </w:p>
    <w:p w14:paraId="0CE0E07B" w14:textId="5176C7E2" w:rsidR="00333171" w:rsidRPr="005663A2" w:rsidRDefault="005663A2" w:rsidP="00BC48D7">
      <w:pPr>
        <w:pStyle w:val="ListParagraph"/>
        <w:spacing w:line="360" w:lineRule="auto"/>
        <w:jc w:val="both"/>
        <w:rPr>
          <w:rFonts w:cs="Times New Roman"/>
          <w:szCs w:val="26"/>
        </w:rPr>
      </w:pPr>
      <w:r w:rsidRPr="005663A2">
        <w:rPr>
          <w:rFonts w:cs="Times New Roman"/>
          <w:szCs w:val="26"/>
        </w:rPr>
        <w:t xml:space="preserve">+    Delivery time and shipping costs sometimes also become disadvantages of sales </w:t>
      </w:r>
      <w:commentRangeStart w:id="24"/>
      <w:r w:rsidRPr="005663A2">
        <w:rPr>
          <w:rFonts w:cs="Times New Roman"/>
          <w:szCs w:val="26"/>
        </w:rPr>
        <w:t>websites</w:t>
      </w:r>
      <w:commentRangeEnd w:id="24"/>
      <w:r w:rsidRPr="005663A2">
        <w:rPr>
          <w:rStyle w:val="CommentReference"/>
          <w:sz w:val="26"/>
          <w:szCs w:val="26"/>
        </w:rPr>
        <w:commentReference w:id="24"/>
      </w:r>
      <w:r w:rsidRPr="005663A2">
        <w:rPr>
          <w:rFonts w:cs="Times New Roman"/>
          <w:szCs w:val="26"/>
        </w:rPr>
        <w:t>.</w:t>
      </w:r>
    </w:p>
    <w:p w14:paraId="146A3D13" w14:textId="77777777" w:rsidR="005663A2" w:rsidRPr="005663A2" w:rsidRDefault="005663A2" w:rsidP="005663A2">
      <w:pPr>
        <w:spacing w:line="360" w:lineRule="auto"/>
        <w:rPr>
          <w:rFonts w:cs="Times New Roman"/>
          <w:szCs w:val="26"/>
        </w:rPr>
      </w:pPr>
    </w:p>
    <w:p w14:paraId="4F12CCBA" w14:textId="5474D883" w:rsidR="009640D9" w:rsidRPr="005663A2" w:rsidRDefault="00DD4EAB" w:rsidP="005663A2">
      <w:pPr>
        <w:pStyle w:val="Heading3"/>
        <w:spacing w:line="360" w:lineRule="auto"/>
        <w:rPr>
          <w:szCs w:val="26"/>
        </w:rPr>
      </w:pPr>
      <w:bookmarkStart w:id="25" w:name="_Toc153613229"/>
      <w:r>
        <w:rPr>
          <w:szCs w:val="26"/>
        </w:rPr>
        <w:t>2.2.</w:t>
      </w:r>
      <w:r w:rsidR="00B16B07" w:rsidRPr="005663A2">
        <w:rPr>
          <w:szCs w:val="26"/>
        </w:rPr>
        <w:t xml:space="preserve">3 </w:t>
      </w:r>
      <w:r w:rsidR="00333171" w:rsidRPr="005663A2">
        <w:rPr>
          <w:szCs w:val="26"/>
        </w:rPr>
        <w:t>Thế giới di động</w:t>
      </w:r>
      <w:bookmarkEnd w:id="25"/>
      <w:r w:rsidR="00E156EC" w:rsidRPr="005663A2">
        <w:rPr>
          <w:szCs w:val="26"/>
        </w:rPr>
        <w:t xml:space="preserve"> </w:t>
      </w:r>
    </w:p>
    <w:p w14:paraId="58CB14A1" w14:textId="0FA03244" w:rsidR="00333171" w:rsidRPr="005663A2" w:rsidRDefault="009640D9" w:rsidP="005663A2">
      <w:pPr>
        <w:spacing w:line="360" w:lineRule="auto"/>
        <w:ind w:firstLine="284"/>
        <w:rPr>
          <w:szCs w:val="26"/>
        </w:rPr>
      </w:pPr>
      <w:r w:rsidRPr="005663A2">
        <w:rPr>
          <w:szCs w:val="26"/>
        </w:rPr>
        <w:t xml:space="preserve">- Link: </w:t>
      </w:r>
      <w:hyperlink r:id="rId20" w:history="1">
        <w:r w:rsidRPr="005663A2">
          <w:rPr>
            <w:rStyle w:val="Hyperlink"/>
            <w:rFonts w:cs="Times New Roman"/>
            <w:color w:val="auto"/>
            <w:szCs w:val="26"/>
          </w:rPr>
          <w:t>https://www.thegioididong.com/</w:t>
        </w:r>
      </w:hyperlink>
    </w:p>
    <w:p w14:paraId="0641938F" w14:textId="77777777" w:rsidR="00F716CE" w:rsidRDefault="00333171" w:rsidP="00F716CE">
      <w:pPr>
        <w:keepNext/>
        <w:spacing w:line="360" w:lineRule="auto"/>
      </w:pPr>
      <w:r w:rsidRPr="005663A2">
        <w:rPr>
          <w:rFonts w:cs="Times New Roman"/>
          <w:noProof/>
          <w:szCs w:val="26"/>
        </w:rPr>
        <w:drawing>
          <wp:inline distT="0" distB="0" distL="0" distR="0" wp14:anchorId="50687817" wp14:editId="45E39E73">
            <wp:extent cx="5731510" cy="2948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01E35C74" w14:textId="3B8AC640" w:rsidR="00333171" w:rsidRPr="005663A2" w:rsidRDefault="00F716CE" w:rsidP="00F716CE">
      <w:pPr>
        <w:pStyle w:val="Caption"/>
        <w:jc w:val="center"/>
        <w:rPr>
          <w:szCs w:val="26"/>
        </w:rPr>
      </w:pPr>
      <w:bookmarkStart w:id="26" w:name="_Toc153613340"/>
      <w:r>
        <w:t xml:space="preserve">Figure </w:t>
      </w:r>
      <w:r>
        <w:fldChar w:fldCharType="begin"/>
      </w:r>
      <w:r>
        <w:instrText xml:space="preserve"> SEQ Figure \* ARABIC </w:instrText>
      </w:r>
      <w:r>
        <w:fldChar w:fldCharType="separate"/>
      </w:r>
      <w:r w:rsidR="00F073DD">
        <w:t>3</w:t>
      </w:r>
      <w:r>
        <w:fldChar w:fldCharType="end"/>
      </w:r>
      <w:r>
        <w:rPr>
          <w:lang w:val="en-US"/>
        </w:rPr>
        <w:t xml:space="preserve"> </w:t>
      </w:r>
      <w:r w:rsidRPr="003B3B9D">
        <w:rPr>
          <w:lang w:val="en-US"/>
        </w:rPr>
        <w:t>Home Page “thegioididong”</w:t>
      </w:r>
      <w:bookmarkEnd w:id="26"/>
    </w:p>
    <w:p w14:paraId="0009FED3" w14:textId="5A09DCFF" w:rsidR="005663A2" w:rsidRPr="005663A2" w:rsidRDefault="005663A2" w:rsidP="005663A2">
      <w:pPr>
        <w:pStyle w:val="ListParagraph"/>
        <w:numPr>
          <w:ilvl w:val="0"/>
          <w:numId w:val="23"/>
        </w:numPr>
        <w:spacing w:line="360" w:lineRule="auto"/>
        <w:rPr>
          <w:b/>
          <w:bCs/>
          <w:szCs w:val="26"/>
        </w:rPr>
      </w:pPr>
      <w:r w:rsidRPr="005663A2">
        <w:rPr>
          <w:b/>
          <w:bCs/>
          <w:szCs w:val="26"/>
        </w:rPr>
        <w:t xml:space="preserve">Main function of TheGioiDiDong : </w:t>
      </w:r>
    </w:p>
    <w:p w14:paraId="1A81A7B7" w14:textId="77777777" w:rsidR="005663A2" w:rsidRPr="005663A2" w:rsidRDefault="005663A2" w:rsidP="005663A2">
      <w:pPr>
        <w:numPr>
          <w:ilvl w:val="0"/>
          <w:numId w:val="9"/>
        </w:numPr>
        <w:spacing w:after="0" w:line="360" w:lineRule="auto"/>
        <w:ind w:left="1080"/>
        <w:jc w:val="both"/>
        <w:rPr>
          <w:rFonts w:cs="Times New Roman"/>
          <w:szCs w:val="26"/>
        </w:rPr>
      </w:pPr>
      <w:r w:rsidRPr="005663A2">
        <w:rPr>
          <w:rFonts w:cs="Times New Roman"/>
          <w:szCs w:val="26"/>
        </w:rPr>
        <w:t>View, search, filter products</w:t>
      </w:r>
    </w:p>
    <w:p w14:paraId="7B0BE0C2" w14:textId="77777777" w:rsidR="005663A2" w:rsidRPr="005663A2" w:rsidRDefault="005663A2" w:rsidP="00BC48D7">
      <w:pPr>
        <w:numPr>
          <w:ilvl w:val="0"/>
          <w:numId w:val="9"/>
        </w:numPr>
        <w:spacing w:after="0" w:line="360" w:lineRule="auto"/>
        <w:ind w:left="1080"/>
        <w:jc w:val="both"/>
        <w:rPr>
          <w:rFonts w:cs="Times New Roman"/>
          <w:szCs w:val="26"/>
        </w:rPr>
      </w:pPr>
      <w:r w:rsidRPr="005663A2">
        <w:rPr>
          <w:rFonts w:cs="Times New Roman"/>
          <w:szCs w:val="26"/>
        </w:rPr>
        <w:t>Manage the product in the cart</w:t>
      </w:r>
    </w:p>
    <w:p w14:paraId="11BA72B3" w14:textId="77777777" w:rsidR="005663A2" w:rsidRPr="005663A2" w:rsidRDefault="005663A2" w:rsidP="00BC48D7">
      <w:pPr>
        <w:numPr>
          <w:ilvl w:val="0"/>
          <w:numId w:val="9"/>
        </w:numPr>
        <w:spacing w:after="0" w:line="360" w:lineRule="auto"/>
        <w:ind w:left="1080"/>
        <w:jc w:val="both"/>
        <w:rPr>
          <w:rFonts w:cs="Times New Roman"/>
          <w:szCs w:val="26"/>
        </w:rPr>
      </w:pPr>
      <w:r w:rsidRPr="005663A2">
        <w:rPr>
          <w:rFonts w:cs="Times New Roman"/>
          <w:szCs w:val="26"/>
        </w:rPr>
        <w:t>Add the product to the Cart</w:t>
      </w:r>
    </w:p>
    <w:p w14:paraId="38CF06FB" w14:textId="77777777" w:rsidR="005663A2" w:rsidRPr="005663A2" w:rsidRDefault="005663A2" w:rsidP="00BC48D7">
      <w:pPr>
        <w:numPr>
          <w:ilvl w:val="0"/>
          <w:numId w:val="9"/>
        </w:numPr>
        <w:spacing w:after="0" w:line="360" w:lineRule="auto"/>
        <w:ind w:left="1080"/>
        <w:jc w:val="both"/>
        <w:rPr>
          <w:rFonts w:cs="Times New Roman"/>
          <w:szCs w:val="26"/>
        </w:rPr>
      </w:pPr>
      <w:r w:rsidRPr="005663A2">
        <w:rPr>
          <w:rFonts w:cs="Times New Roman"/>
          <w:szCs w:val="26"/>
        </w:rPr>
        <w:t>Checkout</w:t>
      </w:r>
    </w:p>
    <w:p w14:paraId="794BAFBC" w14:textId="77777777" w:rsidR="005663A2" w:rsidRPr="005663A2" w:rsidRDefault="005663A2" w:rsidP="00BC48D7">
      <w:pPr>
        <w:spacing w:after="0" w:line="360" w:lineRule="auto"/>
        <w:ind w:left="720"/>
        <w:jc w:val="both"/>
        <w:rPr>
          <w:rFonts w:cs="Times New Roman"/>
          <w:szCs w:val="26"/>
        </w:rPr>
      </w:pPr>
      <w:r w:rsidRPr="005663A2">
        <w:rPr>
          <w:rFonts w:cs="Times New Roman"/>
          <w:szCs w:val="26"/>
        </w:rPr>
        <w:t>+ Reserve phone ( reserve Samsung Galasy Z flip 5, …)</w:t>
      </w:r>
    </w:p>
    <w:p w14:paraId="67A1B65B" w14:textId="77777777" w:rsidR="005663A2" w:rsidRPr="005663A2" w:rsidRDefault="005663A2" w:rsidP="00BC48D7">
      <w:pPr>
        <w:spacing w:line="360" w:lineRule="auto"/>
        <w:jc w:val="both"/>
        <w:rPr>
          <w:szCs w:val="26"/>
        </w:rPr>
      </w:pPr>
      <w:r w:rsidRPr="005663A2">
        <w:rPr>
          <w:szCs w:val="26"/>
        </w:rPr>
        <w:tab/>
        <w:t>+ Harvest and innovate phones</w:t>
      </w:r>
    </w:p>
    <w:p w14:paraId="41DDB306" w14:textId="7BCAD11F" w:rsidR="005663A2" w:rsidRPr="005663A2" w:rsidRDefault="005663A2" w:rsidP="00BC48D7">
      <w:pPr>
        <w:pStyle w:val="ListParagraph"/>
        <w:numPr>
          <w:ilvl w:val="0"/>
          <w:numId w:val="23"/>
        </w:numPr>
        <w:spacing w:line="360" w:lineRule="auto"/>
        <w:jc w:val="both"/>
        <w:rPr>
          <w:szCs w:val="26"/>
        </w:rPr>
      </w:pPr>
      <w:r w:rsidRPr="005663A2">
        <w:rPr>
          <w:b/>
          <w:bCs/>
          <w:szCs w:val="26"/>
        </w:rPr>
        <w:t>Strengths</w:t>
      </w:r>
      <w:r w:rsidRPr="005663A2">
        <w:rPr>
          <w:szCs w:val="26"/>
        </w:rPr>
        <w:t xml:space="preserve">: </w:t>
      </w:r>
    </w:p>
    <w:p w14:paraId="7129D195" w14:textId="77777777" w:rsidR="005663A2" w:rsidRPr="005663A2" w:rsidRDefault="005663A2" w:rsidP="00BC48D7">
      <w:pPr>
        <w:pStyle w:val="ListParagraph"/>
        <w:spacing w:after="0" w:line="360" w:lineRule="auto"/>
        <w:jc w:val="both"/>
        <w:rPr>
          <w:rFonts w:cs="Times New Roman"/>
          <w:szCs w:val="26"/>
        </w:rPr>
      </w:pPr>
      <w:r w:rsidRPr="005663A2">
        <w:rPr>
          <w:rFonts w:cs="Times New Roman"/>
          <w:szCs w:val="26"/>
        </w:rPr>
        <w:lastRenderedPageBreak/>
        <w:t xml:space="preserve">+    Products are classified in detail </w:t>
      </w:r>
    </w:p>
    <w:p w14:paraId="6C5A2A40" w14:textId="77777777" w:rsidR="005663A2" w:rsidRPr="005663A2" w:rsidRDefault="005663A2" w:rsidP="00BC48D7">
      <w:pPr>
        <w:pStyle w:val="ListParagraph"/>
        <w:spacing w:after="0" w:line="360" w:lineRule="auto"/>
        <w:jc w:val="both"/>
        <w:rPr>
          <w:rFonts w:cs="Times New Roman"/>
          <w:szCs w:val="26"/>
        </w:rPr>
      </w:pPr>
      <w:r w:rsidRPr="005663A2">
        <w:rPr>
          <w:rFonts w:cs="Times New Roman"/>
          <w:szCs w:val="26"/>
        </w:rPr>
        <w:t>+    Diverse payment methods (COD, PayPal, Visa,…)</w:t>
      </w:r>
    </w:p>
    <w:p w14:paraId="5A13D375" w14:textId="77777777" w:rsidR="005663A2" w:rsidRPr="005663A2" w:rsidRDefault="005663A2" w:rsidP="00BC48D7">
      <w:pPr>
        <w:pStyle w:val="ListParagraph"/>
        <w:spacing w:line="360" w:lineRule="auto"/>
        <w:jc w:val="both"/>
        <w:rPr>
          <w:rFonts w:cs="Times New Roman"/>
          <w:szCs w:val="26"/>
        </w:rPr>
      </w:pPr>
      <w:r w:rsidRPr="005663A2">
        <w:rPr>
          <w:rFonts w:cs="Times New Roman"/>
          <w:szCs w:val="26"/>
        </w:rPr>
        <w:t>+    View details information of product (configuration, manufacturer,…)</w:t>
      </w:r>
    </w:p>
    <w:p w14:paraId="45A4133C" w14:textId="59232987" w:rsidR="005663A2" w:rsidRPr="005663A2" w:rsidRDefault="005663A2" w:rsidP="00BC48D7">
      <w:pPr>
        <w:pStyle w:val="ListParagraph"/>
        <w:numPr>
          <w:ilvl w:val="0"/>
          <w:numId w:val="23"/>
        </w:numPr>
        <w:spacing w:after="0" w:line="360" w:lineRule="auto"/>
        <w:jc w:val="both"/>
        <w:rPr>
          <w:rFonts w:cs="Times New Roman"/>
          <w:b/>
          <w:bCs/>
          <w:szCs w:val="26"/>
        </w:rPr>
      </w:pPr>
      <w:r w:rsidRPr="005663A2">
        <w:rPr>
          <w:rFonts w:cs="Times New Roman"/>
          <w:b/>
          <w:bCs/>
          <w:szCs w:val="26"/>
        </w:rPr>
        <w:t xml:space="preserve">Weaknesses: </w:t>
      </w:r>
    </w:p>
    <w:p w14:paraId="4282B592" w14:textId="77777777" w:rsidR="005663A2" w:rsidRPr="005663A2" w:rsidRDefault="005663A2" w:rsidP="00BC48D7">
      <w:pPr>
        <w:pStyle w:val="ListParagraph"/>
        <w:spacing w:line="360" w:lineRule="auto"/>
        <w:jc w:val="both"/>
        <w:rPr>
          <w:rFonts w:cs="Times New Roman"/>
          <w:szCs w:val="26"/>
        </w:rPr>
      </w:pPr>
      <w:r w:rsidRPr="005663A2">
        <w:rPr>
          <w:rFonts w:cs="Times New Roman"/>
          <w:szCs w:val="26"/>
        </w:rPr>
        <w:t>+    Delivery time and shipping costs sometimes also become disadvantages of sales websites.</w:t>
      </w:r>
    </w:p>
    <w:p w14:paraId="62913771" w14:textId="77777777" w:rsidR="00333171" w:rsidRPr="005663A2" w:rsidRDefault="00333171" w:rsidP="005663A2">
      <w:pPr>
        <w:rPr>
          <w:rFonts w:cs="Times New Roman"/>
          <w:sz w:val="28"/>
          <w:szCs w:val="28"/>
        </w:rPr>
      </w:pPr>
    </w:p>
    <w:p w14:paraId="65A58EB8" w14:textId="58DF0F07" w:rsidR="004C507A" w:rsidRPr="005663A2" w:rsidRDefault="004C507A" w:rsidP="004C507A">
      <w:pPr>
        <w:pStyle w:val="Heading2"/>
        <w:rPr>
          <w:rFonts w:cs="Times New Roman"/>
        </w:rPr>
      </w:pPr>
      <w:bookmarkStart w:id="27" w:name="_Toc153613230"/>
      <w:r w:rsidRPr="005663A2">
        <w:rPr>
          <w:rFonts w:cs="Times New Roman"/>
        </w:rPr>
        <w:t>2.2</w:t>
      </w:r>
      <w:r w:rsidRPr="005663A2">
        <w:rPr>
          <w:rFonts w:cs="Times New Roman"/>
          <w:lang w:val="en-GB"/>
        </w:rPr>
        <w:t>.</w:t>
      </w:r>
      <w:r w:rsidRPr="005663A2">
        <w:rPr>
          <w:rFonts w:cs="Times New Roman"/>
        </w:rPr>
        <w:t xml:space="preserve">  MODELING REQUIREMENTS</w:t>
      </w:r>
      <w:bookmarkEnd w:id="27"/>
    </w:p>
    <w:p w14:paraId="20E9A767" w14:textId="21A2EDBD" w:rsidR="004C507A" w:rsidRPr="005663A2" w:rsidRDefault="004C507A" w:rsidP="00E63FA1">
      <w:pPr>
        <w:pStyle w:val="Heading3"/>
        <w:spacing w:line="360" w:lineRule="auto"/>
        <w:rPr>
          <w:rFonts w:cs="Times New Roman"/>
        </w:rPr>
      </w:pPr>
      <w:bookmarkStart w:id="28" w:name="_Toc153613231"/>
      <w:r w:rsidRPr="005663A2">
        <w:rPr>
          <w:rFonts w:cs="Times New Roman"/>
        </w:rPr>
        <w:t>2</w:t>
      </w:r>
      <w:r w:rsidR="00DD4EAB">
        <w:rPr>
          <w:rFonts w:cs="Times New Roman"/>
        </w:rPr>
        <w:t>.2</w:t>
      </w:r>
      <w:r w:rsidRPr="005663A2">
        <w:rPr>
          <w:rFonts w:cs="Times New Roman"/>
        </w:rPr>
        <w:t xml:space="preserve">.1 </w:t>
      </w:r>
      <w:r w:rsidR="00D02BCC" w:rsidRPr="005663A2">
        <w:rPr>
          <w:rFonts w:cs="Times New Roman"/>
        </w:rPr>
        <w:t>USE CASE DIAGRAM</w:t>
      </w:r>
      <w:bookmarkEnd w:id="28"/>
    </w:p>
    <w:p w14:paraId="36D79AF0" w14:textId="77777777" w:rsidR="00F716CE" w:rsidRDefault="00F06C57" w:rsidP="00F716CE">
      <w:pPr>
        <w:keepNext/>
        <w:jc w:val="center"/>
      </w:pPr>
      <w:r>
        <w:rPr>
          <w:noProof/>
        </w:rPr>
        <w:drawing>
          <wp:inline distT="0" distB="0" distL="0" distR="0" wp14:anchorId="028DB4DE" wp14:editId="7E778784">
            <wp:extent cx="5940896" cy="5314950"/>
            <wp:effectExtent l="0" t="0" r="3175" b="0"/>
            <wp:docPr id="658500566" name="Picture 6585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943602" cy="5317371"/>
                    </a:xfrm>
                    <a:prstGeom prst="rect">
                      <a:avLst/>
                    </a:prstGeom>
                  </pic:spPr>
                </pic:pic>
              </a:graphicData>
            </a:graphic>
          </wp:inline>
        </w:drawing>
      </w:r>
    </w:p>
    <w:p w14:paraId="30B8C1D0" w14:textId="725FA00F" w:rsidR="004C507A" w:rsidRPr="005663A2" w:rsidRDefault="00F716CE" w:rsidP="00F716CE">
      <w:pPr>
        <w:pStyle w:val="Caption"/>
        <w:jc w:val="center"/>
      </w:pPr>
      <w:bookmarkStart w:id="29" w:name="_Toc153613341"/>
      <w:r>
        <w:t xml:space="preserve">Figure </w:t>
      </w:r>
      <w:r>
        <w:fldChar w:fldCharType="begin"/>
      </w:r>
      <w:r>
        <w:instrText xml:space="preserve"> SEQ Figure \* ARABIC </w:instrText>
      </w:r>
      <w:r>
        <w:fldChar w:fldCharType="separate"/>
      </w:r>
      <w:r w:rsidR="00F073DD">
        <w:t>4</w:t>
      </w:r>
      <w:r>
        <w:fldChar w:fldCharType="end"/>
      </w:r>
      <w:r>
        <w:rPr>
          <w:lang w:val="en-US"/>
        </w:rPr>
        <w:t xml:space="preserve"> </w:t>
      </w:r>
      <w:r w:rsidRPr="007A73CB">
        <w:rPr>
          <w:lang w:val="en-US"/>
        </w:rPr>
        <w:t>Use Case “User” Diagram</w:t>
      </w:r>
      <w:bookmarkEnd w:id="29"/>
    </w:p>
    <w:p w14:paraId="7008F086" w14:textId="77777777" w:rsidR="00F716CE" w:rsidRDefault="00B249D0" w:rsidP="00F716CE">
      <w:pPr>
        <w:keepNext/>
      </w:pPr>
      <w:r>
        <w:rPr>
          <w:noProof/>
        </w:rPr>
        <w:lastRenderedPageBreak/>
        <w:drawing>
          <wp:inline distT="0" distB="0" distL="0" distR="0" wp14:anchorId="09B27D9E" wp14:editId="07A4C7D8">
            <wp:extent cx="5731510" cy="58445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844540"/>
                    </a:xfrm>
                    <a:prstGeom prst="rect">
                      <a:avLst/>
                    </a:prstGeom>
                  </pic:spPr>
                </pic:pic>
              </a:graphicData>
            </a:graphic>
          </wp:inline>
        </w:drawing>
      </w:r>
    </w:p>
    <w:p w14:paraId="7BC44AD1" w14:textId="02652E01" w:rsidR="000A45F4" w:rsidRDefault="00F716CE" w:rsidP="00F716CE">
      <w:pPr>
        <w:pStyle w:val="Caption"/>
        <w:jc w:val="center"/>
      </w:pPr>
      <w:bookmarkStart w:id="30" w:name="_Toc153613342"/>
      <w:r>
        <w:t xml:space="preserve">Figure </w:t>
      </w:r>
      <w:r>
        <w:fldChar w:fldCharType="begin"/>
      </w:r>
      <w:r>
        <w:instrText xml:space="preserve"> SEQ Figure \* ARABIC </w:instrText>
      </w:r>
      <w:r>
        <w:fldChar w:fldCharType="separate"/>
      </w:r>
      <w:r w:rsidR="00F073DD">
        <w:t>5</w:t>
      </w:r>
      <w:r>
        <w:fldChar w:fldCharType="end"/>
      </w:r>
      <w:r>
        <w:rPr>
          <w:lang w:val="en-US"/>
        </w:rPr>
        <w:t xml:space="preserve"> </w:t>
      </w:r>
      <w:r w:rsidRPr="00432E77">
        <w:rPr>
          <w:lang w:val="en-US"/>
        </w:rPr>
        <w:t>Use Case Diagram “Admin”</w:t>
      </w:r>
      <w:bookmarkEnd w:id="30"/>
    </w:p>
    <w:p w14:paraId="70361024" w14:textId="651628EA" w:rsidR="00B249D0" w:rsidRPr="00F716CE" w:rsidRDefault="00F716CE" w:rsidP="00B249D0">
      <w:r>
        <w:rPr>
          <w:i/>
          <w:iCs/>
        </w:rPr>
        <w:br w:type="page"/>
      </w:r>
    </w:p>
    <w:p w14:paraId="06202F44" w14:textId="02871E77" w:rsidR="004C507A" w:rsidRPr="005663A2" w:rsidRDefault="004C507A" w:rsidP="00E63FA1">
      <w:pPr>
        <w:pStyle w:val="Heading3"/>
        <w:spacing w:line="360" w:lineRule="auto"/>
        <w:rPr>
          <w:rFonts w:cs="Times New Roman"/>
        </w:rPr>
      </w:pPr>
      <w:bookmarkStart w:id="31" w:name="_Toc136349021"/>
      <w:bookmarkStart w:id="32" w:name="_Toc153613232"/>
      <w:r w:rsidRPr="005663A2">
        <w:rPr>
          <w:rFonts w:cs="Times New Roman"/>
        </w:rPr>
        <w:lastRenderedPageBreak/>
        <w:t>2</w:t>
      </w:r>
      <w:r w:rsidR="00DD4EAB">
        <w:rPr>
          <w:rFonts w:cs="Times New Roman"/>
        </w:rPr>
        <w:t>.2</w:t>
      </w:r>
      <w:r w:rsidRPr="005663A2">
        <w:rPr>
          <w:rFonts w:cs="Times New Roman"/>
        </w:rPr>
        <w:t xml:space="preserve">.2 </w:t>
      </w:r>
      <w:r w:rsidR="00D02BCC" w:rsidRPr="005663A2">
        <w:rPr>
          <w:rFonts w:cs="Times New Roman"/>
        </w:rPr>
        <w:t>CONCEPTUAL DIAGRAM</w:t>
      </w:r>
      <w:bookmarkEnd w:id="31"/>
      <w:bookmarkEnd w:id="32"/>
    </w:p>
    <w:p w14:paraId="18FF8216" w14:textId="14A8748E" w:rsidR="004C507A" w:rsidRPr="005663A2" w:rsidRDefault="004C507A" w:rsidP="006365C4">
      <w:pPr>
        <w:pStyle w:val="Heading3"/>
        <w:spacing w:line="360" w:lineRule="auto"/>
        <w:jc w:val="left"/>
        <w:rPr>
          <w:rFonts w:cs="Times New Roman"/>
        </w:rPr>
      </w:pPr>
      <w:bookmarkStart w:id="33" w:name="_Toc136349022"/>
      <w:bookmarkStart w:id="34" w:name="_Toc153613233"/>
      <w:r w:rsidRPr="005663A2">
        <w:rPr>
          <w:rFonts w:cs="Times New Roman"/>
        </w:rPr>
        <w:t>2</w:t>
      </w:r>
      <w:r w:rsidR="00DD4EAB">
        <w:rPr>
          <w:rFonts w:cs="Times New Roman"/>
        </w:rPr>
        <w:t>.2</w:t>
      </w:r>
      <w:r w:rsidRPr="005663A2">
        <w:rPr>
          <w:rFonts w:cs="Times New Roman"/>
        </w:rPr>
        <w:t xml:space="preserve">.3 </w:t>
      </w:r>
      <w:r w:rsidR="00D02BCC" w:rsidRPr="005663A2">
        <w:rPr>
          <w:rFonts w:cs="Times New Roman"/>
        </w:rPr>
        <w:t xml:space="preserve">USE CASE </w:t>
      </w:r>
      <w:bookmarkEnd w:id="33"/>
      <w:r w:rsidR="00D02BCC" w:rsidRPr="005663A2">
        <w:rPr>
          <w:rFonts w:cs="Times New Roman"/>
        </w:rPr>
        <w:t>SCENARIO</w:t>
      </w:r>
      <w:bookmarkEnd w:id="34"/>
      <w:r w:rsidR="00D02BCC" w:rsidRPr="005663A2">
        <w:rPr>
          <w:rFonts w:cs="Times New Roman"/>
        </w:rPr>
        <w:t xml:space="preserve"> </w:t>
      </w:r>
    </w:p>
    <w:p w14:paraId="42228620" w14:textId="234E7477" w:rsidR="0083224B" w:rsidRPr="0083224B" w:rsidRDefault="00CD55CE" w:rsidP="0083224B">
      <w:pPr>
        <w:pStyle w:val="Heading4"/>
        <w:spacing w:line="360" w:lineRule="auto"/>
        <w:rPr>
          <w:rFonts w:cs="Times New Roman"/>
          <w:lang w:val="en-US"/>
        </w:rPr>
      </w:pPr>
      <w:bookmarkStart w:id="35" w:name="_Toc153613234"/>
      <w:r w:rsidRPr="005663A2">
        <w:rPr>
          <w:rFonts w:cs="Times New Roman"/>
        </w:rPr>
        <w:t>2</w:t>
      </w:r>
      <w:r w:rsidR="00DD4EAB">
        <w:rPr>
          <w:rFonts w:cs="Times New Roman"/>
        </w:rPr>
        <w:t>.2</w:t>
      </w:r>
      <w:r w:rsidRPr="005663A2">
        <w:rPr>
          <w:rFonts w:cs="Times New Roman"/>
        </w:rPr>
        <w:t xml:space="preserve">.3.1. Use Case </w:t>
      </w:r>
      <w:r w:rsidR="00CA4F8D" w:rsidRPr="005663A2">
        <w:rPr>
          <w:rFonts w:cs="Times New Roman"/>
          <w:lang w:val="en-US"/>
        </w:rPr>
        <w:t>“Login”</w:t>
      </w:r>
      <w:bookmarkEnd w:id="35"/>
    </w:p>
    <w:p w14:paraId="043E32E2" w14:textId="72B81F57" w:rsidR="00271ACB" w:rsidRDefault="00271ACB" w:rsidP="00271ACB">
      <w:pPr>
        <w:pStyle w:val="Caption"/>
        <w:keepNext/>
        <w:jc w:val="center"/>
      </w:pPr>
      <w:bookmarkStart w:id="36" w:name="_Toc153613388"/>
      <w:r>
        <w:t xml:space="preserve">Table </w:t>
      </w:r>
      <w:r>
        <w:fldChar w:fldCharType="begin"/>
      </w:r>
      <w:r>
        <w:instrText xml:space="preserve"> SEQ Table \* ARABIC </w:instrText>
      </w:r>
      <w:r>
        <w:fldChar w:fldCharType="separate"/>
      </w:r>
      <w:r w:rsidR="00B70F4E">
        <w:t>3</w:t>
      </w:r>
      <w:r>
        <w:fldChar w:fldCharType="end"/>
      </w:r>
      <w:r>
        <w:rPr>
          <w:lang w:val="en-US"/>
        </w:rPr>
        <w:t xml:space="preserve"> Use Case “Login”</w:t>
      </w:r>
      <w:bookmarkEnd w:id="36"/>
    </w:p>
    <w:tbl>
      <w:tblPr>
        <w:tblW w:w="9026" w:type="dxa"/>
        <w:tblLook w:val="04A0" w:firstRow="1" w:lastRow="0" w:firstColumn="1" w:lastColumn="0" w:noHBand="0" w:noVBand="1"/>
      </w:tblPr>
      <w:tblGrid>
        <w:gridCol w:w="1970"/>
        <w:gridCol w:w="7056"/>
      </w:tblGrid>
      <w:tr w:rsidR="0083224B" w14:paraId="05EE50A8"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04C09"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Use Case ID</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1AD9E"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UC_LG</w:t>
            </w:r>
          </w:p>
        </w:tc>
      </w:tr>
      <w:tr w:rsidR="0083224B" w14:paraId="2F4A9A9E"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F0BC"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Use Case Name</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1C82"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Login</w:t>
            </w:r>
          </w:p>
        </w:tc>
      </w:tr>
      <w:tr w:rsidR="0083224B" w14:paraId="0920DE14"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A6EBF"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Description</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7CEF"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This Use Case allows the Actor to login to the website</w:t>
            </w:r>
          </w:p>
        </w:tc>
      </w:tr>
      <w:tr w:rsidR="0083224B" w14:paraId="4DB6D177"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4657B"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Actor</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5ECB5"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Member</w:t>
            </w:r>
          </w:p>
        </w:tc>
      </w:tr>
      <w:tr w:rsidR="0083224B" w14:paraId="764A8D00"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A9C7"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Pre-</w:t>
            </w:r>
          </w:p>
          <w:p w14:paraId="7114388B"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Condition(s)</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1313"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The Actor on the login page</w:t>
            </w:r>
          </w:p>
        </w:tc>
      </w:tr>
      <w:tr w:rsidR="0083224B" w14:paraId="3708403D"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035AF"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Post-</w:t>
            </w:r>
          </w:p>
          <w:p w14:paraId="79E837A3"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Condition(s)</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69D7"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Successful login as Member account</w:t>
            </w:r>
          </w:p>
        </w:tc>
      </w:tr>
      <w:tr w:rsidR="0083224B" w14:paraId="2DB2D18D"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5238C"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Basic Flow</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1A553" w14:textId="77777777" w:rsidR="0083224B" w:rsidRDefault="0083224B" w:rsidP="0083224B">
            <w:pPr>
              <w:numPr>
                <w:ilvl w:val="0"/>
                <w:numId w:val="88"/>
              </w:numPr>
              <w:spacing w:after="0" w:line="360" w:lineRule="auto"/>
              <w:textAlignment w:val="baseline"/>
              <w:rPr>
                <w:rFonts w:eastAsia="Times New Roman" w:cs="Times New Roman"/>
                <w:szCs w:val="26"/>
                <w:lang w:eastAsia="en-GB"/>
              </w:rPr>
            </w:pPr>
            <w:r>
              <w:rPr>
                <w:rFonts w:eastAsia="Times New Roman" w:cs="Times New Roman"/>
                <w:szCs w:val="26"/>
                <w:lang w:eastAsia="en-GB"/>
              </w:rPr>
              <w:t>The actor clicks the “Đăng ký/ Đăng nhập” button.</w:t>
            </w:r>
          </w:p>
          <w:p w14:paraId="0EB03779" w14:textId="77777777" w:rsidR="0083224B" w:rsidRDefault="0083224B" w:rsidP="0083224B">
            <w:pPr>
              <w:numPr>
                <w:ilvl w:val="0"/>
                <w:numId w:val="88"/>
              </w:numPr>
              <w:spacing w:after="0" w:line="360" w:lineRule="auto"/>
              <w:textAlignment w:val="baseline"/>
              <w:rPr>
                <w:rFonts w:eastAsia="Times New Roman" w:cs="Times New Roman"/>
                <w:szCs w:val="26"/>
                <w:lang w:eastAsia="en-GB"/>
              </w:rPr>
            </w:pPr>
            <w:r>
              <w:rPr>
                <w:rFonts w:eastAsia="Times New Roman" w:cs="Times New Roman"/>
                <w:szCs w:val="26"/>
                <w:lang w:eastAsia="en-GB"/>
              </w:rPr>
              <w:t>The system displays the Sign In page.</w:t>
            </w:r>
          </w:p>
          <w:p w14:paraId="194CDA07" w14:textId="77777777" w:rsidR="0083224B" w:rsidRDefault="0083224B" w:rsidP="0083224B">
            <w:pPr>
              <w:numPr>
                <w:ilvl w:val="0"/>
                <w:numId w:val="88"/>
              </w:numPr>
              <w:spacing w:after="0" w:line="360" w:lineRule="auto"/>
              <w:textAlignment w:val="baseline"/>
              <w:rPr>
                <w:rFonts w:eastAsia="Times New Roman" w:cs="Times New Roman"/>
                <w:szCs w:val="26"/>
                <w:lang w:eastAsia="en-GB"/>
              </w:rPr>
            </w:pPr>
            <w:r>
              <w:rPr>
                <w:rFonts w:eastAsia="Times New Roman" w:cs="Times New Roman"/>
                <w:szCs w:val="26"/>
                <w:lang w:eastAsia="en-GB"/>
              </w:rPr>
              <w:t> Actors enter the required fields (email, password) to login [E1]</w:t>
            </w:r>
          </w:p>
          <w:p w14:paraId="3454F372" w14:textId="77777777" w:rsidR="0083224B" w:rsidRDefault="0083224B" w:rsidP="0083224B">
            <w:pPr>
              <w:numPr>
                <w:ilvl w:val="0"/>
                <w:numId w:val="88"/>
              </w:numPr>
              <w:spacing w:after="0" w:line="360" w:lineRule="auto"/>
              <w:textAlignment w:val="baseline"/>
              <w:rPr>
                <w:rFonts w:eastAsia="Times New Roman" w:cs="Times New Roman"/>
                <w:szCs w:val="26"/>
                <w:lang w:eastAsia="en-GB"/>
              </w:rPr>
            </w:pPr>
            <w:r>
              <w:rPr>
                <w:rFonts w:eastAsia="Times New Roman" w:cs="Times New Roman"/>
                <w:szCs w:val="26"/>
                <w:lang w:eastAsia="en-GB"/>
              </w:rPr>
              <w:t>The Actor clicks the “Login” button.</w:t>
            </w:r>
          </w:p>
          <w:p w14:paraId="3A0C1908" w14:textId="77777777" w:rsidR="0083224B" w:rsidRPr="00721CD6" w:rsidRDefault="0083224B" w:rsidP="0083224B">
            <w:pPr>
              <w:numPr>
                <w:ilvl w:val="0"/>
                <w:numId w:val="88"/>
              </w:numPr>
              <w:spacing w:after="0" w:line="360" w:lineRule="auto"/>
              <w:textAlignment w:val="baseline"/>
              <w:rPr>
                <w:rFonts w:eastAsia="Times New Roman" w:cs="Times New Roman"/>
                <w:szCs w:val="26"/>
                <w:lang w:eastAsia="en-GB"/>
              </w:rPr>
            </w:pPr>
            <w:r w:rsidRPr="00721CD6">
              <w:rPr>
                <w:rFonts w:eastAsia="Times New Roman" w:cs="Times New Roman"/>
                <w:szCs w:val="26"/>
                <w:lang w:eastAsia="en-GB"/>
              </w:rPr>
              <w:t>The system verifies the registration information [E2]</w:t>
            </w:r>
          </w:p>
          <w:p w14:paraId="7D291FB8" w14:textId="77777777" w:rsidR="0083224B" w:rsidRDefault="0083224B" w:rsidP="0083224B">
            <w:pPr>
              <w:numPr>
                <w:ilvl w:val="0"/>
                <w:numId w:val="88"/>
              </w:numPr>
              <w:spacing w:after="0" w:line="360" w:lineRule="auto"/>
              <w:textAlignment w:val="baseline"/>
              <w:rPr>
                <w:rFonts w:eastAsia="Times New Roman" w:cs="Times New Roman"/>
                <w:szCs w:val="26"/>
                <w:lang w:eastAsia="en-GB"/>
              </w:rPr>
            </w:pPr>
            <w:r>
              <w:rPr>
                <w:rFonts w:eastAsia="Times New Roman" w:cs="Times New Roman"/>
                <w:szCs w:val="26"/>
                <w:lang w:eastAsia="en-GB"/>
              </w:rPr>
              <w:t>The system redirects to the Home Page.</w:t>
            </w:r>
          </w:p>
        </w:tc>
      </w:tr>
      <w:tr w:rsidR="0083224B" w14:paraId="162C6790"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DE3DE"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Alternative Flow</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B86BA" w14:textId="77777777" w:rsidR="0083224B" w:rsidRDefault="0083224B">
            <w:pPr>
              <w:spacing w:after="0" w:line="360" w:lineRule="auto"/>
              <w:ind w:left="720"/>
              <w:textAlignment w:val="baseline"/>
              <w:rPr>
                <w:rFonts w:eastAsia="Times New Roman" w:cs="Times New Roman"/>
                <w:szCs w:val="26"/>
                <w:lang w:eastAsia="en-GB"/>
              </w:rPr>
            </w:pPr>
          </w:p>
        </w:tc>
      </w:tr>
      <w:tr w:rsidR="0083224B" w14:paraId="1F11A929"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DB88F"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Exception Flow</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8E90F" w14:textId="5777D3A2" w:rsidR="0083224B" w:rsidRDefault="0083224B" w:rsidP="00721CD6">
            <w:pPr>
              <w:spacing w:after="0" w:line="360" w:lineRule="auto"/>
              <w:rPr>
                <w:rFonts w:eastAsia="Times New Roman" w:cs="Times New Roman"/>
                <w:szCs w:val="26"/>
                <w:lang w:eastAsia="en-GB"/>
              </w:rPr>
            </w:pPr>
            <w:r>
              <w:rPr>
                <w:rFonts w:eastAsia="Times New Roman" w:cs="Times New Roman"/>
                <w:szCs w:val="26"/>
                <w:lang w:eastAsia="en-GB"/>
              </w:rPr>
              <w:t>[E1] If Actors do not enter email or password, the system display error message “The input is required”. If, the format of email is wrong, the system display error message “The input is not format of an email!”</w:t>
            </w:r>
          </w:p>
        </w:tc>
      </w:tr>
    </w:tbl>
    <w:p w14:paraId="24BC025F" w14:textId="77777777" w:rsidR="00E63FA1" w:rsidRPr="005663A2" w:rsidRDefault="00E63FA1" w:rsidP="00E63FA1">
      <w:pPr>
        <w:spacing w:line="360" w:lineRule="auto"/>
        <w:rPr>
          <w:rFonts w:cs="Times New Roman"/>
          <w:lang w:val="en-US"/>
        </w:rPr>
      </w:pPr>
    </w:p>
    <w:p w14:paraId="0129E144" w14:textId="2EE91434" w:rsidR="00CA4F8D" w:rsidRDefault="00DD4EAB" w:rsidP="00E63FA1">
      <w:pPr>
        <w:pStyle w:val="Heading4"/>
        <w:spacing w:line="360" w:lineRule="auto"/>
        <w:rPr>
          <w:rFonts w:cs="Times New Roman"/>
        </w:rPr>
      </w:pPr>
      <w:bookmarkStart w:id="37" w:name="_Toc153613235"/>
      <w:r>
        <w:rPr>
          <w:rFonts w:cs="Times New Roman"/>
        </w:rPr>
        <w:t>2</w:t>
      </w:r>
      <w:r>
        <w:rPr>
          <w:rFonts w:cs="Times New Roman"/>
        </w:rPr>
        <w:t>.</w:t>
      </w:r>
      <w:r w:rsidR="00CA4F8D" w:rsidRPr="005663A2">
        <w:rPr>
          <w:rFonts w:cs="Times New Roman"/>
        </w:rPr>
        <w:t>2.3.2. Use Case “Register Account”</w:t>
      </w:r>
      <w:bookmarkEnd w:id="37"/>
    </w:p>
    <w:p w14:paraId="5B6112A6" w14:textId="2DB282BA" w:rsidR="00271ACB" w:rsidRDefault="00271ACB" w:rsidP="00271ACB">
      <w:pPr>
        <w:pStyle w:val="Caption"/>
        <w:keepNext/>
        <w:jc w:val="center"/>
      </w:pPr>
      <w:bookmarkStart w:id="38" w:name="_Toc153613389"/>
      <w:r>
        <w:t xml:space="preserve">Table </w:t>
      </w:r>
      <w:r>
        <w:fldChar w:fldCharType="begin"/>
      </w:r>
      <w:r>
        <w:instrText xml:space="preserve"> SEQ Table \* ARABIC </w:instrText>
      </w:r>
      <w:r>
        <w:fldChar w:fldCharType="separate"/>
      </w:r>
      <w:r w:rsidR="00B70F4E">
        <w:t>4</w:t>
      </w:r>
      <w:r>
        <w:fldChar w:fldCharType="end"/>
      </w:r>
      <w:r>
        <w:rPr>
          <w:lang w:val="en-US"/>
        </w:rPr>
        <w:t xml:space="preserve"> Use Case "Register Account"</w:t>
      </w:r>
      <w:bookmarkEnd w:id="38"/>
    </w:p>
    <w:tbl>
      <w:tblPr>
        <w:tblW w:w="9026" w:type="dxa"/>
        <w:tblLook w:val="04A0" w:firstRow="1" w:lastRow="0" w:firstColumn="1" w:lastColumn="0" w:noHBand="0" w:noVBand="1"/>
      </w:tblPr>
      <w:tblGrid>
        <w:gridCol w:w="1970"/>
        <w:gridCol w:w="7056"/>
      </w:tblGrid>
      <w:tr w:rsidR="0083224B" w14:paraId="3E77F7D5"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27D90"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Use Case ID</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7CE73"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UC_RA</w:t>
            </w:r>
          </w:p>
        </w:tc>
      </w:tr>
      <w:tr w:rsidR="0083224B" w14:paraId="4FF62A85"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B6924"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Use Case</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5DDA"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Register Account</w:t>
            </w:r>
          </w:p>
        </w:tc>
      </w:tr>
      <w:tr w:rsidR="0083224B" w14:paraId="1811DA94"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FE3F"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Short Description</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B7DC5"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 xml:space="preserve">This Use Case allows the Actor to register a personal account to </w:t>
            </w:r>
          </w:p>
          <w:p w14:paraId="7884C1F5"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log in to the website.</w:t>
            </w:r>
          </w:p>
        </w:tc>
      </w:tr>
      <w:tr w:rsidR="0083224B" w14:paraId="38556A05"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1BEE"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Actor</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B7431"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Guest</w:t>
            </w:r>
          </w:p>
        </w:tc>
      </w:tr>
      <w:tr w:rsidR="0083224B" w14:paraId="64D909F4"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2313"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Pre-</w:t>
            </w:r>
          </w:p>
          <w:p w14:paraId="553B60E6"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Condition(s)</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13EF4"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Actor on login page</w:t>
            </w:r>
          </w:p>
        </w:tc>
      </w:tr>
      <w:tr w:rsidR="0083224B" w14:paraId="25058B05"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FC462"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Post-Condition(s)</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DCF45"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Successful account registration</w:t>
            </w:r>
          </w:p>
        </w:tc>
      </w:tr>
      <w:tr w:rsidR="0083224B" w14:paraId="53BBA480"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30985"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Basic Flow</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110D4"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1.The actor clicks the “Đăng nhập/Đăng kí” button.</w:t>
            </w:r>
          </w:p>
          <w:p w14:paraId="256F62DE"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2. The system displays the Sign In page.</w:t>
            </w:r>
          </w:p>
          <w:p w14:paraId="3D30ADEC"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3. Click "Tạo tài khoản" under the "Đăng nhập" button.</w:t>
            </w:r>
          </w:p>
          <w:p w14:paraId="0F8D1752"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4. The system displays the Sign Up page.</w:t>
            </w:r>
          </w:p>
          <w:p w14:paraId="32C45D70"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5.  Actors enter the required fields (email, password , confirm password) to register [E1]</w:t>
            </w:r>
          </w:p>
          <w:p w14:paraId="32415174"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6. The Actor clicks the “Đăng ký” button.</w:t>
            </w:r>
          </w:p>
          <w:p w14:paraId="0EDE98B9"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7. The system verifies the registration information [E2]</w:t>
            </w:r>
          </w:p>
          <w:p w14:paraId="0C95B2EC"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8. The system redirects to the Login Page.</w:t>
            </w:r>
          </w:p>
          <w:p w14:paraId="65FDC6AC" w14:textId="77777777" w:rsidR="0083224B" w:rsidRDefault="0083224B">
            <w:pPr>
              <w:spacing w:after="0" w:line="360" w:lineRule="auto"/>
              <w:rPr>
                <w:rFonts w:eastAsia="Times New Roman" w:cs="Times New Roman"/>
                <w:szCs w:val="26"/>
                <w:lang w:eastAsia="en-GB"/>
              </w:rPr>
            </w:pPr>
          </w:p>
        </w:tc>
      </w:tr>
      <w:tr w:rsidR="0083224B" w14:paraId="02AD973F"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2B18B"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Alternative Flow</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202AD" w14:textId="77777777" w:rsidR="0083224B" w:rsidRDefault="0083224B">
            <w:pPr>
              <w:spacing w:after="0" w:line="360" w:lineRule="auto"/>
              <w:rPr>
                <w:rFonts w:eastAsia="Times New Roman" w:cs="Times New Roman"/>
                <w:szCs w:val="26"/>
                <w:lang w:eastAsia="en-GB"/>
              </w:rPr>
            </w:pPr>
          </w:p>
        </w:tc>
      </w:tr>
      <w:tr w:rsidR="0083224B" w14:paraId="5B50E0C0"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FEAAE"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lastRenderedPageBreak/>
              <w:t>Exception Flow</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B0828"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[E1] If Actors do not enter email or password or confirm password, the system display error message “The input is required”. If, the format of email is wrong, the system display error message “The input is not format of an email!”</w:t>
            </w:r>
          </w:p>
          <w:p w14:paraId="21E4A313" w14:textId="77777777" w:rsidR="0083224B" w:rsidRDefault="0083224B">
            <w:pPr>
              <w:spacing w:after="0" w:line="360" w:lineRule="auto"/>
              <w:rPr>
                <w:rFonts w:eastAsia="Times New Roman" w:cs="Times New Roman"/>
                <w:szCs w:val="26"/>
                <w:lang w:eastAsia="en-GB"/>
              </w:rPr>
            </w:pPr>
            <w:r>
              <w:rPr>
                <w:rFonts w:eastAsia="Times New Roman" w:cs="Times New Roman"/>
                <w:szCs w:val="26"/>
                <w:lang w:eastAsia="en-GB"/>
              </w:rPr>
              <w:t>[E2] If the email already exists, the system displays an error message and requests the Actor to enter a different email.</w:t>
            </w:r>
          </w:p>
        </w:tc>
      </w:tr>
    </w:tbl>
    <w:p w14:paraId="22E35F71" w14:textId="77777777" w:rsidR="00DB55B9" w:rsidRPr="00F42B00" w:rsidRDefault="00DB55B9" w:rsidP="00F42B00">
      <w:pPr>
        <w:pStyle w:val="NoSpacing"/>
        <w:jc w:val="left"/>
        <w:rPr>
          <w:rFonts w:cs="Times New Roman"/>
          <w:i w:val="0"/>
          <w:iCs/>
        </w:rPr>
      </w:pPr>
    </w:p>
    <w:p w14:paraId="0CC441AA" w14:textId="22A51EE2" w:rsidR="00CA4F8D" w:rsidRPr="005663A2" w:rsidRDefault="00DD4EAB" w:rsidP="00E63FA1">
      <w:pPr>
        <w:pStyle w:val="Heading4"/>
        <w:spacing w:line="360" w:lineRule="auto"/>
        <w:rPr>
          <w:rFonts w:cs="Times New Roman"/>
        </w:rPr>
      </w:pPr>
      <w:bookmarkStart w:id="39" w:name="_Toc153613236"/>
      <w:r>
        <w:rPr>
          <w:rFonts w:cs="Times New Roman"/>
        </w:rPr>
        <w:t>2.</w:t>
      </w:r>
      <w:r w:rsidR="00CA4F8D" w:rsidRPr="005663A2">
        <w:rPr>
          <w:rFonts w:cs="Times New Roman"/>
        </w:rPr>
        <w:t>2.3.3. Use Case “Logout”</w:t>
      </w:r>
      <w:bookmarkEnd w:id="39"/>
    </w:p>
    <w:p w14:paraId="6CC3A4C4" w14:textId="1556B135" w:rsidR="00F42B00" w:rsidRDefault="00F42B00" w:rsidP="00F42B00">
      <w:pPr>
        <w:pStyle w:val="Caption"/>
        <w:keepNext/>
        <w:jc w:val="center"/>
      </w:pPr>
      <w:bookmarkStart w:id="40" w:name="_Toc153613390"/>
      <w:r>
        <w:t xml:space="preserve">Table </w:t>
      </w:r>
      <w:r>
        <w:fldChar w:fldCharType="begin"/>
      </w:r>
      <w:r>
        <w:instrText xml:space="preserve"> SEQ Table \* ARABIC </w:instrText>
      </w:r>
      <w:r>
        <w:fldChar w:fldCharType="separate"/>
      </w:r>
      <w:r w:rsidR="00B70F4E">
        <w:t>5</w:t>
      </w:r>
      <w:r>
        <w:fldChar w:fldCharType="end"/>
      </w:r>
      <w:r>
        <w:rPr>
          <w:lang w:val="en-US"/>
        </w:rPr>
        <w:t xml:space="preserve"> </w:t>
      </w:r>
      <w:r w:rsidRPr="000333A7">
        <w:rPr>
          <w:lang w:val="en-US"/>
        </w:rPr>
        <w:t>Use Case “Logout”</w:t>
      </w:r>
      <w:bookmarkEnd w:id="40"/>
    </w:p>
    <w:tbl>
      <w:tblPr>
        <w:tblStyle w:val="TableGrid0"/>
        <w:tblW w:w="9052" w:type="dxa"/>
        <w:tblInd w:w="10" w:type="dxa"/>
        <w:tblCellMar>
          <w:left w:w="101" w:type="dxa"/>
          <w:right w:w="34" w:type="dxa"/>
        </w:tblCellMar>
        <w:tblLook w:val="04A0" w:firstRow="1" w:lastRow="0" w:firstColumn="1" w:lastColumn="0" w:noHBand="0" w:noVBand="1"/>
      </w:tblPr>
      <w:tblGrid>
        <w:gridCol w:w="1960"/>
        <w:gridCol w:w="7092"/>
      </w:tblGrid>
      <w:tr w:rsidR="005663A2" w:rsidRPr="005663A2" w14:paraId="4A6DE3EE" w14:textId="77777777" w:rsidTr="00721CD6">
        <w:trPr>
          <w:trHeight w:val="799"/>
        </w:trPr>
        <w:tc>
          <w:tcPr>
            <w:tcW w:w="1960" w:type="dxa"/>
            <w:tcBorders>
              <w:top w:val="single" w:sz="8" w:space="0" w:color="000000"/>
              <w:left w:val="single" w:sz="8" w:space="0" w:color="000000"/>
              <w:bottom w:val="single" w:sz="8" w:space="0" w:color="000000"/>
              <w:right w:val="single" w:sz="8" w:space="0" w:color="000000"/>
            </w:tcBorders>
          </w:tcPr>
          <w:p w14:paraId="5043A25F" w14:textId="77777777" w:rsidR="001E1EE5" w:rsidRPr="005663A2" w:rsidRDefault="001E1EE5" w:rsidP="001E1EE5">
            <w:pPr>
              <w:spacing w:line="360" w:lineRule="auto"/>
            </w:pPr>
            <w:r w:rsidRPr="005663A2">
              <w:rPr>
                <w:rFonts w:eastAsia="Times New Roman" w:cs="Times New Roman"/>
              </w:rPr>
              <w:t xml:space="preserve">Use Case ID </w:t>
            </w:r>
          </w:p>
        </w:tc>
        <w:tc>
          <w:tcPr>
            <w:tcW w:w="7092" w:type="dxa"/>
            <w:tcBorders>
              <w:top w:val="single" w:sz="8" w:space="0" w:color="000000"/>
              <w:left w:val="single" w:sz="8" w:space="0" w:color="000000"/>
              <w:bottom w:val="single" w:sz="8" w:space="0" w:color="000000"/>
              <w:right w:val="single" w:sz="8" w:space="0" w:color="000000"/>
            </w:tcBorders>
          </w:tcPr>
          <w:p w14:paraId="4DB8ED21" w14:textId="77777777" w:rsidR="001E1EE5" w:rsidRPr="005663A2" w:rsidRDefault="001E1EE5" w:rsidP="001E1EE5">
            <w:pPr>
              <w:spacing w:line="360" w:lineRule="auto"/>
            </w:pPr>
            <w:r w:rsidRPr="005663A2">
              <w:rPr>
                <w:rFonts w:eastAsia="Times New Roman" w:cs="Times New Roman"/>
              </w:rPr>
              <w:t xml:space="preserve">UC_LO </w:t>
            </w:r>
          </w:p>
        </w:tc>
      </w:tr>
      <w:tr w:rsidR="005663A2" w:rsidRPr="005663A2" w14:paraId="08409163" w14:textId="77777777" w:rsidTr="00721CD6">
        <w:trPr>
          <w:trHeight w:val="781"/>
        </w:trPr>
        <w:tc>
          <w:tcPr>
            <w:tcW w:w="1960" w:type="dxa"/>
            <w:tcBorders>
              <w:top w:val="single" w:sz="8" w:space="0" w:color="000000"/>
              <w:left w:val="single" w:sz="8" w:space="0" w:color="000000"/>
              <w:bottom w:val="single" w:sz="8" w:space="0" w:color="000000"/>
              <w:right w:val="single" w:sz="8" w:space="0" w:color="000000"/>
            </w:tcBorders>
          </w:tcPr>
          <w:p w14:paraId="74CDEC3D" w14:textId="77777777" w:rsidR="001E1EE5" w:rsidRPr="005663A2" w:rsidRDefault="001E1EE5" w:rsidP="001E1EE5">
            <w:pPr>
              <w:spacing w:line="360" w:lineRule="auto"/>
            </w:pPr>
            <w:r w:rsidRPr="005663A2">
              <w:rPr>
                <w:rFonts w:eastAsia="Times New Roman" w:cs="Times New Roman"/>
              </w:rPr>
              <w:t xml:space="preserve">Use Case Name </w:t>
            </w:r>
          </w:p>
        </w:tc>
        <w:tc>
          <w:tcPr>
            <w:tcW w:w="7092" w:type="dxa"/>
            <w:tcBorders>
              <w:top w:val="single" w:sz="8" w:space="0" w:color="000000"/>
              <w:left w:val="single" w:sz="8" w:space="0" w:color="000000"/>
              <w:bottom w:val="single" w:sz="8" w:space="0" w:color="000000"/>
              <w:right w:val="single" w:sz="8" w:space="0" w:color="000000"/>
            </w:tcBorders>
          </w:tcPr>
          <w:p w14:paraId="1AECC4A4" w14:textId="77777777" w:rsidR="001E1EE5" w:rsidRPr="005663A2" w:rsidRDefault="001E1EE5" w:rsidP="001E1EE5">
            <w:pPr>
              <w:spacing w:line="360" w:lineRule="auto"/>
            </w:pPr>
            <w:r w:rsidRPr="005663A2">
              <w:rPr>
                <w:rFonts w:eastAsia="Times New Roman" w:cs="Times New Roman"/>
              </w:rPr>
              <w:t xml:space="preserve">Logout </w:t>
            </w:r>
          </w:p>
        </w:tc>
      </w:tr>
      <w:tr w:rsidR="005663A2" w:rsidRPr="005663A2" w14:paraId="4AF1EF4C" w14:textId="77777777" w:rsidTr="00721CD6">
        <w:trPr>
          <w:trHeight w:val="799"/>
        </w:trPr>
        <w:tc>
          <w:tcPr>
            <w:tcW w:w="1960" w:type="dxa"/>
            <w:tcBorders>
              <w:top w:val="single" w:sz="8" w:space="0" w:color="000000"/>
              <w:left w:val="single" w:sz="8" w:space="0" w:color="000000"/>
              <w:bottom w:val="single" w:sz="8" w:space="0" w:color="000000"/>
              <w:right w:val="single" w:sz="8" w:space="0" w:color="000000"/>
            </w:tcBorders>
          </w:tcPr>
          <w:p w14:paraId="30163338" w14:textId="77777777" w:rsidR="001E1EE5" w:rsidRPr="005663A2" w:rsidRDefault="001E1EE5" w:rsidP="001E1EE5">
            <w:pPr>
              <w:spacing w:line="360" w:lineRule="auto"/>
            </w:pPr>
            <w:r w:rsidRPr="005663A2">
              <w:rPr>
                <w:rFonts w:eastAsia="Times New Roman" w:cs="Times New Roman"/>
              </w:rPr>
              <w:t xml:space="preserve">Description </w:t>
            </w:r>
          </w:p>
        </w:tc>
        <w:tc>
          <w:tcPr>
            <w:tcW w:w="7092" w:type="dxa"/>
            <w:tcBorders>
              <w:top w:val="single" w:sz="8" w:space="0" w:color="000000"/>
              <w:left w:val="single" w:sz="8" w:space="0" w:color="000000"/>
              <w:bottom w:val="single" w:sz="8" w:space="0" w:color="000000"/>
              <w:right w:val="single" w:sz="8" w:space="0" w:color="000000"/>
            </w:tcBorders>
          </w:tcPr>
          <w:p w14:paraId="5EB7C448" w14:textId="77777777" w:rsidR="001E1EE5" w:rsidRPr="005663A2" w:rsidRDefault="001E1EE5" w:rsidP="001E1EE5">
            <w:pPr>
              <w:spacing w:line="360" w:lineRule="auto"/>
              <w:jc w:val="both"/>
            </w:pPr>
            <w:r w:rsidRPr="005663A2">
              <w:rPr>
                <w:rFonts w:eastAsia="Times New Roman" w:cs="Times New Roman"/>
              </w:rPr>
              <w:t xml:space="preserve">Use case allows Actor to log out Actor's account from the website </w:t>
            </w:r>
          </w:p>
        </w:tc>
      </w:tr>
      <w:tr w:rsidR="005663A2" w:rsidRPr="005663A2" w14:paraId="3A881AA4" w14:textId="77777777" w:rsidTr="00721CD6">
        <w:trPr>
          <w:trHeight w:val="781"/>
        </w:trPr>
        <w:tc>
          <w:tcPr>
            <w:tcW w:w="1960" w:type="dxa"/>
            <w:tcBorders>
              <w:top w:val="single" w:sz="8" w:space="0" w:color="000000"/>
              <w:left w:val="single" w:sz="8" w:space="0" w:color="000000"/>
              <w:bottom w:val="single" w:sz="8" w:space="0" w:color="000000"/>
              <w:right w:val="single" w:sz="8" w:space="0" w:color="000000"/>
            </w:tcBorders>
          </w:tcPr>
          <w:p w14:paraId="3E761B17" w14:textId="77777777" w:rsidR="001E1EE5" w:rsidRPr="005663A2" w:rsidRDefault="001E1EE5" w:rsidP="001E1EE5">
            <w:pPr>
              <w:spacing w:line="360" w:lineRule="auto"/>
            </w:pPr>
            <w:r w:rsidRPr="005663A2">
              <w:rPr>
                <w:rFonts w:eastAsia="Times New Roman" w:cs="Times New Roman"/>
              </w:rPr>
              <w:t xml:space="preserve">Actor </w:t>
            </w:r>
          </w:p>
        </w:tc>
        <w:tc>
          <w:tcPr>
            <w:tcW w:w="7092" w:type="dxa"/>
            <w:tcBorders>
              <w:top w:val="single" w:sz="8" w:space="0" w:color="000000"/>
              <w:left w:val="single" w:sz="8" w:space="0" w:color="000000"/>
              <w:bottom w:val="single" w:sz="8" w:space="0" w:color="000000"/>
              <w:right w:val="single" w:sz="8" w:space="0" w:color="000000"/>
            </w:tcBorders>
          </w:tcPr>
          <w:p w14:paraId="53FA0B16" w14:textId="77777777" w:rsidR="001E1EE5" w:rsidRPr="005663A2" w:rsidRDefault="001E1EE5" w:rsidP="001E1EE5">
            <w:pPr>
              <w:spacing w:line="360" w:lineRule="auto"/>
            </w:pPr>
            <w:r w:rsidRPr="005663A2">
              <w:rPr>
                <w:rFonts w:eastAsia="Times New Roman" w:cs="Times New Roman"/>
              </w:rPr>
              <w:t xml:space="preserve">Manager, Member </w:t>
            </w:r>
          </w:p>
        </w:tc>
      </w:tr>
      <w:tr w:rsidR="005663A2" w:rsidRPr="005663A2" w14:paraId="6EA0C02E" w14:textId="77777777" w:rsidTr="00721CD6">
        <w:trPr>
          <w:trHeight w:val="1069"/>
        </w:trPr>
        <w:tc>
          <w:tcPr>
            <w:tcW w:w="1960" w:type="dxa"/>
            <w:tcBorders>
              <w:top w:val="single" w:sz="8" w:space="0" w:color="000000"/>
              <w:left w:val="single" w:sz="8" w:space="0" w:color="000000"/>
              <w:bottom w:val="single" w:sz="8" w:space="0" w:color="000000"/>
              <w:right w:val="single" w:sz="8" w:space="0" w:color="000000"/>
            </w:tcBorders>
          </w:tcPr>
          <w:p w14:paraId="1272E2A4" w14:textId="77777777" w:rsidR="001E1EE5" w:rsidRPr="005663A2" w:rsidRDefault="001E1EE5" w:rsidP="001E1EE5">
            <w:pPr>
              <w:spacing w:line="360" w:lineRule="auto"/>
            </w:pPr>
            <w:r w:rsidRPr="005663A2">
              <w:rPr>
                <w:rFonts w:eastAsia="Times New Roman" w:cs="Times New Roman"/>
              </w:rPr>
              <w:t xml:space="preserve">Pre-Condition(s) </w:t>
            </w:r>
          </w:p>
        </w:tc>
        <w:tc>
          <w:tcPr>
            <w:tcW w:w="7092" w:type="dxa"/>
            <w:tcBorders>
              <w:top w:val="single" w:sz="8" w:space="0" w:color="000000"/>
              <w:left w:val="single" w:sz="8" w:space="0" w:color="000000"/>
              <w:bottom w:val="single" w:sz="8" w:space="0" w:color="000000"/>
              <w:right w:val="single" w:sz="8" w:space="0" w:color="000000"/>
            </w:tcBorders>
          </w:tcPr>
          <w:p w14:paraId="5C6D77FB" w14:textId="77777777" w:rsidR="001E1EE5" w:rsidRPr="005663A2" w:rsidRDefault="001E1EE5" w:rsidP="001E1EE5">
            <w:pPr>
              <w:spacing w:line="360" w:lineRule="auto"/>
            </w:pPr>
            <w:r w:rsidRPr="005663A2">
              <w:rPr>
                <w:rFonts w:eastAsia="Times New Roman" w:cs="Times New Roman"/>
              </w:rPr>
              <w:t xml:space="preserve">Actor has logged into the system. </w:t>
            </w:r>
          </w:p>
        </w:tc>
      </w:tr>
      <w:tr w:rsidR="005663A2" w:rsidRPr="005663A2" w14:paraId="3FEB7A3A" w14:textId="77777777" w:rsidTr="00721CD6">
        <w:trPr>
          <w:trHeight w:val="1141"/>
        </w:trPr>
        <w:tc>
          <w:tcPr>
            <w:tcW w:w="1960" w:type="dxa"/>
            <w:tcBorders>
              <w:top w:val="single" w:sz="8" w:space="0" w:color="000000"/>
              <w:left w:val="single" w:sz="8" w:space="0" w:color="000000"/>
              <w:bottom w:val="single" w:sz="8" w:space="0" w:color="000000"/>
              <w:right w:val="single" w:sz="8" w:space="0" w:color="000000"/>
            </w:tcBorders>
          </w:tcPr>
          <w:p w14:paraId="27F9A969" w14:textId="77777777" w:rsidR="001E1EE5" w:rsidRPr="005663A2" w:rsidRDefault="001E1EE5" w:rsidP="001E1EE5">
            <w:pPr>
              <w:spacing w:after="124" w:line="360" w:lineRule="auto"/>
            </w:pPr>
            <w:r w:rsidRPr="005663A2">
              <w:rPr>
                <w:rFonts w:eastAsia="Times New Roman" w:cs="Times New Roman"/>
              </w:rPr>
              <w:t>Post-</w:t>
            </w:r>
          </w:p>
          <w:p w14:paraId="2FE4EEFF" w14:textId="77777777" w:rsidR="001E1EE5" w:rsidRPr="005663A2" w:rsidRDefault="001E1EE5" w:rsidP="001E1EE5">
            <w:pPr>
              <w:spacing w:line="360" w:lineRule="auto"/>
            </w:pPr>
            <w:r w:rsidRPr="005663A2">
              <w:rPr>
                <w:rFonts w:eastAsia="Times New Roman" w:cs="Times New Roman"/>
              </w:rPr>
              <w:t xml:space="preserve">Condition(s) </w:t>
            </w:r>
          </w:p>
        </w:tc>
        <w:tc>
          <w:tcPr>
            <w:tcW w:w="7092" w:type="dxa"/>
            <w:tcBorders>
              <w:top w:val="single" w:sz="8" w:space="0" w:color="000000"/>
              <w:left w:val="single" w:sz="8" w:space="0" w:color="000000"/>
              <w:bottom w:val="single" w:sz="8" w:space="0" w:color="000000"/>
              <w:right w:val="single" w:sz="8" w:space="0" w:color="000000"/>
            </w:tcBorders>
          </w:tcPr>
          <w:p w14:paraId="7CB17BE8" w14:textId="77777777" w:rsidR="001E1EE5" w:rsidRPr="005663A2" w:rsidRDefault="001E1EE5" w:rsidP="001E1EE5">
            <w:pPr>
              <w:spacing w:line="360" w:lineRule="auto"/>
            </w:pPr>
            <w:r w:rsidRPr="005663A2">
              <w:rPr>
                <w:rFonts w:eastAsia="Times New Roman" w:cs="Times New Roman"/>
              </w:rPr>
              <w:t xml:space="preserve">Actor is logged out of the account on the website. </w:t>
            </w:r>
          </w:p>
        </w:tc>
      </w:tr>
      <w:tr w:rsidR="005663A2" w:rsidRPr="005663A2" w14:paraId="397B75D0" w14:textId="77777777" w:rsidTr="00721CD6">
        <w:trPr>
          <w:trHeight w:val="1879"/>
        </w:trPr>
        <w:tc>
          <w:tcPr>
            <w:tcW w:w="1960" w:type="dxa"/>
            <w:tcBorders>
              <w:top w:val="single" w:sz="8" w:space="0" w:color="000000"/>
              <w:left w:val="single" w:sz="8" w:space="0" w:color="000000"/>
              <w:bottom w:val="single" w:sz="8" w:space="0" w:color="000000"/>
              <w:right w:val="single" w:sz="8" w:space="0" w:color="000000"/>
            </w:tcBorders>
          </w:tcPr>
          <w:p w14:paraId="47BCE227" w14:textId="77777777" w:rsidR="001E1EE5" w:rsidRPr="005663A2" w:rsidRDefault="001E1EE5" w:rsidP="001E1EE5">
            <w:pPr>
              <w:spacing w:line="360" w:lineRule="auto"/>
            </w:pPr>
            <w:r w:rsidRPr="005663A2">
              <w:rPr>
                <w:rFonts w:eastAsia="Times New Roman" w:cs="Times New Roman"/>
              </w:rPr>
              <w:t xml:space="preserve">Basic Flow </w:t>
            </w:r>
          </w:p>
        </w:tc>
        <w:tc>
          <w:tcPr>
            <w:tcW w:w="7092" w:type="dxa"/>
            <w:tcBorders>
              <w:top w:val="single" w:sz="8" w:space="0" w:color="000000"/>
              <w:left w:val="single" w:sz="8" w:space="0" w:color="000000"/>
              <w:bottom w:val="single" w:sz="8" w:space="0" w:color="000000"/>
              <w:right w:val="single" w:sz="8" w:space="0" w:color="000000"/>
            </w:tcBorders>
            <w:vAlign w:val="center"/>
          </w:tcPr>
          <w:p w14:paraId="1E4DF92A" w14:textId="622776B8" w:rsidR="001E1EE5" w:rsidRPr="00721CD6" w:rsidRDefault="001E1EE5" w:rsidP="00721CD6">
            <w:pPr>
              <w:numPr>
                <w:ilvl w:val="0"/>
                <w:numId w:val="7"/>
              </w:numPr>
              <w:spacing w:after="124" w:line="360" w:lineRule="auto"/>
              <w:ind w:hanging="259"/>
            </w:pPr>
            <w:r w:rsidRPr="005663A2">
              <w:rPr>
                <w:rFonts w:eastAsia="Times New Roman" w:cs="Times New Roman"/>
              </w:rPr>
              <w:t xml:space="preserve">Actor presses the “Log Out” function. </w:t>
            </w:r>
          </w:p>
          <w:p w14:paraId="68014BC0" w14:textId="19F1BB02" w:rsidR="001E1EE5" w:rsidRPr="00721CD6" w:rsidRDefault="001E1EE5" w:rsidP="00721CD6">
            <w:pPr>
              <w:numPr>
                <w:ilvl w:val="0"/>
                <w:numId w:val="7"/>
              </w:numPr>
              <w:spacing w:after="122" w:line="360" w:lineRule="auto"/>
              <w:ind w:hanging="259"/>
            </w:pPr>
            <w:r w:rsidRPr="005663A2">
              <w:rPr>
                <w:rFonts w:eastAsia="Times New Roman" w:cs="Times New Roman"/>
              </w:rPr>
              <w:t xml:space="preserve">The system deletes the user’s session  </w:t>
            </w:r>
          </w:p>
          <w:p w14:paraId="14C3E02A" w14:textId="77777777" w:rsidR="001E1EE5" w:rsidRPr="005663A2" w:rsidRDefault="001E1EE5" w:rsidP="001E1EE5">
            <w:pPr>
              <w:numPr>
                <w:ilvl w:val="0"/>
                <w:numId w:val="7"/>
              </w:numPr>
              <w:spacing w:line="360" w:lineRule="auto"/>
              <w:ind w:hanging="259"/>
            </w:pPr>
            <w:r w:rsidRPr="005663A2">
              <w:rPr>
                <w:rFonts w:eastAsia="Times New Roman" w:cs="Times New Roman"/>
              </w:rPr>
              <w:t xml:space="preserve">The system redirects the actor to the homepage. </w:t>
            </w:r>
          </w:p>
        </w:tc>
      </w:tr>
      <w:tr w:rsidR="005663A2" w:rsidRPr="005663A2" w14:paraId="345D73BA" w14:textId="77777777" w:rsidTr="00721CD6">
        <w:trPr>
          <w:trHeight w:val="1147"/>
        </w:trPr>
        <w:tc>
          <w:tcPr>
            <w:tcW w:w="1960" w:type="dxa"/>
            <w:tcBorders>
              <w:top w:val="single" w:sz="8" w:space="0" w:color="000000"/>
              <w:left w:val="single" w:sz="8" w:space="0" w:color="000000"/>
              <w:bottom w:val="single" w:sz="8" w:space="0" w:color="000000"/>
              <w:right w:val="single" w:sz="8" w:space="0" w:color="000000"/>
            </w:tcBorders>
          </w:tcPr>
          <w:p w14:paraId="50637C23" w14:textId="64E9DEFB" w:rsidR="001E1EE5" w:rsidRPr="005663A2" w:rsidRDefault="001E1EE5" w:rsidP="001E1EE5">
            <w:pPr>
              <w:spacing w:line="360" w:lineRule="auto"/>
            </w:pPr>
            <w:r w:rsidRPr="005663A2">
              <w:rPr>
                <w:rFonts w:eastAsia="Times New Roman" w:cs="Times New Roman"/>
              </w:rPr>
              <w:t>Alternative</w:t>
            </w:r>
            <w:r w:rsidR="00721CD6">
              <w:rPr>
                <w:rFonts w:eastAsia="Times New Roman" w:cs="Times New Roman"/>
              </w:rPr>
              <w:t xml:space="preserve"> </w:t>
            </w:r>
            <w:r w:rsidRPr="005663A2">
              <w:rPr>
                <w:rFonts w:eastAsia="Times New Roman" w:cs="Times New Roman"/>
              </w:rPr>
              <w:t xml:space="preserve">Flow </w:t>
            </w:r>
          </w:p>
        </w:tc>
        <w:tc>
          <w:tcPr>
            <w:tcW w:w="7092" w:type="dxa"/>
            <w:tcBorders>
              <w:top w:val="single" w:sz="8" w:space="0" w:color="000000"/>
              <w:left w:val="single" w:sz="8" w:space="0" w:color="000000"/>
              <w:bottom w:val="single" w:sz="8" w:space="0" w:color="000000"/>
              <w:right w:val="single" w:sz="8" w:space="0" w:color="000000"/>
            </w:tcBorders>
          </w:tcPr>
          <w:p w14:paraId="139E20CF" w14:textId="77777777" w:rsidR="001E1EE5" w:rsidRPr="005663A2" w:rsidRDefault="001E1EE5" w:rsidP="001E1EE5">
            <w:pPr>
              <w:spacing w:line="360" w:lineRule="auto"/>
            </w:pPr>
            <w:r w:rsidRPr="005663A2">
              <w:rPr>
                <w:rFonts w:eastAsia="Times New Roman" w:cs="Times New Roman"/>
              </w:rPr>
              <w:t xml:space="preserve"> </w:t>
            </w:r>
          </w:p>
        </w:tc>
      </w:tr>
      <w:tr w:rsidR="005663A2" w:rsidRPr="005663A2" w14:paraId="227B382E" w14:textId="77777777" w:rsidTr="00721CD6">
        <w:trPr>
          <w:trHeight w:val="979"/>
        </w:trPr>
        <w:tc>
          <w:tcPr>
            <w:tcW w:w="1960" w:type="dxa"/>
            <w:tcBorders>
              <w:top w:val="single" w:sz="8" w:space="0" w:color="000000"/>
              <w:left w:val="single" w:sz="8" w:space="0" w:color="000000"/>
              <w:bottom w:val="single" w:sz="8" w:space="0" w:color="000000"/>
              <w:right w:val="single" w:sz="8" w:space="0" w:color="000000"/>
            </w:tcBorders>
          </w:tcPr>
          <w:p w14:paraId="002D67D6" w14:textId="77777777" w:rsidR="001E1EE5" w:rsidRPr="005663A2" w:rsidRDefault="001E1EE5" w:rsidP="001E1EE5">
            <w:pPr>
              <w:spacing w:line="360" w:lineRule="auto"/>
            </w:pPr>
            <w:r w:rsidRPr="005663A2">
              <w:rPr>
                <w:rFonts w:eastAsia="Times New Roman" w:cs="Times New Roman"/>
              </w:rPr>
              <w:lastRenderedPageBreak/>
              <w:t xml:space="preserve"> Exception Flow </w:t>
            </w:r>
          </w:p>
        </w:tc>
        <w:tc>
          <w:tcPr>
            <w:tcW w:w="7092" w:type="dxa"/>
            <w:tcBorders>
              <w:top w:val="single" w:sz="8" w:space="0" w:color="000000"/>
              <w:left w:val="single" w:sz="8" w:space="0" w:color="000000"/>
              <w:bottom w:val="single" w:sz="8" w:space="0" w:color="000000"/>
              <w:right w:val="single" w:sz="8" w:space="0" w:color="000000"/>
            </w:tcBorders>
          </w:tcPr>
          <w:p w14:paraId="68F5383C" w14:textId="77777777" w:rsidR="001E1EE5" w:rsidRPr="005663A2" w:rsidRDefault="001E1EE5" w:rsidP="001E1EE5">
            <w:pPr>
              <w:spacing w:line="360" w:lineRule="auto"/>
            </w:pPr>
            <w:r w:rsidRPr="005663A2">
              <w:rPr>
                <w:rFonts w:eastAsia="Times New Roman" w:cs="Times New Roman"/>
              </w:rPr>
              <w:t xml:space="preserve"> </w:t>
            </w:r>
          </w:p>
        </w:tc>
      </w:tr>
    </w:tbl>
    <w:p w14:paraId="6BDC790D" w14:textId="77777777" w:rsidR="00DB55B9" w:rsidRPr="005663A2" w:rsidRDefault="00DB55B9" w:rsidP="00DB55B9"/>
    <w:p w14:paraId="378C28BC" w14:textId="4D0637D6" w:rsidR="00CA4F8D" w:rsidRPr="005663A2" w:rsidRDefault="00DD4EAB" w:rsidP="00E63FA1">
      <w:pPr>
        <w:pStyle w:val="Heading4"/>
        <w:spacing w:line="360" w:lineRule="auto"/>
        <w:rPr>
          <w:rFonts w:cs="Times New Roman"/>
        </w:rPr>
      </w:pPr>
      <w:bookmarkStart w:id="41" w:name="_Toc153613237"/>
      <w:r>
        <w:rPr>
          <w:rFonts w:cs="Times New Roman"/>
        </w:rPr>
        <w:t>2.</w:t>
      </w:r>
      <w:r w:rsidR="00CA4F8D" w:rsidRPr="005663A2">
        <w:rPr>
          <w:rFonts w:cs="Times New Roman"/>
        </w:rPr>
        <w:t>2.3.4. Use Case “Forgot Password”</w:t>
      </w:r>
      <w:bookmarkEnd w:id="41"/>
    </w:p>
    <w:p w14:paraId="4203DC22" w14:textId="3BE81054" w:rsidR="00F42B00" w:rsidRDefault="00F42B00" w:rsidP="00F42B00">
      <w:pPr>
        <w:pStyle w:val="Caption"/>
        <w:keepNext/>
        <w:jc w:val="center"/>
      </w:pPr>
      <w:bookmarkStart w:id="42" w:name="_Toc153613391"/>
      <w:r>
        <w:t xml:space="preserve">Table </w:t>
      </w:r>
      <w:r>
        <w:fldChar w:fldCharType="begin"/>
      </w:r>
      <w:r>
        <w:instrText xml:space="preserve"> SEQ Table \* ARABIC </w:instrText>
      </w:r>
      <w:r>
        <w:fldChar w:fldCharType="separate"/>
      </w:r>
      <w:r w:rsidR="00B70F4E">
        <w:t>6</w:t>
      </w:r>
      <w:r>
        <w:fldChar w:fldCharType="end"/>
      </w:r>
      <w:r>
        <w:rPr>
          <w:lang w:val="en-US"/>
        </w:rPr>
        <w:t xml:space="preserve"> Use Case "Forgot Password"</w:t>
      </w:r>
      <w:bookmarkEnd w:id="42"/>
    </w:p>
    <w:tbl>
      <w:tblPr>
        <w:tblW w:w="9026" w:type="dxa"/>
        <w:tblCellMar>
          <w:top w:w="15" w:type="dxa"/>
          <w:left w:w="15" w:type="dxa"/>
          <w:bottom w:w="15" w:type="dxa"/>
          <w:right w:w="15" w:type="dxa"/>
        </w:tblCellMar>
        <w:tblLook w:val="04A0" w:firstRow="1" w:lastRow="0" w:firstColumn="1" w:lastColumn="0" w:noHBand="0" w:noVBand="1"/>
      </w:tblPr>
      <w:tblGrid>
        <w:gridCol w:w="1970"/>
        <w:gridCol w:w="7056"/>
      </w:tblGrid>
      <w:tr w:rsidR="005663A2" w:rsidRPr="005663A2" w14:paraId="62E3DD8B"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534A"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Use Case ID</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0A02"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 xml:space="preserve"> UC_FP</w:t>
            </w:r>
          </w:p>
        </w:tc>
      </w:tr>
      <w:tr w:rsidR="005663A2" w:rsidRPr="005663A2" w14:paraId="5E929119"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71036"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Use Case Name</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5C4FA"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Use Case Forget Password.</w:t>
            </w:r>
          </w:p>
        </w:tc>
      </w:tr>
      <w:tr w:rsidR="005663A2" w:rsidRPr="005663A2" w14:paraId="0D74DC90"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54399"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Description</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F246B"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This Use Case allows the User to create a new password.</w:t>
            </w:r>
          </w:p>
        </w:tc>
      </w:tr>
      <w:tr w:rsidR="005663A2" w:rsidRPr="005663A2" w14:paraId="5B2CE663"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42EC"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Actor</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43EF" w14:textId="3E0E903F" w:rsidR="00412D9F" w:rsidRPr="005663A2" w:rsidRDefault="00D8224F" w:rsidP="00A43C3B">
            <w:pPr>
              <w:spacing w:after="0" w:line="360" w:lineRule="auto"/>
              <w:rPr>
                <w:rFonts w:eastAsia="Times New Roman" w:cs="Times New Roman"/>
                <w:szCs w:val="26"/>
                <w:lang w:eastAsia="en-GB"/>
              </w:rPr>
            </w:pPr>
            <w:r w:rsidRPr="005663A2">
              <w:rPr>
                <w:rFonts w:eastAsia="Times New Roman" w:cs="Times New Roman"/>
                <w:szCs w:val="26"/>
                <w:lang w:eastAsia="en-GB"/>
              </w:rPr>
              <w:t>Guest</w:t>
            </w:r>
          </w:p>
        </w:tc>
      </w:tr>
      <w:tr w:rsidR="005663A2" w:rsidRPr="005663A2" w14:paraId="394BD62C"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F5781"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Pre-</w:t>
            </w:r>
          </w:p>
          <w:p w14:paraId="6A1CCD26"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Condition(s)</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0A1C"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The Actor account is already created.</w:t>
            </w:r>
          </w:p>
        </w:tc>
      </w:tr>
      <w:tr w:rsidR="005663A2" w:rsidRPr="005663A2" w14:paraId="480FD235"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43585"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Post-</w:t>
            </w:r>
          </w:p>
          <w:p w14:paraId="7865F97E"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Condition(s)</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1503B"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The Actor has registered an account.</w:t>
            </w:r>
          </w:p>
        </w:tc>
      </w:tr>
      <w:tr w:rsidR="005663A2" w:rsidRPr="005663A2" w14:paraId="01C2AD84"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00EF3"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Basic Flow</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55FE"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1. The Actor accesses the login page. </w:t>
            </w:r>
          </w:p>
          <w:p w14:paraId="79D1E9AE"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2. Actor clicks "Forgot password". </w:t>
            </w:r>
          </w:p>
          <w:p w14:paraId="04FEB485"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3. The system displays a Forgot Password page requesting the Actor to enter the email address associated with the account. </w:t>
            </w:r>
          </w:p>
          <w:p w14:paraId="3A6012FB"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4. The Actor enters the email address. </w:t>
            </w:r>
          </w:p>
          <w:p w14:paraId="12C4F7A9"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5. Actor clicks "Get New Password”.</w:t>
            </w:r>
          </w:p>
          <w:p w14:paraId="295DC505"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6. The system checks the email address. [E1] </w:t>
            </w:r>
          </w:p>
          <w:p w14:paraId="0D5C1441"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7. The system sends an email to recover the password. </w:t>
            </w:r>
          </w:p>
          <w:p w14:paraId="2081C760"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8. The Actor accesses the page to reset the password </w:t>
            </w:r>
          </w:p>
          <w:p w14:paraId="2DCA6579"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9. The actor enters the new password and confirms the new password and clicks "Reset." </w:t>
            </w:r>
          </w:p>
          <w:p w14:paraId="48A3A441"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10. The system verifies the validity of the new password. [E2] </w:t>
            </w:r>
          </w:p>
          <w:p w14:paraId="48E12E86"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lastRenderedPageBreak/>
              <w:t>11. The system saves the new password 12. The system redirects the actor to the login page</w:t>
            </w:r>
          </w:p>
        </w:tc>
      </w:tr>
      <w:tr w:rsidR="005663A2" w:rsidRPr="005663A2" w14:paraId="50E70988"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74479"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lastRenderedPageBreak/>
              <w:t>Alternative Flow</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A8D2E" w14:textId="77777777" w:rsidR="00412D9F" w:rsidRPr="005663A2" w:rsidRDefault="00412D9F" w:rsidP="00A43C3B">
            <w:pPr>
              <w:spacing w:after="0" w:line="360" w:lineRule="auto"/>
              <w:rPr>
                <w:rFonts w:eastAsia="Times New Roman" w:cs="Times New Roman"/>
                <w:szCs w:val="26"/>
                <w:lang w:eastAsia="en-GB"/>
              </w:rPr>
            </w:pPr>
          </w:p>
        </w:tc>
      </w:tr>
      <w:tr w:rsidR="005663A2" w:rsidRPr="005663A2" w14:paraId="44B45C93" w14:textId="77777777" w:rsidTr="00721CD6">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58EEE"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Exception Flow</w:t>
            </w:r>
          </w:p>
        </w:tc>
        <w:tc>
          <w:tcPr>
            <w:tcW w:w="7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92936"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[E1]  Actor enters an invalid email, the system will display an error message and request the Actor to enter a valid email. </w:t>
            </w:r>
          </w:p>
          <w:p w14:paraId="071ED3EA" w14:textId="77777777" w:rsidR="00412D9F" w:rsidRPr="005663A2" w:rsidRDefault="00412D9F" w:rsidP="00A43C3B">
            <w:pPr>
              <w:spacing w:after="0" w:line="360" w:lineRule="auto"/>
              <w:rPr>
                <w:rFonts w:eastAsia="Times New Roman" w:cs="Times New Roman"/>
                <w:szCs w:val="26"/>
                <w:lang w:eastAsia="en-GB"/>
              </w:rPr>
            </w:pPr>
            <w:r w:rsidRPr="005663A2">
              <w:rPr>
                <w:rFonts w:eastAsia="Times New Roman" w:cs="Times New Roman"/>
                <w:szCs w:val="26"/>
                <w:lang w:eastAsia="en-GB"/>
              </w:rPr>
              <w:t>[E2] Actor enters a mismatched confirmation password, the system will notify and request the Actor to re-enter the confirmation password.</w:t>
            </w:r>
          </w:p>
        </w:tc>
      </w:tr>
    </w:tbl>
    <w:p w14:paraId="64DF5C81" w14:textId="77777777" w:rsidR="00DB55B9" w:rsidRPr="005663A2" w:rsidRDefault="00DB55B9" w:rsidP="00DB55B9">
      <w:pPr>
        <w:rPr>
          <w:rFonts w:cs="Times New Roman"/>
        </w:rPr>
      </w:pPr>
    </w:p>
    <w:p w14:paraId="1ED43A05" w14:textId="471CD195" w:rsidR="00CA4F8D" w:rsidRPr="005663A2" w:rsidRDefault="00DD4EAB" w:rsidP="00E63FA1">
      <w:pPr>
        <w:pStyle w:val="Heading4"/>
        <w:spacing w:line="360" w:lineRule="auto"/>
        <w:rPr>
          <w:rFonts w:cs="Times New Roman"/>
        </w:rPr>
      </w:pPr>
      <w:bookmarkStart w:id="43" w:name="_Toc153613238"/>
      <w:r>
        <w:rPr>
          <w:rFonts w:cs="Times New Roman"/>
        </w:rPr>
        <w:t>2.</w:t>
      </w:r>
      <w:r w:rsidR="00CA4F8D" w:rsidRPr="005663A2">
        <w:rPr>
          <w:rFonts w:cs="Times New Roman"/>
        </w:rPr>
        <w:t>2.3.5. Use Case “View Product”</w:t>
      </w:r>
      <w:bookmarkEnd w:id="43"/>
    </w:p>
    <w:p w14:paraId="678E95C2" w14:textId="62E49622" w:rsidR="008B0331" w:rsidRDefault="008B0331" w:rsidP="008B0331">
      <w:pPr>
        <w:pStyle w:val="Caption"/>
        <w:keepNext/>
        <w:jc w:val="center"/>
      </w:pPr>
      <w:bookmarkStart w:id="44" w:name="_Toc153613392"/>
      <w:r>
        <w:t xml:space="preserve">Table </w:t>
      </w:r>
      <w:r>
        <w:fldChar w:fldCharType="begin"/>
      </w:r>
      <w:r>
        <w:instrText xml:space="preserve"> SEQ Table \* ARABIC </w:instrText>
      </w:r>
      <w:r>
        <w:fldChar w:fldCharType="separate"/>
      </w:r>
      <w:r w:rsidR="00B70F4E">
        <w:t>7</w:t>
      </w:r>
      <w:r>
        <w:fldChar w:fldCharType="end"/>
      </w:r>
      <w:r>
        <w:rPr>
          <w:lang w:val="en-US"/>
        </w:rPr>
        <w:t xml:space="preserve"> </w:t>
      </w:r>
      <w:r w:rsidRPr="00B02FEA">
        <w:rPr>
          <w:lang w:val="en-US"/>
        </w:rPr>
        <w:t>Use Case “View Product”</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949"/>
        <w:gridCol w:w="7440"/>
      </w:tblGrid>
      <w:tr w:rsidR="005663A2" w:rsidRPr="005663A2" w14:paraId="1CA17363" w14:textId="77777777" w:rsidTr="00721CD6">
        <w:trPr>
          <w:trHeight w:val="585"/>
        </w:trPr>
        <w:tc>
          <w:tcPr>
            <w:tcW w:w="1949"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5D195902"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Use Case ID</w:t>
            </w:r>
          </w:p>
        </w:tc>
        <w:tc>
          <w:tcPr>
            <w:tcW w:w="744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07892B8" w14:textId="758E5DAE"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UC_VP</w:t>
            </w:r>
          </w:p>
        </w:tc>
      </w:tr>
      <w:tr w:rsidR="005663A2" w:rsidRPr="005663A2" w14:paraId="7F2C7C2B" w14:textId="77777777" w:rsidTr="00721CD6">
        <w:trPr>
          <w:trHeight w:val="585"/>
        </w:trPr>
        <w:tc>
          <w:tcPr>
            <w:tcW w:w="1949"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78D46EEF"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Use Case Name</w:t>
            </w:r>
          </w:p>
        </w:tc>
        <w:tc>
          <w:tcPr>
            <w:tcW w:w="744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08B0BC17" w14:textId="69F1515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View product</w:t>
            </w:r>
          </w:p>
        </w:tc>
      </w:tr>
      <w:tr w:rsidR="005663A2" w:rsidRPr="005663A2" w14:paraId="20AC18BF" w14:textId="77777777" w:rsidTr="00721CD6">
        <w:trPr>
          <w:trHeight w:val="945"/>
        </w:trPr>
        <w:tc>
          <w:tcPr>
            <w:tcW w:w="1949"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68A47834"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Description</w:t>
            </w:r>
          </w:p>
        </w:tc>
        <w:tc>
          <w:tcPr>
            <w:tcW w:w="744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08A44307"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Allow the actor to view product details when the actor clicks on the product they want to view</w:t>
            </w:r>
          </w:p>
        </w:tc>
      </w:tr>
      <w:tr w:rsidR="005663A2" w:rsidRPr="005663A2" w14:paraId="6C7FCB5C" w14:textId="77777777" w:rsidTr="00721CD6">
        <w:trPr>
          <w:trHeight w:val="585"/>
        </w:trPr>
        <w:tc>
          <w:tcPr>
            <w:tcW w:w="1949"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053E0985"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Actor</w:t>
            </w:r>
          </w:p>
        </w:tc>
        <w:tc>
          <w:tcPr>
            <w:tcW w:w="744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7FFD449" w14:textId="77744AAD" w:rsidR="00412D9F" w:rsidRPr="005663A2" w:rsidRDefault="00D8224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Guest</w:t>
            </w:r>
            <w:r w:rsidR="00412D9F" w:rsidRPr="005663A2">
              <w:rPr>
                <w:rFonts w:eastAsia="Times New Roman" w:cs="Times New Roman"/>
                <w:szCs w:val="26"/>
                <w:lang w:eastAsia="en-GB"/>
              </w:rPr>
              <w:t>, Member</w:t>
            </w:r>
          </w:p>
        </w:tc>
      </w:tr>
      <w:tr w:rsidR="005663A2" w:rsidRPr="005663A2" w14:paraId="0DA0D8B4" w14:textId="77777777" w:rsidTr="00721CD6">
        <w:trPr>
          <w:trHeight w:val="585"/>
        </w:trPr>
        <w:tc>
          <w:tcPr>
            <w:tcW w:w="1949"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7DA97643"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Pre-</w:t>
            </w:r>
          </w:p>
          <w:p w14:paraId="692AF3A1"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Condition(s)</w:t>
            </w:r>
          </w:p>
        </w:tc>
        <w:tc>
          <w:tcPr>
            <w:tcW w:w="744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2FD15B1B"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Choose one product</w:t>
            </w:r>
          </w:p>
        </w:tc>
      </w:tr>
      <w:tr w:rsidR="005663A2" w:rsidRPr="005663A2" w14:paraId="7814D735" w14:textId="77777777" w:rsidTr="00721CD6">
        <w:trPr>
          <w:trHeight w:val="1291"/>
        </w:trPr>
        <w:tc>
          <w:tcPr>
            <w:tcW w:w="1949"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6EA62636"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Post-Condition(s)</w:t>
            </w:r>
          </w:p>
        </w:tc>
        <w:tc>
          <w:tcPr>
            <w:tcW w:w="744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7714E7FD"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The 'Products screen' shows the details of that product such as description, price, quantity, rate,…</w:t>
            </w:r>
          </w:p>
        </w:tc>
      </w:tr>
      <w:tr w:rsidR="005663A2" w:rsidRPr="005663A2" w14:paraId="205F3ECD" w14:textId="77777777" w:rsidTr="00721CD6">
        <w:trPr>
          <w:trHeight w:val="1815"/>
        </w:trPr>
        <w:tc>
          <w:tcPr>
            <w:tcW w:w="1949"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529107A9"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lastRenderedPageBreak/>
              <w:t>Basic Flow</w:t>
            </w:r>
          </w:p>
        </w:tc>
        <w:tc>
          <w:tcPr>
            <w:tcW w:w="744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20DFBE88"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1. The actor clicks the product they want to view information.</w:t>
            </w:r>
          </w:p>
          <w:p w14:paraId="429D1C9B"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2. The system displays the product detail page.</w:t>
            </w:r>
          </w:p>
        </w:tc>
      </w:tr>
      <w:tr w:rsidR="005663A2" w:rsidRPr="005663A2" w14:paraId="4E1B88B1" w14:textId="77777777" w:rsidTr="00721CD6">
        <w:trPr>
          <w:trHeight w:val="945"/>
        </w:trPr>
        <w:tc>
          <w:tcPr>
            <w:tcW w:w="1949"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00F905CF"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Alternate Flow</w:t>
            </w:r>
          </w:p>
        </w:tc>
        <w:tc>
          <w:tcPr>
            <w:tcW w:w="744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6C6086AD" w14:textId="77777777" w:rsidR="00412D9F" w:rsidRPr="005663A2" w:rsidRDefault="00412D9F" w:rsidP="00412D9F">
            <w:pPr>
              <w:spacing w:after="0" w:line="360" w:lineRule="auto"/>
              <w:rPr>
                <w:rFonts w:eastAsia="Times New Roman" w:cs="Times New Roman"/>
                <w:szCs w:val="26"/>
                <w:lang w:eastAsia="en-GB"/>
              </w:rPr>
            </w:pPr>
          </w:p>
        </w:tc>
      </w:tr>
      <w:tr w:rsidR="005663A2" w:rsidRPr="005663A2" w14:paraId="03E35C58" w14:textId="77777777" w:rsidTr="00721CD6">
        <w:trPr>
          <w:trHeight w:val="945"/>
        </w:trPr>
        <w:tc>
          <w:tcPr>
            <w:tcW w:w="1949"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1157DE9F" w14:textId="77777777" w:rsidR="00412D9F" w:rsidRPr="005663A2" w:rsidRDefault="00412D9F" w:rsidP="00412D9F">
            <w:pPr>
              <w:spacing w:before="240" w:after="240" w:line="360" w:lineRule="auto"/>
              <w:rPr>
                <w:rFonts w:eastAsia="Times New Roman" w:cs="Times New Roman"/>
                <w:szCs w:val="26"/>
                <w:lang w:eastAsia="en-GB"/>
              </w:rPr>
            </w:pPr>
            <w:r w:rsidRPr="005663A2">
              <w:rPr>
                <w:rFonts w:eastAsia="Times New Roman" w:cs="Times New Roman"/>
                <w:szCs w:val="26"/>
                <w:lang w:eastAsia="en-GB"/>
              </w:rPr>
              <w:t>Exception Flow</w:t>
            </w:r>
          </w:p>
        </w:tc>
        <w:tc>
          <w:tcPr>
            <w:tcW w:w="744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730437F3" w14:textId="77777777" w:rsidR="00412D9F" w:rsidRPr="005663A2" w:rsidRDefault="00412D9F" w:rsidP="00412D9F">
            <w:pPr>
              <w:spacing w:after="0" w:line="360" w:lineRule="auto"/>
              <w:rPr>
                <w:rFonts w:eastAsia="Times New Roman" w:cs="Times New Roman"/>
                <w:szCs w:val="26"/>
                <w:lang w:eastAsia="en-GB"/>
              </w:rPr>
            </w:pPr>
          </w:p>
        </w:tc>
      </w:tr>
    </w:tbl>
    <w:p w14:paraId="08D0DB3F" w14:textId="77777777" w:rsidR="00DB55B9" w:rsidRPr="005663A2" w:rsidRDefault="00DB55B9" w:rsidP="00DB55B9">
      <w:pPr>
        <w:rPr>
          <w:rFonts w:cs="Times New Roman"/>
        </w:rPr>
      </w:pPr>
    </w:p>
    <w:p w14:paraId="688F9E5A" w14:textId="14DBD2FF" w:rsidR="00CA4F8D" w:rsidRPr="005663A2" w:rsidRDefault="00DD4EAB" w:rsidP="00E63FA1">
      <w:pPr>
        <w:pStyle w:val="Heading4"/>
        <w:spacing w:line="360" w:lineRule="auto"/>
        <w:rPr>
          <w:rFonts w:cs="Times New Roman"/>
        </w:rPr>
      </w:pPr>
      <w:bookmarkStart w:id="45" w:name="_Toc153613239"/>
      <w:r>
        <w:rPr>
          <w:rFonts w:cs="Times New Roman"/>
        </w:rPr>
        <w:t>2.</w:t>
      </w:r>
      <w:r w:rsidR="00CA4F8D" w:rsidRPr="005663A2">
        <w:rPr>
          <w:rFonts w:cs="Times New Roman"/>
        </w:rPr>
        <w:t>2.3.6. Use Case “</w:t>
      </w:r>
      <w:r w:rsidR="00E63FA1" w:rsidRPr="005663A2">
        <w:rPr>
          <w:rFonts w:cs="Times New Roman"/>
        </w:rPr>
        <w:t>Find Product</w:t>
      </w:r>
      <w:r w:rsidR="00CA4F8D" w:rsidRPr="005663A2">
        <w:rPr>
          <w:rFonts w:cs="Times New Roman"/>
        </w:rPr>
        <w:t>”</w:t>
      </w:r>
      <w:bookmarkEnd w:id="45"/>
    </w:p>
    <w:p w14:paraId="0D3BE76B" w14:textId="666306BB" w:rsidR="008B0331" w:rsidRDefault="008B0331" w:rsidP="008B0331">
      <w:pPr>
        <w:pStyle w:val="Caption"/>
        <w:keepNext/>
        <w:jc w:val="center"/>
      </w:pPr>
      <w:bookmarkStart w:id="46" w:name="_Toc153613393"/>
      <w:r>
        <w:t xml:space="preserve">Table </w:t>
      </w:r>
      <w:r>
        <w:fldChar w:fldCharType="begin"/>
      </w:r>
      <w:r>
        <w:instrText xml:space="preserve"> SEQ Table \* ARABIC </w:instrText>
      </w:r>
      <w:r>
        <w:fldChar w:fldCharType="separate"/>
      </w:r>
      <w:r w:rsidR="00B70F4E">
        <w:t>8</w:t>
      </w:r>
      <w:r>
        <w:fldChar w:fldCharType="end"/>
      </w:r>
      <w:r>
        <w:rPr>
          <w:lang w:val="en-US"/>
        </w:rPr>
        <w:t xml:space="preserve"> </w:t>
      </w:r>
      <w:r w:rsidRPr="009A49A6">
        <w:rPr>
          <w:lang w:val="en-US"/>
        </w:rPr>
        <w:t>Use Case “Find Product”</w:t>
      </w:r>
      <w:bookmarkEnd w:id="46"/>
    </w:p>
    <w:tbl>
      <w:tblPr>
        <w:tblW w:w="0" w:type="auto"/>
        <w:tblCellMar>
          <w:top w:w="15" w:type="dxa"/>
          <w:left w:w="15" w:type="dxa"/>
          <w:bottom w:w="15" w:type="dxa"/>
          <w:right w:w="15" w:type="dxa"/>
        </w:tblCellMar>
        <w:tblLook w:val="04A0" w:firstRow="1" w:lastRow="0" w:firstColumn="1" w:lastColumn="0" w:noHBand="0" w:noVBand="1"/>
      </w:tblPr>
      <w:tblGrid>
        <w:gridCol w:w="1972"/>
        <w:gridCol w:w="7417"/>
      </w:tblGrid>
      <w:tr w:rsidR="005663A2" w:rsidRPr="005663A2" w14:paraId="62141BC8" w14:textId="77777777" w:rsidTr="00721CD6">
        <w:trPr>
          <w:trHeight w:val="585"/>
        </w:trPr>
        <w:tc>
          <w:tcPr>
            <w:tcW w:w="197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60732161"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Use Case ID</w:t>
            </w:r>
          </w:p>
        </w:tc>
        <w:tc>
          <w:tcPr>
            <w:tcW w:w="7417"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BD47EE0"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UC_FP</w:t>
            </w:r>
          </w:p>
        </w:tc>
      </w:tr>
      <w:tr w:rsidR="005663A2" w:rsidRPr="005663A2" w14:paraId="7C188FAE" w14:textId="77777777" w:rsidTr="00721CD6">
        <w:trPr>
          <w:trHeight w:val="945"/>
        </w:trPr>
        <w:tc>
          <w:tcPr>
            <w:tcW w:w="197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87AC1A4"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Use Case Name</w:t>
            </w:r>
          </w:p>
        </w:tc>
        <w:tc>
          <w:tcPr>
            <w:tcW w:w="7417"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58637F54"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Find product</w:t>
            </w:r>
          </w:p>
        </w:tc>
      </w:tr>
      <w:tr w:rsidR="005663A2" w:rsidRPr="005663A2" w14:paraId="0C2FBA51" w14:textId="77777777" w:rsidTr="00721CD6">
        <w:trPr>
          <w:trHeight w:val="585"/>
        </w:trPr>
        <w:tc>
          <w:tcPr>
            <w:tcW w:w="197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554D0211"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Description</w:t>
            </w:r>
          </w:p>
        </w:tc>
        <w:tc>
          <w:tcPr>
            <w:tcW w:w="7417"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065529C2"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The actor can find product based on specified filtering criteria</w:t>
            </w:r>
          </w:p>
        </w:tc>
      </w:tr>
      <w:tr w:rsidR="005663A2" w:rsidRPr="005663A2" w14:paraId="4BE26BEF" w14:textId="77777777" w:rsidTr="00721CD6">
        <w:trPr>
          <w:trHeight w:val="585"/>
        </w:trPr>
        <w:tc>
          <w:tcPr>
            <w:tcW w:w="197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1E0B69CE"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Actor</w:t>
            </w:r>
          </w:p>
        </w:tc>
        <w:tc>
          <w:tcPr>
            <w:tcW w:w="7417"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6E6B60A" w14:textId="11504DD9" w:rsidR="00412D9F" w:rsidRPr="005663A2" w:rsidRDefault="00D8224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Guest</w:t>
            </w:r>
            <w:r w:rsidR="00412D9F" w:rsidRPr="005663A2">
              <w:rPr>
                <w:rFonts w:eastAsia="Times New Roman" w:cs="Times New Roman"/>
                <w:szCs w:val="26"/>
                <w:lang w:eastAsia="en-GB"/>
              </w:rPr>
              <w:t>, Member</w:t>
            </w:r>
          </w:p>
        </w:tc>
      </w:tr>
      <w:tr w:rsidR="005663A2" w:rsidRPr="005663A2" w14:paraId="67C2D9BC" w14:textId="77777777" w:rsidTr="00DC2616">
        <w:trPr>
          <w:trHeight w:val="1066"/>
        </w:trPr>
        <w:tc>
          <w:tcPr>
            <w:tcW w:w="197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4853828B"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Pre-Condition(s)</w:t>
            </w:r>
          </w:p>
        </w:tc>
        <w:tc>
          <w:tcPr>
            <w:tcW w:w="7417"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46C3FCB7" w14:textId="77777777" w:rsidR="00412D9F" w:rsidRPr="005663A2" w:rsidRDefault="00412D9F" w:rsidP="00A43C3B">
            <w:pPr>
              <w:spacing w:after="0" w:line="360" w:lineRule="auto"/>
              <w:rPr>
                <w:rFonts w:eastAsia="Times New Roman" w:cs="Times New Roman"/>
                <w:sz w:val="24"/>
                <w:szCs w:val="24"/>
                <w:lang w:eastAsia="en-GB"/>
              </w:rPr>
            </w:pPr>
          </w:p>
        </w:tc>
      </w:tr>
      <w:tr w:rsidR="005663A2" w:rsidRPr="005663A2" w14:paraId="6C744B2C" w14:textId="77777777" w:rsidTr="00721CD6">
        <w:trPr>
          <w:trHeight w:val="1185"/>
        </w:trPr>
        <w:tc>
          <w:tcPr>
            <w:tcW w:w="197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927F8A9"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Post-Condition(s)</w:t>
            </w:r>
          </w:p>
        </w:tc>
        <w:tc>
          <w:tcPr>
            <w:tcW w:w="7417"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4D7B2C6F"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The system displays products that match the actor's specified</w:t>
            </w:r>
          </w:p>
          <w:p w14:paraId="09646B47"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lastRenderedPageBreak/>
              <w:t>filtering criteria.</w:t>
            </w:r>
          </w:p>
        </w:tc>
      </w:tr>
      <w:tr w:rsidR="005663A2" w:rsidRPr="005663A2" w14:paraId="075BA79A" w14:textId="77777777" w:rsidTr="00721CD6">
        <w:trPr>
          <w:trHeight w:val="4005"/>
        </w:trPr>
        <w:tc>
          <w:tcPr>
            <w:tcW w:w="197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4474C2A8"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lastRenderedPageBreak/>
              <w:t>Basic Flow</w:t>
            </w:r>
          </w:p>
        </w:tc>
        <w:tc>
          <w:tcPr>
            <w:tcW w:w="7417"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4E5C819E"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1. Actor enters the keyword or name of the product they want to find for in the search bar on the homepage or navigation bar.</w:t>
            </w:r>
          </w:p>
          <w:p w14:paraId="4DE57B64"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2. Actor clicks on the search icon to initiate the find process.</w:t>
            </w:r>
          </w:p>
          <w:p w14:paraId="77BB81DE"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3. The system searches within the product catalog and matches the products with similar names or keywords to the user's search keyword. [E1]</w:t>
            </w:r>
          </w:p>
          <w:p w14:paraId="6F7219FB"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4. The system displays a list of products that match the find criteria.</w:t>
            </w:r>
          </w:p>
        </w:tc>
      </w:tr>
      <w:tr w:rsidR="005663A2" w:rsidRPr="005663A2" w14:paraId="5D475C39" w14:textId="77777777" w:rsidTr="00721CD6">
        <w:trPr>
          <w:trHeight w:val="945"/>
        </w:trPr>
        <w:tc>
          <w:tcPr>
            <w:tcW w:w="197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62396455"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Alternate Flow</w:t>
            </w:r>
          </w:p>
        </w:tc>
        <w:tc>
          <w:tcPr>
            <w:tcW w:w="7417"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4ECB0338" w14:textId="77777777" w:rsidR="00412D9F" w:rsidRPr="005663A2" w:rsidRDefault="00412D9F" w:rsidP="00A43C3B">
            <w:pPr>
              <w:spacing w:after="0" w:line="360" w:lineRule="auto"/>
              <w:rPr>
                <w:rFonts w:eastAsia="Times New Roman" w:cs="Times New Roman"/>
                <w:sz w:val="24"/>
                <w:szCs w:val="24"/>
                <w:lang w:eastAsia="en-GB"/>
              </w:rPr>
            </w:pPr>
          </w:p>
        </w:tc>
      </w:tr>
      <w:tr w:rsidR="005663A2" w:rsidRPr="005663A2" w14:paraId="0F45D7C2" w14:textId="77777777" w:rsidTr="00721CD6">
        <w:trPr>
          <w:trHeight w:val="1185"/>
        </w:trPr>
        <w:tc>
          <w:tcPr>
            <w:tcW w:w="197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15A9F198"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Exception Flow</w:t>
            </w:r>
          </w:p>
        </w:tc>
        <w:tc>
          <w:tcPr>
            <w:tcW w:w="7417"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3A60380"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[E1]</w:t>
            </w:r>
            <w:r w:rsidRPr="005663A2">
              <w:rPr>
                <w:rFonts w:eastAsia="Times New Roman" w:cs="Times New Roman"/>
                <w:lang w:eastAsia="en-GB"/>
              </w:rPr>
              <w:t xml:space="preserve"> </w:t>
            </w:r>
            <w:r w:rsidRPr="005663A2">
              <w:rPr>
                <w:rFonts w:eastAsia="Times New Roman" w:cs="Times New Roman"/>
                <w:szCs w:val="26"/>
                <w:lang w:eastAsia="en-GB"/>
              </w:rPr>
              <w:t>If there are no products that match the find criteria, the</w:t>
            </w:r>
          </w:p>
          <w:p w14:paraId="02E11095" w14:textId="77777777" w:rsidR="00412D9F" w:rsidRPr="005663A2" w:rsidRDefault="00412D9F" w:rsidP="00A43C3B">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system displays a message "No results found"</w:t>
            </w:r>
          </w:p>
        </w:tc>
      </w:tr>
    </w:tbl>
    <w:p w14:paraId="5BAAF2D1" w14:textId="77777777" w:rsidR="00DB55B9" w:rsidRPr="005663A2" w:rsidRDefault="00DB55B9" w:rsidP="00DB55B9">
      <w:pPr>
        <w:rPr>
          <w:rFonts w:cs="Times New Roman"/>
        </w:rPr>
      </w:pPr>
    </w:p>
    <w:p w14:paraId="6BB2935A" w14:textId="033F1541" w:rsidR="00E63FA1" w:rsidRPr="005663A2" w:rsidRDefault="00DD4EAB" w:rsidP="00E63FA1">
      <w:pPr>
        <w:pStyle w:val="Heading4"/>
        <w:spacing w:line="360" w:lineRule="auto"/>
        <w:rPr>
          <w:rFonts w:cs="Times New Roman"/>
        </w:rPr>
      </w:pPr>
      <w:bookmarkStart w:id="47" w:name="_Toc153613240"/>
      <w:r>
        <w:rPr>
          <w:rFonts w:cs="Times New Roman"/>
        </w:rPr>
        <w:t>2.</w:t>
      </w:r>
      <w:r w:rsidR="00E63FA1" w:rsidRPr="005663A2">
        <w:rPr>
          <w:rFonts w:cs="Times New Roman"/>
        </w:rPr>
        <w:t>2.3.7. Use Case “Filter Product”</w:t>
      </w:r>
      <w:bookmarkEnd w:id="47"/>
    </w:p>
    <w:p w14:paraId="3A6DF869" w14:textId="4CAC1683" w:rsidR="008B0331" w:rsidRDefault="008B0331" w:rsidP="008B0331">
      <w:pPr>
        <w:pStyle w:val="Caption"/>
        <w:keepNext/>
        <w:jc w:val="center"/>
      </w:pPr>
      <w:bookmarkStart w:id="48" w:name="_Toc153613394"/>
      <w:r>
        <w:t xml:space="preserve">Table </w:t>
      </w:r>
      <w:r>
        <w:fldChar w:fldCharType="begin"/>
      </w:r>
      <w:r>
        <w:instrText xml:space="preserve"> SEQ Table \* ARABIC </w:instrText>
      </w:r>
      <w:r>
        <w:fldChar w:fldCharType="separate"/>
      </w:r>
      <w:r w:rsidR="00B70F4E">
        <w:t>9</w:t>
      </w:r>
      <w:r>
        <w:fldChar w:fldCharType="end"/>
      </w:r>
      <w:r>
        <w:rPr>
          <w:lang w:val="en-US"/>
        </w:rPr>
        <w:t xml:space="preserve"> </w:t>
      </w:r>
      <w:r w:rsidRPr="00F4484F">
        <w:rPr>
          <w:lang w:val="en-US"/>
        </w:rPr>
        <w:t>Use Case “Filter Product”</w:t>
      </w:r>
      <w:bookmarkEnd w:id="48"/>
    </w:p>
    <w:tbl>
      <w:tblPr>
        <w:tblStyle w:val="TableGrid"/>
        <w:tblW w:w="0" w:type="auto"/>
        <w:tblLook w:val="04A0" w:firstRow="1" w:lastRow="0" w:firstColumn="1" w:lastColumn="0" w:noHBand="0" w:noVBand="1"/>
      </w:tblPr>
      <w:tblGrid>
        <w:gridCol w:w="2065"/>
        <w:gridCol w:w="7290"/>
      </w:tblGrid>
      <w:tr w:rsidR="005663A2" w:rsidRPr="005663A2" w14:paraId="0E2CC3B1" w14:textId="77777777" w:rsidTr="00721CD6">
        <w:tc>
          <w:tcPr>
            <w:tcW w:w="2065" w:type="dxa"/>
          </w:tcPr>
          <w:p w14:paraId="2CE67A50" w14:textId="77777777" w:rsidR="00020625" w:rsidRPr="005663A2" w:rsidRDefault="00020625" w:rsidP="00020625">
            <w:pPr>
              <w:spacing w:line="360" w:lineRule="auto"/>
              <w:rPr>
                <w:rFonts w:cs="Times New Roman"/>
                <w:szCs w:val="26"/>
              </w:rPr>
            </w:pPr>
            <w:r w:rsidRPr="005663A2">
              <w:rPr>
                <w:rFonts w:cs="Times New Roman"/>
                <w:szCs w:val="26"/>
              </w:rPr>
              <w:t>Use Case ID</w:t>
            </w:r>
          </w:p>
        </w:tc>
        <w:tc>
          <w:tcPr>
            <w:tcW w:w="7290" w:type="dxa"/>
          </w:tcPr>
          <w:p w14:paraId="20EF0F5A" w14:textId="77777777" w:rsidR="00020625" w:rsidRPr="005663A2" w:rsidRDefault="00020625" w:rsidP="00020625">
            <w:pPr>
              <w:spacing w:line="360" w:lineRule="auto"/>
              <w:rPr>
                <w:rFonts w:cs="Times New Roman"/>
                <w:szCs w:val="26"/>
              </w:rPr>
            </w:pPr>
            <w:r w:rsidRPr="005663A2">
              <w:rPr>
                <w:rFonts w:cs="Times New Roman"/>
                <w:szCs w:val="26"/>
              </w:rPr>
              <w:t>UC_FP</w:t>
            </w:r>
          </w:p>
        </w:tc>
      </w:tr>
      <w:tr w:rsidR="005663A2" w:rsidRPr="005663A2" w14:paraId="212AC376" w14:textId="77777777" w:rsidTr="00721CD6">
        <w:tc>
          <w:tcPr>
            <w:tcW w:w="2065" w:type="dxa"/>
          </w:tcPr>
          <w:p w14:paraId="665C2887" w14:textId="77777777" w:rsidR="00020625" w:rsidRPr="005663A2" w:rsidRDefault="00020625" w:rsidP="00020625">
            <w:pPr>
              <w:spacing w:line="360" w:lineRule="auto"/>
              <w:rPr>
                <w:rFonts w:cs="Times New Roman"/>
                <w:szCs w:val="26"/>
              </w:rPr>
            </w:pPr>
            <w:r w:rsidRPr="005663A2">
              <w:rPr>
                <w:rFonts w:cs="Times New Roman"/>
                <w:szCs w:val="26"/>
              </w:rPr>
              <w:t>Use Case Name</w:t>
            </w:r>
          </w:p>
        </w:tc>
        <w:tc>
          <w:tcPr>
            <w:tcW w:w="7290" w:type="dxa"/>
          </w:tcPr>
          <w:p w14:paraId="788BAAF7" w14:textId="77777777" w:rsidR="00020625" w:rsidRPr="005663A2" w:rsidRDefault="00020625" w:rsidP="00020625">
            <w:pPr>
              <w:spacing w:line="360" w:lineRule="auto"/>
              <w:rPr>
                <w:rFonts w:cs="Times New Roman"/>
                <w:szCs w:val="26"/>
              </w:rPr>
            </w:pPr>
            <w:r w:rsidRPr="005663A2">
              <w:rPr>
                <w:rFonts w:cs="Times New Roman"/>
                <w:szCs w:val="26"/>
              </w:rPr>
              <w:t>Filter Product</w:t>
            </w:r>
          </w:p>
        </w:tc>
      </w:tr>
      <w:tr w:rsidR="005663A2" w:rsidRPr="005663A2" w14:paraId="2E594E5C" w14:textId="77777777" w:rsidTr="00721CD6">
        <w:tc>
          <w:tcPr>
            <w:tcW w:w="2065" w:type="dxa"/>
          </w:tcPr>
          <w:p w14:paraId="009957EB" w14:textId="77777777" w:rsidR="00020625" w:rsidRPr="005663A2" w:rsidRDefault="00020625" w:rsidP="00020625">
            <w:pPr>
              <w:spacing w:line="360" w:lineRule="auto"/>
              <w:rPr>
                <w:rFonts w:cs="Times New Roman"/>
                <w:szCs w:val="26"/>
              </w:rPr>
            </w:pPr>
            <w:r w:rsidRPr="005663A2">
              <w:rPr>
                <w:rFonts w:cs="Times New Roman"/>
                <w:szCs w:val="26"/>
              </w:rPr>
              <w:t>Description</w:t>
            </w:r>
          </w:p>
        </w:tc>
        <w:tc>
          <w:tcPr>
            <w:tcW w:w="7290" w:type="dxa"/>
          </w:tcPr>
          <w:p w14:paraId="15CE81E1" w14:textId="77777777" w:rsidR="00020625" w:rsidRPr="005663A2" w:rsidRDefault="00020625" w:rsidP="00020625">
            <w:pPr>
              <w:spacing w:line="360" w:lineRule="auto"/>
              <w:rPr>
                <w:rFonts w:cs="Times New Roman"/>
                <w:szCs w:val="26"/>
              </w:rPr>
            </w:pPr>
            <w:r w:rsidRPr="005663A2">
              <w:rPr>
                <w:rFonts w:cs="Times New Roman"/>
                <w:szCs w:val="26"/>
              </w:rPr>
              <w:t>This use case allows the actor to filter products based on criteria such as price, brand, rating, etc</w:t>
            </w:r>
          </w:p>
        </w:tc>
      </w:tr>
      <w:tr w:rsidR="005663A2" w:rsidRPr="005663A2" w14:paraId="4555CB85" w14:textId="77777777" w:rsidTr="00721CD6">
        <w:tc>
          <w:tcPr>
            <w:tcW w:w="2065" w:type="dxa"/>
          </w:tcPr>
          <w:p w14:paraId="331FF88D" w14:textId="77777777" w:rsidR="00020625" w:rsidRPr="005663A2" w:rsidRDefault="00020625" w:rsidP="00020625">
            <w:pPr>
              <w:spacing w:line="360" w:lineRule="auto"/>
              <w:rPr>
                <w:rFonts w:cs="Times New Roman"/>
                <w:szCs w:val="26"/>
              </w:rPr>
            </w:pPr>
            <w:r w:rsidRPr="005663A2">
              <w:rPr>
                <w:rFonts w:cs="Times New Roman"/>
                <w:szCs w:val="26"/>
              </w:rPr>
              <w:t>Actor</w:t>
            </w:r>
          </w:p>
        </w:tc>
        <w:tc>
          <w:tcPr>
            <w:tcW w:w="7290" w:type="dxa"/>
          </w:tcPr>
          <w:p w14:paraId="6C8F023D" w14:textId="1C4DCB43" w:rsidR="00020625" w:rsidRPr="005663A2" w:rsidRDefault="00D8224F" w:rsidP="00020625">
            <w:pPr>
              <w:spacing w:line="360" w:lineRule="auto"/>
              <w:rPr>
                <w:rFonts w:cs="Times New Roman"/>
                <w:szCs w:val="26"/>
              </w:rPr>
            </w:pPr>
            <w:r w:rsidRPr="005663A2">
              <w:rPr>
                <w:rFonts w:cs="Times New Roman"/>
                <w:szCs w:val="26"/>
              </w:rPr>
              <w:t>Guest</w:t>
            </w:r>
            <w:r w:rsidR="00020625" w:rsidRPr="005663A2">
              <w:rPr>
                <w:rFonts w:cs="Times New Roman"/>
                <w:szCs w:val="26"/>
              </w:rPr>
              <w:t>, Member</w:t>
            </w:r>
          </w:p>
        </w:tc>
      </w:tr>
      <w:tr w:rsidR="005663A2" w:rsidRPr="005663A2" w14:paraId="38A8D66C" w14:textId="77777777" w:rsidTr="00721CD6">
        <w:tc>
          <w:tcPr>
            <w:tcW w:w="2065" w:type="dxa"/>
          </w:tcPr>
          <w:p w14:paraId="076D7806" w14:textId="77777777" w:rsidR="00020625" w:rsidRPr="005663A2" w:rsidRDefault="00020625" w:rsidP="00020625">
            <w:pPr>
              <w:spacing w:line="360" w:lineRule="auto"/>
              <w:rPr>
                <w:rFonts w:cs="Times New Roman"/>
                <w:szCs w:val="26"/>
              </w:rPr>
            </w:pPr>
            <w:r w:rsidRPr="005663A2">
              <w:rPr>
                <w:rFonts w:cs="Times New Roman"/>
                <w:szCs w:val="26"/>
              </w:rPr>
              <w:t>Pre-</w:t>
            </w:r>
          </w:p>
          <w:p w14:paraId="0DA23555" w14:textId="77777777" w:rsidR="00020625" w:rsidRPr="005663A2" w:rsidRDefault="00020625" w:rsidP="00020625">
            <w:pPr>
              <w:spacing w:line="360" w:lineRule="auto"/>
              <w:rPr>
                <w:rFonts w:cs="Times New Roman"/>
                <w:szCs w:val="26"/>
              </w:rPr>
            </w:pPr>
            <w:r w:rsidRPr="005663A2">
              <w:rPr>
                <w:rFonts w:cs="Times New Roman"/>
                <w:szCs w:val="26"/>
              </w:rPr>
              <w:lastRenderedPageBreak/>
              <w:t>Condition(s)</w:t>
            </w:r>
          </w:p>
        </w:tc>
        <w:tc>
          <w:tcPr>
            <w:tcW w:w="7290" w:type="dxa"/>
          </w:tcPr>
          <w:p w14:paraId="22E4A55E" w14:textId="77777777" w:rsidR="00020625" w:rsidRPr="005663A2" w:rsidRDefault="00020625" w:rsidP="00020625">
            <w:pPr>
              <w:spacing w:line="360" w:lineRule="auto"/>
              <w:rPr>
                <w:rFonts w:cs="Times New Roman"/>
                <w:szCs w:val="26"/>
              </w:rPr>
            </w:pPr>
          </w:p>
        </w:tc>
      </w:tr>
      <w:tr w:rsidR="005663A2" w:rsidRPr="005663A2" w14:paraId="04432939" w14:textId="77777777" w:rsidTr="00721CD6">
        <w:tc>
          <w:tcPr>
            <w:tcW w:w="2065" w:type="dxa"/>
          </w:tcPr>
          <w:p w14:paraId="4036CDD1" w14:textId="77777777" w:rsidR="00020625" w:rsidRPr="005663A2" w:rsidRDefault="00020625" w:rsidP="00020625">
            <w:pPr>
              <w:spacing w:line="360" w:lineRule="auto"/>
              <w:rPr>
                <w:rFonts w:cs="Times New Roman"/>
                <w:szCs w:val="26"/>
              </w:rPr>
            </w:pPr>
            <w:r w:rsidRPr="005663A2">
              <w:rPr>
                <w:rFonts w:cs="Times New Roman"/>
                <w:szCs w:val="26"/>
              </w:rPr>
              <w:t>Post-</w:t>
            </w:r>
          </w:p>
          <w:p w14:paraId="1182A9F0" w14:textId="77777777" w:rsidR="00020625" w:rsidRPr="005663A2" w:rsidRDefault="00020625" w:rsidP="00020625">
            <w:pPr>
              <w:spacing w:line="360" w:lineRule="auto"/>
              <w:rPr>
                <w:rFonts w:cs="Times New Roman"/>
                <w:szCs w:val="26"/>
              </w:rPr>
            </w:pPr>
            <w:r w:rsidRPr="005663A2">
              <w:rPr>
                <w:rFonts w:cs="Times New Roman"/>
                <w:szCs w:val="26"/>
              </w:rPr>
              <w:t>Condition(s)</w:t>
            </w:r>
          </w:p>
        </w:tc>
        <w:tc>
          <w:tcPr>
            <w:tcW w:w="7290" w:type="dxa"/>
          </w:tcPr>
          <w:p w14:paraId="5CBE1BF3" w14:textId="77777777" w:rsidR="00020625" w:rsidRPr="005663A2" w:rsidRDefault="00020625" w:rsidP="00020625">
            <w:pPr>
              <w:spacing w:line="360" w:lineRule="auto"/>
              <w:rPr>
                <w:rFonts w:cs="Times New Roman"/>
                <w:szCs w:val="26"/>
              </w:rPr>
            </w:pPr>
            <w:r w:rsidRPr="005663A2">
              <w:rPr>
                <w:rFonts w:cs="Times New Roman"/>
                <w:szCs w:val="26"/>
              </w:rPr>
              <w:t>The system displays products that match the actor's filtering criteria</w:t>
            </w:r>
          </w:p>
        </w:tc>
      </w:tr>
      <w:tr w:rsidR="005663A2" w:rsidRPr="005663A2" w14:paraId="7D1C528A" w14:textId="77777777" w:rsidTr="00721CD6">
        <w:tc>
          <w:tcPr>
            <w:tcW w:w="2065" w:type="dxa"/>
          </w:tcPr>
          <w:p w14:paraId="1F91316C" w14:textId="77777777" w:rsidR="00020625" w:rsidRPr="005663A2" w:rsidRDefault="00020625" w:rsidP="00020625">
            <w:pPr>
              <w:spacing w:line="360" w:lineRule="auto"/>
              <w:rPr>
                <w:rFonts w:cs="Times New Roman"/>
                <w:szCs w:val="26"/>
              </w:rPr>
            </w:pPr>
            <w:r w:rsidRPr="005663A2">
              <w:rPr>
                <w:rFonts w:cs="Times New Roman"/>
                <w:szCs w:val="26"/>
              </w:rPr>
              <w:t>Basic Flow</w:t>
            </w:r>
          </w:p>
        </w:tc>
        <w:tc>
          <w:tcPr>
            <w:tcW w:w="7290" w:type="dxa"/>
          </w:tcPr>
          <w:p w14:paraId="2021BB2D" w14:textId="77777777" w:rsidR="00020625" w:rsidRPr="005663A2" w:rsidRDefault="00020625" w:rsidP="00020625">
            <w:pPr>
              <w:spacing w:line="360" w:lineRule="auto"/>
              <w:rPr>
                <w:rFonts w:cs="Times New Roman"/>
                <w:szCs w:val="26"/>
              </w:rPr>
            </w:pPr>
            <w:r w:rsidRPr="005663A2">
              <w:rPr>
                <w:rFonts w:cs="Times New Roman"/>
                <w:szCs w:val="26"/>
              </w:rPr>
              <w:t>1. Actor clicks “Shop” on the navigation bar.</w:t>
            </w:r>
          </w:p>
          <w:p w14:paraId="49167700" w14:textId="77777777" w:rsidR="00020625" w:rsidRPr="005663A2" w:rsidRDefault="00020625" w:rsidP="00020625">
            <w:pPr>
              <w:spacing w:line="360" w:lineRule="auto"/>
              <w:rPr>
                <w:rFonts w:cs="Times New Roman"/>
                <w:szCs w:val="26"/>
              </w:rPr>
            </w:pPr>
            <w:r w:rsidRPr="005663A2">
              <w:rPr>
                <w:rFonts w:cs="Times New Roman"/>
                <w:szCs w:val="26"/>
              </w:rPr>
              <w:t>2. The system displays filtering criteria (e.g., price range,</w:t>
            </w:r>
          </w:p>
          <w:p w14:paraId="7DE02A0A" w14:textId="77777777" w:rsidR="00020625" w:rsidRPr="005663A2" w:rsidRDefault="00020625" w:rsidP="00020625">
            <w:pPr>
              <w:spacing w:line="360" w:lineRule="auto"/>
              <w:rPr>
                <w:rFonts w:cs="Times New Roman"/>
                <w:szCs w:val="26"/>
              </w:rPr>
            </w:pPr>
            <w:r w:rsidRPr="005663A2">
              <w:rPr>
                <w:rFonts w:cs="Times New Roman"/>
                <w:szCs w:val="26"/>
              </w:rPr>
              <w:t>brand, category)</w:t>
            </w:r>
          </w:p>
          <w:p w14:paraId="1BB9C92E" w14:textId="77777777" w:rsidR="00020625" w:rsidRPr="005663A2" w:rsidRDefault="00020625" w:rsidP="00020625">
            <w:pPr>
              <w:spacing w:line="360" w:lineRule="auto"/>
              <w:rPr>
                <w:rFonts w:cs="Times New Roman"/>
                <w:szCs w:val="26"/>
              </w:rPr>
            </w:pPr>
            <w:r w:rsidRPr="005663A2">
              <w:rPr>
                <w:rFonts w:cs="Times New Roman"/>
                <w:szCs w:val="26"/>
              </w:rPr>
              <w:t>3. Actor selects the filtering criteria they want to apply.</w:t>
            </w:r>
          </w:p>
          <w:p w14:paraId="4167B3D1" w14:textId="77777777" w:rsidR="00020625" w:rsidRPr="005663A2" w:rsidRDefault="00020625" w:rsidP="00020625">
            <w:pPr>
              <w:spacing w:line="360" w:lineRule="auto"/>
              <w:rPr>
                <w:rFonts w:cs="Times New Roman"/>
                <w:szCs w:val="26"/>
              </w:rPr>
            </w:pPr>
            <w:r w:rsidRPr="005663A2">
              <w:rPr>
                <w:rFonts w:cs="Times New Roman"/>
                <w:szCs w:val="26"/>
              </w:rPr>
              <w:t>4. The system filters products based on the actor's criteria. [E1]</w:t>
            </w:r>
          </w:p>
          <w:p w14:paraId="426A250E" w14:textId="77777777" w:rsidR="00020625" w:rsidRPr="005663A2" w:rsidRDefault="00020625" w:rsidP="00020625">
            <w:pPr>
              <w:spacing w:line="360" w:lineRule="auto"/>
              <w:rPr>
                <w:rFonts w:cs="Times New Roman"/>
                <w:szCs w:val="26"/>
              </w:rPr>
            </w:pPr>
            <w:r w:rsidRPr="005663A2">
              <w:rPr>
                <w:rFonts w:cs="Times New Roman"/>
                <w:szCs w:val="26"/>
              </w:rPr>
              <w:t>5. The system displays the filtered products list.</w:t>
            </w:r>
          </w:p>
        </w:tc>
      </w:tr>
      <w:tr w:rsidR="005663A2" w:rsidRPr="005663A2" w14:paraId="710067ED" w14:textId="77777777" w:rsidTr="00721CD6">
        <w:tc>
          <w:tcPr>
            <w:tcW w:w="2065" w:type="dxa"/>
          </w:tcPr>
          <w:p w14:paraId="42976AC6" w14:textId="4BFF41F5" w:rsidR="00020625" w:rsidRPr="005663A2" w:rsidRDefault="00020625" w:rsidP="00020625">
            <w:pPr>
              <w:spacing w:line="360" w:lineRule="auto"/>
              <w:rPr>
                <w:rFonts w:cs="Times New Roman"/>
                <w:szCs w:val="26"/>
              </w:rPr>
            </w:pPr>
            <w:r w:rsidRPr="005663A2">
              <w:rPr>
                <w:rFonts w:cs="Times New Roman"/>
                <w:szCs w:val="26"/>
              </w:rPr>
              <w:t>Alternative</w:t>
            </w:r>
            <w:r w:rsidR="00721CD6">
              <w:rPr>
                <w:rFonts w:cs="Times New Roman"/>
                <w:szCs w:val="26"/>
              </w:rPr>
              <w:t xml:space="preserve"> </w:t>
            </w:r>
            <w:r w:rsidRPr="005663A2">
              <w:rPr>
                <w:rFonts w:cs="Times New Roman"/>
                <w:szCs w:val="26"/>
              </w:rPr>
              <w:t>Flow</w:t>
            </w:r>
          </w:p>
        </w:tc>
        <w:tc>
          <w:tcPr>
            <w:tcW w:w="7290" w:type="dxa"/>
          </w:tcPr>
          <w:p w14:paraId="45E80479" w14:textId="77777777" w:rsidR="00020625" w:rsidRPr="005663A2" w:rsidRDefault="00020625" w:rsidP="00020625">
            <w:pPr>
              <w:spacing w:line="360" w:lineRule="auto"/>
              <w:rPr>
                <w:rFonts w:cs="Times New Roman"/>
                <w:szCs w:val="26"/>
              </w:rPr>
            </w:pPr>
          </w:p>
        </w:tc>
      </w:tr>
      <w:tr w:rsidR="005663A2" w:rsidRPr="005663A2" w14:paraId="3D60C52A" w14:textId="77777777" w:rsidTr="00721CD6">
        <w:tc>
          <w:tcPr>
            <w:tcW w:w="2065" w:type="dxa"/>
          </w:tcPr>
          <w:p w14:paraId="379FE45C" w14:textId="77777777" w:rsidR="00020625" w:rsidRPr="005663A2" w:rsidRDefault="00020625" w:rsidP="00020625">
            <w:pPr>
              <w:spacing w:line="360" w:lineRule="auto"/>
              <w:rPr>
                <w:rFonts w:cs="Times New Roman"/>
                <w:szCs w:val="26"/>
              </w:rPr>
            </w:pPr>
            <w:r w:rsidRPr="005663A2">
              <w:rPr>
                <w:rFonts w:cs="Times New Roman"/>
                <w:szCs w:val="26"/>
              </w:rPr>
              <w:t>Exception Flow</w:t>
            </w:r>
          </w:p>
        </w:tc>
        <w:tc>
          <w:tcPr>
            <w:tcW w:w="7290" w:type="dxa"/>
          </w:tcPr>
          <w:p w14:paraId="0C08819B" w14:textId="77777777" w:rsidR="00020625" w:rsidRPr="005663A2" w:rsidRDefault="00020625" w:rsidP="00020625">
            <w:pPr>
              <w:spacing w:line="360" w:lineRule="auto"/>
              <w:rPr>
                <w:rFonts w:cs="Times New Roman"/>
                <w:szCs w:val="26"/>
              </w:rPr>
            </w:pPr>
            <w:r w:rsidRPr="005663A2">
              <w:rPr>
                <w:rFonts w:cs="Times New Roman"/>
                <w:szCs w:val="26"/>
              </w:rPr>
              <w:t>[E1] If there are no products that match the filtering criteria, display "No result is found".</w:t>
            </w:r>
          </w:p>
        </w:tc>
      </w:tr>
    </w:tbl>
    <w:p w14:paraId="7CBCF08F" w14:textId="77777777" w:rsidR="00DB55B9" w:rsidRDefault="00DB55B9" w:rsidP="00DB55B9"/>
    <w:p w14:paraId="748B563B" w14:textId="77777777" w:rsidR="006E2D85" w:rsidRPr="005663A2" w:rsidRDefault="006E2D85" w:rsidP="00DB55B9"/>
    <w:p w14:paraId="618DA932" w14:textId="241BD9BC" w:rsidR="00CA4F8D" w:rsidRPr="005663A2" w:rsidRDefault="00DD4EAB" w:rsidP="00E63FA1">
      <w:pPr>
        <w:pStyle w:val="Heading4"/>
        <w:spacing w:line="360" w:lineRule="auto"/>
        <w:rPr>
          <w:rFonts w:cs="Times New Roman"/>
        </w:rPr>
      </w:pPr>
      <w:bookmarkStart w:id="49" w:name="_Toc153613241"/>
      <w:r>
        <w:rPr>
          <w:rFonts w:cs="Times New Roman"/>
        </w:rPr>
        <w:t>2.</w:t>
      </w:r>
      <w:r w:rsidR="00CA4F8D" w:rsidRPr="005663A2">
        <w:rPr>
          <w:rFonts w:cs="Times New Roman"/>
        </w:rPr>
        <w:t>2.3.</w:t>
      </w:r>
      <w:r w:rsidR="00E63FA1" w:rsidRPr="005663A2">
        <w:rPr>
          <w:rFonts w:cs="Times New Roman"/>
        </w:rPr>
        <w:t>8</w:t>
      </w:r>
      <w:r w:rsidR="00CA4F8D" w:rsidRPr="005663A2">
        <w:rPr>
          <w:rFonts w:cs="Times New Roman"/>
        </w:rPr>
        <w:t>. Use Case “</w:t>
      </w:r>
      <w:r w:rsidR="00E63FA1" w:rsidRPr="005663A2">
        <w:rPr>
          <w:rFonts w:cs="Times New Roman"/>
        </w:rPr>
        <w:t>Manage Cart</w:t>
      </w:r>
      <w:r w:rsidR="00CA4F8D" w:rsidRPr="005663A2">
        <w:rPr>
          <w:rFonts w:cs="Times New Roman"/>
        </w:rPr>
        <w:t>”</w:t>
      </w:r>
      <w:bookmarkEnd w:id="49"/>
    </w:p>
    <w:p w14:paraId="576E03DC" w14:textId="55B9D8C2" w:rsidR="006E2D85" w:rsidRDefault="006E2D85" w:rsidP="006E2D85">
      <w:pPr>
        <w:pStyle w:val="Caption"/>
        <w:keepNext/>
        <w:jc w:val="center"/>
      </w:pPr>
      <w:bookmarkStart w:id="50" w:name="_Toc153613395"/>
      <w:r>
        <w:t xml:space="preserve">Table </w:t>
      </w:r>
      <w:r>
        <w:fldChar w:fldCharType="begin"/>
      </w:r>
      <w:r>
        <w:instrText xml:space="preserve"> SEQ Table \* ARABIC </w:instrText>
      </w:r>
      <w:r>
        <w:fldChar w:fldCharType="separate"/>
      </w:r>
      <w:r w:rsidR="00B70F4E">
        <w:t>10</w:t>
      </w:r>
      <w:r>
        <w:fldChar w:fldCharType="end"/>
      </w:r>
      <w:r>
        <w:rPr>
          <w:lang w:val="en-US"/>
        </w:rPr>
        <w:t xml:space="preserve"> </w:t>
      </w:r>
      <w:r w:rsidRPr="009B5445">
        <w:rPr>
          <w:lang w:val="en-US"/>
        </w:rPr>
        <w:t>Use Case “Manage Cart”</w:t>
      </w:r>
      <w:bookmarkEnd w:id="50"/>
    </w:p>
    <w:tbl>
      <w:tblPr>
        <w:tblStyle w:val="TableGrid"/>
        <w:tblW w:w="0" w:type="auto"/>
        <w:tblLook w:val="04A0" w:firstRow="1" w:lastRow="0" w:firstColumn="1" w:lastColumn="0" w:noHBand="0" w:noVBand="1"/>
      </w:tblPr>
      <w:tblGrid>
        <w:gridCol w:w="2065"/>
        <w:gridCol w:w="7290"/>
      </w:tblGrid>
      <w:tr w:rsidR="005663A2" w:rsidRPr="005663A2" w14:paraId="16DD553C" w14:textId="77777777" w:rsidTr="00721CD6">
        <w:tc>
          <w:tcPr>
            <w:tcW w:w="2065" w:type="dxa"/>
          </w:tcPr>
          <w:p w14:paraId="7E09772C" w14:textId="77777777" w:rsidR="00020625" w:rsidRPr="005663A2" w:rsidRDefault="00020625" w:rsidP="00020625">
            <w:pPr>
              <w:spacing w:line="360" w:lineRule="auto"/>
              <w:rPr>
                <w:rFonts w:cs="Times New Roman"/>
                <w:szCs w:val="26"/>
              </w:rPr>
            </w:pPr>
            <w:r w:rsidRPr="005663A2">
              <w:rPr>
                <w:rFonts w:cs="Times New Roman"/>
                <w:szCs w:val="26"/>
              </w:rPr>
              <w:t>Use Case ID</w:t>
            </w:r>
          </w:p>
        </w:tc>
        <w:tc>
          <w:tcPr>
            <w:tcW w:w="7290" w:type="dxa"/>
          </w:tcPr>
          <w:p w14:paraId="4C2DDF53" w14:textId="77777777" w:rsidR="00020625" w:rsidRPr="005663A2" w:rsidRDefault="00020625" w:rsidP="00020625">
            <w:pPr>
              <w:spacing w:line="360" w:lineRule="auto"/>
              <w:rPr>
                <w:rFonts w:cs="Times New Roman"/>
                <w:szCs w:val="26"/>
              </w:rPr>
            </w:pPr>
            <w:r w:rsidRPr="005663A2">
              <w:rPr>
                <w:rFonts w:cs="Times New Roman"/>
                <w:szCs w:val="26"/>
              </w:rPr>
              <w:t>UC_MC</w:t>
            </w:r>
          </w:p>
        </w:tc>
      </w:tr>
      <w:tr w:rsidR="005663A2" w:rsidRPr="005663A2" w14:paraId="74CAA2DD" w14:textId="77777777" w:rsidTr="00721CD6">
        <w:tc>
          <w:tcPr>
            <w:tcW w:w="2065" w:type="dxa"/>
          </w:tcPr>
          <w:p w14:paraId="441BAFB8" w14:textId="77777777" w:rsidR="00020625" w:rsidRPr="005663A2" w:rsidRDefault="00020625" w:rsidP="00020625">
            <w:pPr>
              <w:spacing w:line="360" w:lineRule="auto"/>
              <w:rPr>
                <w:rFonts w:cs="Times New Roman"/>
                <w:szCs w:val="26"/>
              </w:rPr>
            </w:pPr>
            <w:r w:rsidRPr="005663A2">
              <w:rPr>
                <w:rFonts w:cs="Times New Roman"/>
                <w:szCs w:val="26"/>
              </w:rPr>
              <w:t>Use Case Name</w:t>
            </w:r>
          </w:p>
        </w:tc>
        <w:tc>
          <w:tcPr>
            <w:tcW w:w="7290" w:type="dxa"/>
          </w:tcPr>
          <w:p w14:paraId="75310646" w14:textId="77777777" w:rsidR="00020625" w:rsidRPr="005663A2" w:rsidRDefault="00020625" w:rsidP="00020625">
            <w:pPr>
              <w:spacing w:line="360" w:lineRule="auto"/>
              <w:rPr>
                <w:rFonts w:cs="Times New Roman"/>
                <w:szCs w:val="26"/>
              </w:rPr>
            </w:pPr>
            <w:r w:rsidRPr="005663A2">
              <w:rPr>
                <w:rFonts w:cs="Times New Roman"/>
                <w:szCs w:val="26"/>
              </w:rPr>
              <w:t>Manage Cart</w:t>
            </w:r>
          </w:p>
        </w:tc>
      </w:tr>
      <w:tr w:rsidR="005663A2" w:rsidRPr="005663A2" w14:paraId="5D6E31B1" w14:textId="77777777" w:rsidTr="00721CD6">
        <w:tc>
          <w:tcPr>
            <w:tcW w:w="2065" w:type="dxa"/>
          </w:tcPr>
          <w:p w14:paraId="1CD6E6CF" w14:textId="77777777" w:rsidR="00020625" w:rsidRPr="005663A2" w:rsidRDefault="00020625" w:rsidP="00020625">
            <w:pPr>
              <w:spacing w:line="360" w:lineRule="auto"/>
              <w:rPr>
                <w:rFonts w:cs="Times New Roman"/>
                <w:szCs w:val="26"/>
              </w:rPr>
            </w:pPr>
            <w:r w:rsidRPr="005663A2">
              <w:rPr>
                <w:rFonts w:cs="Times New Roman"/>
                <w:szCs w:val="26"/>
              </w:rPr>
              <w:t>Description</w:t>
            </w:r>
          </w:p>
        </w:tc>
        <w:tc>
          <w:tcPr>
            <w:tcW w:w="7290" w:type="dxa"/>
          </w:tcPr>
          <w:p w14:paraId="7B6143AD" w14:textId="77777777" w:rsidR="00020625" w:rsidRPr="005663A2" w:rsidRDefault="00020625" w:rsidP="00020625">
            <w:pPr>
              <w:spacing w:line="360" w:lineRule="auto"/>
              <w:rPr>
                <w:rFonts w:cs="Times New Roman"/>
                <w:szCs w:val="26"/>
              </w:rPr>
            </w:pPr>
            <w:r w:rsidRPr="005663A2">
              <w:rPr>
                <w:rFonts w:cs="Times New Roman"/>
                <w:szCs w:val="26"/>
              </w:rPr>
              <w:t>This use case allows Actor to manage their shopping cart, including adding products to the cart, editing the quantity of products in the cart, removing products from the cart.</w:t>
            </w:r>
          </w:p>
        </w:tc>
      </w:tr>
      <w:tr w:rsidR="005663A2" w:rsidRPr="005663A2" w14:paraId="35B9C9F5" w14:textId="77777777" w:rsidTr="00721CD6">
        <w:tc>
          <w:tcPr>
            <w:tcW w:w="2065" w:type="dxa"/>
          </w:tcPr>
          <w:p w14:paraId="6775383A" w14:textId="77777777" w:rsidR="00020625" w:rsidRPr="005663A2" w:rsidRDefault="00020625" w:rsidP="00020625">
            <w:pPr>
              <w:spacing w:line="360" w:lineRule="auto"/>
              <w:rPr>
                <w:rFonts w:cs="Times New Roman"/>
                <w:szCs w:val="26"/>
              </w:rPr>
            </w:pPr>
            <w:r w:rsidRPr="005663A2">
              <w:rPr>
                <w:rFonts w:cs="Times New Roman"/>
                <w:szCs w:val="26"/>
              </w:rPr>
              <w:t>Actor</w:t>
            </w:r>
          </w:p>
        </w:tc>
        <w:tc>
          <w:tcPr>
            <w:tcW w:w="7290" w:type="dxa"/>
          </w:tcPr>
          <w:p w14:paraId="16FAFC9D" w14:textId="0116474D" w:rsidR="00020625" w:rsidRPr="005663A2" w:rsidRDefault="00020625" w:rsidP="00020625">
            <w:pPr>
              <w:spacing w:line="360" w:lineRule="auto"/>
              <w:rPr>
                <w:rFonts w:cs="Times New Roman"/>
                <w:szCs w:val="26"/>
              </w:rPr>
            </w:pPr>
            <w:r w:rsidRPr="005663A2">
              <w:rPr>
                <w:rFonts w:cs="Times New Roman"/>
                <w:szCs w:val="26"/>
              </w:rPr>
              <w:t>Member</w:t>
            </w:r>
          </w:p>
        </w:tc>
      </w:tr>
      <w:tr w:rsidR="005663A2" w:rsidRPr="005663A2" w14:paraId="46A4C79F" w14:textId="77777777" w:rsidTr="00721CD6">
        <w:tc>
          <w:tcPr>
            <w:tcW w:w="2065" w:type="dxa"/>
          </w:tcPr>
          <w:p w14:paraId="33859B50" w14:textId="77777777" w:rsidR="00020625" w:rsidRPr="005663A2" w:rsidRDefault="00020625" w:rsidP="00020625">
            <w:pPr>
              <w:spacing w:line="360" w:lineRule="auto"/>
              <w:rPr>
                <w:rFonts w:cs="Times New Roman"/>
                <w:szCs w:val="26"/>
              </w:rPr>
            </w:pPr>
            <w:r w:rsidRPr="005663A2">
              <w:rPr>
                <w:rFonts w:cs="Times New Roman"/>
                <w:szCs w:val="26"/>
              </w:rPr>
              <w:t>Pre-</w:t>
            </w:r>
          </w:p>
          <w:p w14:paraId="27A427B4" w14:textId="77777777" w:rsidR="00020625" w:rsidRPr="005663A2" w:rsidRDefault="00020625" w:rsidP="00020625">
            <w:pPr>
              <w:spacing w:line="360" w:lineRule="auto"/>
              <w:rPr>
                <w:rFonts w:cs="Times New Roman"/>
                <w:szCs w:val="26"/>
              </w:rPr>
            </w:pPr>
            <w:r w:rsidRPr="005663A2">
              <w:rPr>
                <w:rFonts w:cs="Times New Roman"/>
                <w:szCs w:val="26"/>
              </w:rPr>
              <w:t>Condition(s)</w:t>
            </w:r>
          </w:p>
        </w:tc>
        <w:tc>
          <w:tcPr>
            <w:tcW w:w="7290" w:type="dxa"/>
          </w:tcPr>
          <w:p w14:paraId="5F93DD7C" w14:textId="673C538A" w:rsidR="00020625" w:rsidRPr="005663A2" w:rsidRDefault="008A4B82" w:rsidP="00020625">
            <w:pPr>
              <w:spacing w:line="360" w:lineRule="auto"/>
              <w:rPr>
                <w:rFonts w:cs="Times New Roman"/>
                <w:szCs w:val="26"/>
              </w:rPr>
            </w:pPr>
            <w:r w:rsidRPr="005663A2">
              <w:rPr>
                <w:rFonts w:eastAsia="Times New Roman" w:cs="Times New Roman"/>
              </w:rPr>
              <w:t>Actor has logged in to the website.</w:t>
            </w:r>
          </w:p>
        </w:tc>
      </w:tr>
      <w:tr w:rsidR="005663A2" w:rsidRPr="005663A2" w14:paraId="389B6F83" w14:textId="77777777" w:rsidTr="00721CD6">
        <w:tc>
          <w:tcPr>
            <w:tcW w:w="2065" w:type="dxa"/>
          </w:tcPr>
          <w:p w14:paraId="3A8AF5FB" w14:textId="77777777" w:rsidR="00020625" w:rsidRPr="005663A2" w:rsidRDefault="00020625" w:rsidP="00020625">
            <w:pPr>
              <w:spacing w:line="360" w:lineRule="auto"/>
              <w:rPr>
                <w:rFonts w:cs="Times New Roman"/>
                <w:szCs w:val="26"/>
              </w:rPr>
            </w:pPr>
            <w:r w:rsidRPr="005663A2">
              <w:rPr>
                <w:rFonts w:cs="Times New Roman"/>
                <w:szCs w:val="26"/>
              </w:rPr>
              <w:t>Post-</w:t>
            </w:r>
          </w:p>
          <w:p w14:paraId="000B6226" w14:textId="77777777" w:rsidR="00020625" w:rsidRPr="005663A2" w:rsidRDefault="00020625" w:rsidP="00020625">
            <w:pPr>
              <w:spacing w:line="360" w:lineRule="auto"/>
              <w:rPr>
                <w:rFonts w:cs="Times New Roman"/>
                <w:szCs w:val="26"/>
              </w:rPr>
            </w:pPr>
            <w:r w:rsidRPr="005663A2">
              <w:rPr>
                <w:rFonts w:cs="Times New Roman"/>
                <w:szCs w:val="26"/>
              </w:rPr>
              <w:t>Condition(s)</w:t>
            </w:r>
          </w:p>
        </w:tc>
        <w:tc>
          <w:tcPr>
            <w:tcW w:w="7290" w:type="dxa"/>
          </w:tcPr>
          <w:p w14:paraId="4FC0F59D" w14:textId="41EC4EA2" w:rsidR="00020625" w:rsidRPr="005663A2" w:rsidRDefault="00020625" w:rsidP="00020625">
            <w:pPr>
              <w:spacing w:line="360" w:lineRule="auto"/>
              <w:rPr>
                <w:rFonts w:cs="Times New Roman"/>
                <w:szCs w:val="26"/>
              </w:rPr>
            </w:pPr>
            <w:r w:rsidRPr="005663A2">
              <w:rPr>
                <w:rFonts w:cs="Times New Roman"/>
                <w:szCs w:val="26"/>
              </w:rPr>
              <w:t xml:space="preserve">Actor </w:t>
            </w:r>
            <w:r w:rsidR="008A4B82" w:rsidRPr="005663A2">
              <w:rPr>
                <w:rFonts w:eastAsia="Times New Roman" w:cs="Times New Roman"/>
              </w:rPr>
              <w:t>actor has logged in to the website.</w:t>
            </w:r>
          </w:p>
        </w:tc>
      </w:tr>
      <w:tr w:rsidR="005663A2" w:rsidRPr="005663A2" w14:paraId="4F4F46AC" w14:textId="77777777" w:rsidTr="00721CD6">
        <w:tc>
          <w:tcPr>
            <w:tcW w:w="2065" w:type="dxa"/>
          </w:tcPr>
          <w:p w14:paraId="3E11D626" w14:textId="77777777" w:rsidR="00020625" w:rsidRPr="005663A2" w:rsidRDefault="00020625" w:rsidP="00020625">
            <w:pPr>
              <w:spacing w:line="360" w:lineRule="auto"/>
              <w:rPr>
                <w:rFonts w:cs="Times New Roman"/>
                <w:szCs w:val="26"/>
              </w:rPr>
            </w:pPr>
            <w:r w:rsidRPr="005663A2">
              <w:rPr>
                <w:rFonts w:cs="Times New Roman"/>
                <w:szCs w:val="26"/>
              </w:rPr>
              <w:t>Basic Flow</w:t>
            </w:r>
          </w:p>
        </w:tc>
        <w:tc>
          <w:tcPr>
            <w:tcW w:w="7290" w:type="dxa"/>
          </w:tcPr>
          <w:p w14:paraId="4D513650" w14:textId="77777777" w:rsidR="00020625" w:rsidRPr="005663A2" w:rsidRDefault="00020625" w:rsidP="00020625">
            <w:pPr>
              <w:spacing w:line="360" w:lineRule="auto"/>
              <w:rPr>
                <w:rFonts w:cs="Times New Roman"/>
                <w:szCs w:val="26"/>
              </w:rPr>
            </w:pPr>
            <w:r w:rsidRPr="005663A2">
              <w:rPr>
                <w:rFonts w:cs="Times New Roman"/>
                <w:szCs w:val="26"/>
              </w:rPr>
              <w:t>1. Actor clicks on the "Cart Icon" on the navigation bar of the website.</w:t>
            </w:r>
          </w:p>
          <w:p w14:paraId="7D2881B1" w14:textId="77777777" w:rsidR="008A4B82" w:rsidRPr="005663A2" w:rsidRDefault="00020625" w:rsidP="00020625">
            <w:pPr>
              <w:spacing w:line="360" w:lineRule="auto"/>
              <w:rPr>
                <w:rFonts w:eastAsia="Times New Roman" w:cs="Times New Roman"/>
              </w:rPr>
            </w:pPr>
            <w:r w:rsidRPr="005663A2">
              <w:rPr>
                <w:rFonts w:cs="Times New Roman"/>
                <w:szCs w:val="26"/>
              </w:rPr>
              <w:lastRenderedPageBreak/>
              <w:t xml:space="preserve">2. The </w:t>
            </w:r>
            <w:r w:rsidR="008A4B82" w:rsidRPr="005663A2">
              <w:rPr>
                <w:rFonts w:eastAsia="Times New Roman" w:cs="Times New Roman"/>
              </w:rPr>
              <w:t>system displays Actor's shopping cart information (including the list of products, quantity of each product, the price of each product, and the total price of the</w:t>
            </w:r>
            <w:r w:rsidR="008A4B82" w:rsidRPr="005663A2">
              <w:rPr>
                <w:rFonts w:eastAsia="Times New Roman" w:cs="Times New Roman"/>
                <w:spacing w:val="-1"/>
              </w:rPr>
              <w:t xml:space="preserve"> </w:t>
            </w:r>
            <w:r w:rsidR="008A4B82" w:rsidRPr="005663A2">
              <w:rPr>
                <w:rFonts w:eastAsia="Times New Roman" w:cs="Times New Roman"/>
              </w:rPr>
              <w:t>cart, product payment button).[E1]</w:t>
            </w:r>
          </w:p>
          <w:p w14:paraId="4559C434" w14:textId="07259CDE" w:rsidR="00020625" w:rsidRPr="005663A2" w:rsidRDefault="00020625" w:rsidP="008A4B82">
            <w:pPr>
              <w:widowControl w:val="0"/>
              <w:tabs>
                <w:tab w:val="left" w:pos="819"/>
              </w:tabs>
              <w:autoSpaceDE w:val="0"/>
              <w:autoSpaceDN w:val="0"/>
              <w:spacing w:before="1" w:line="360" w:lineRule="auto"/>
              <w:ind w:right="84"/>
              <w:jc w:val="both"/>
              <w:rPr>
                <w:rFonts w:eastAsia="Times New Roman" w:cs="Times New Roman"/>
              </w:rPr>
            </w:pPr>
            <w:r w:rsidRPr="005663A2">
              <w:rPr>
                <w:rFonts w:cs="Times New Roman"/>
                <w:szCs w:val="26"/>
              </w:rPr>
              <w:t xml:space="preserve">3. Actor </w:t>
            </w:r>
            <w:r w:rsidR="008A4B82" w:rsidRPr="005663A2">
              <w:rPr>
                <w:rFonts w:eastAsia="Times New Roman" w:cs="Times New Roman"/>
              </w:rPr>
              <w:t>manages the shopping cart (Actor can add, remove,</w:t>
            </w:r>
            <w:r w:rsidR="008A4B82" w:rsidRPr="005663A2">
              <w:rPr>
                <w:rFonts w:eastAsia="Times New Roman" w:cs="Times New Roman"/>
                <w:spacing w:val="-47"/>
              </w:rPr>
              <w:t xml:space="preserve"> </w:t>
            </w:r>
            <w:r w:rsidR="008A4B82" w:rsidRPr="005663A2">
              <w:rPr>
                <w:rFonts w:eastAsia="Times New Roman" w:cs="Times New Roman"/>
                <w:spacing w:val="-6"/>
              </w:rPr>
              <w:t xml:space="preserve">or </w:t>
            </w:r>
            <w:r w:rsidR="008A4B82" w:rsidRPr="005663A2">
              <w:rPr>
                <w:rFonts w:eastAsia="Times New Roman" w:cs="Times New Roman"/>
              </w:rPr>
              <w:t>edit the number of products in the</w:t>
            </w:r>
            <w:r w:rsidR="008A4B82" w:rsidRPr="005663A2">
              <w:rPr>
                <w:rFonts w:eastAsia="Times New Roman" w:cs="Times New Roman"/>
                <w:spacing w:val="-2"/>
              </w:rPr>
              <w:t xml:space="preserve"> </w:t>
            </w:r>
            <w:r w:rsidR="008A4B82" w:rsidRPr="005663A2">
              <w:rPr>
                <w:rFonts w:eastAsia="Times New Roman" w:cs="Times New Roman"/>
              </w:rPr>
              <w:t>cart). [A1]</w:t>
            </w:r>
          </w:p>
          <w:p w14:paraId="1FC8E0F9" w14:textId="77777777" w:rsidR="00020625" w:rsidRPr="005663A2" w:rsidRDefault="00020625" w:rsidP="00020625">
            <w:pPr>
              <w:spacing w:line="360" w:lineRule="auto"/>
              <w:rPr>
                <w:rFonts w:cs="Times New Roman"/>
                <w:szCs w:val="26"/>
              </w:rPr>
            </w:pPr>
            <w:r w:rsidRPr="005663A2">
              <w:rPr>
                <w:rFonts w:cs="Times New Roman"/>
                <w:szCs w:val="26"/>
              </w:rPr>
              <w:t>4. The system updates the changes and saves them to the</w:t>
            </w:r>
          </w:p>
          <w:p w14:paraId="786B8160" w14:textId="77777777" w:rsidR="00020625" w:rsidRPr="005663A2" w:rsidRDefault="00020625" w:rsidP="00020625">
            <w:pPr>
              <w:spacing w:line="360" w:lineRule="auto"/>
              <w:rPr>
                <w:rFonts w:cs="Times New Roman"/>
                <w:szCs w:val="26"/>
              </w:rPr>
            </w:pPr>
            <w:r w:rsidRPr="005663A2">
              <w:rPr>
                <w:rFonts w:cs="Times New Roman"/>
                <w:szCs w:val="26"/>
              </w:rPr>
              <w:t>database.</w:t>
            </w:r>
          </w:p>
        </w:tc>
      </w:tr>
      <w:tr w:rsidR="005663A2" w:rsidRPr="005663A2" w14:paraId="1DC717BA" w14:textId="77777777" w:rsidTr="00721CD6">
        <w:tc>
          <w:tcPr>
            <w:tcW w:w="2065" w:type="dxa"/>
          </w:tcPr>
          <w:p w14:paraId="2F5705A2" w14:textId="77777777" w:rsidR="00020625" w:rsidRPr="005663A2" w:rsidRDefault="00020625" w:rsidP="00020625">
            <w:pPr>
              <w:spacing w:line="360" w:lineRule="auto"/>
              <w:rPr>
                <w:rFonts w:cs="Times New Roman"/>
                <w:szCs w:val="26"/>
              </w:rPr>
            </w:pPr>
            <w:r w:rsidRPr="005663A2">
              <w:rPr>
                <w:rFonts w:cs="Times New Roman"/>
                <w:szCs w:val="26"/>
              </w:rPr>
              <w:lastRenderedPageBreak/>
              <w:t>Alternative Flow</w:t>
            </w:r>
          </w:p>
        </w:tc>
        <w:tc>
          <w:tcPr>
            <w:tcW w:w="7290" w:type="dxa"/>
          </w:tcPr>
          <w:p w14:paraId="387FE6D4" w14:textId="6D2669FD" w:rsidR="00020625" w:rsidRPr="005663A2" w:rsidRDefault="008A4B82" w:rsidP="00020625">
            <w:pPr>
              <w:spacing w:line="360" w:lineRule="auto"/>
              <w:rPr>
                <w:rFonts w:cs="Times New Roman"/>
                <w:szCs w:val="26"/>
              </w:rPr>
            </w:pPr>
            <w:r w:rsidRPr="005663A2">
              <w:rPr>
                <w:rFonts w:cs="Times New Roman"/>
                <w:szCs w:val="26"/>
              </w:rPr>
              <w:t xml:space="preserve">[A1] </w:t>
            </w:r>
            <w:r w:rsidR="00020625" w:rsidRPr="005663A2">
              <w:rPr>
                <w:rFonts w:cs="Times New Roman"/>
                <w:szCs w:val="26"/>
              </w:rPr>
              <w:t>3.1. If Actor clicks on the "Checkout" function, the system will transfer to the “Purchase” Use Case</w:t>
            </w:r>
          </w:p>
        </w:tc>
      </w:tr>
      <w:tr w:rsidR="005663A2" w:rsidRPr="005663A2" w14:paraId="208CDAC6" w14:textId="77777777" w:rsidTr="00721CD6">
        <w:tc>
          <w:tcPr>
            <w:tcW w:w="2065" w:type="dxa"/>
          </w:tcPr>
          <w:p w14:paraId="79E603B2" w14:textId="77777777" w:rsidR="00020625" w:rsidRPr="005663A2" w:rsidRDefault="00020625" w:rsidP="00020625">
            <w:pPr>
              <w:spacing w:line="360" w:lineRule="auto"/>
              <w:rPr>
                <w:rFonts w:cs="Times New Roman"/>
                <w:szCs w:val="26"/>
              </w:rPr>
            </w:pPr>
            <w:r w:rsidRPr="005663A2">
              <w:rPr>
                <w:rFonts w:cs="Times New Roman"/>
                <w:szCs w:val="26"/>
              </w:rPr>
              <w:t>Exception Flow</w:t>
            </w:r>
          </w:p>
        </w:tc>
        <w:tc>
          <w:tcPr>
            <w:tcW w:w="7290" w:type="dxa"/>
          </w:tcPr>
          <w:p w14:paraId="0828CEA9" w14:textId="185CFE88" w:rsidR="00020625" w:rsidRPr="005663A2" w:rsidRDefault="008A4B82" w:rsidP="00020625">
            <w:pPr>
              <w:spacing w:line="360" w:lineRule="auto"/>
              <w:rPr>
                <w:rFonts w:cs="Times New Roman"/>
                <w:szCs w:val="26"/>
              </w:rPr>
            </w:pPr>
            <w:r w:rsidRPr="005663A2">
              <w:rPr>
                <w:rFonts w:cs="Times New Roman"/>
                <w:szCs w:val="26"/>
              </w:rPr>
              <w:t xml:space="preserve">[E1] </w:t>
            </w:r>
            <w:r w:rsidR="00020625" w:rsidRPr="005663A2">
              <w:rPr>
                <w:rFonts w:cs="Times New Roman"/>
                <w:szCs w:val="26"/>
              </w:rPr>
              <w:t>2.2. If the shopping cart has no products, the system will display the message “Your shopping cart is empty</w:t>
            </w:r>
            <w:r w:rsidR="00020625" w:rsidRPr="005663A2">
              <w:rPr>
                <w:rFonts w:cs="Times New Roman"/>
                <w:szCs w:val="26"/>
                <w:lang w:val="en-US"/>
              </w:rPr>
              <w:t>”</w:t>
            </w:r>
            <w:r w:rsidR="00020625" w:rsidRPr="005663A2">
              <w:rPr>
                <w:rFonts w:cs="Times New Roman"/>
                <w:szCs w:val="26"/>
              </w:rPr>
              <w:t>.</w:t>
            </w:r>
          </w:p>
        </w:tc>
      </w:tr>
    </w:tbl>
    <w:p w14:paraId="66B60CF8" w14:textId="7A26CEBE" w:rsidR="00DB55B9" w:rsidRPr="005663A2" w:rsidRDefault="00DB55B9" w:rsidP="00DB55B9"/>
    <w:p w14:paraId="5FE40A40" w14:textId="15818E0D" w:rsidR="002C1F96" w:rsidRPr="005663A2" w:rsidRDefault="00DD4EAB" w:rsidP="00591582">
      <w:pPr>
        <w:pStyle w:val="Heading4"/>
        <w:rPr>
          <w:rFonts w:eastAsia="Times New Roman"/>
        </w:rPr>
      </w:pPr>
      <w:bookmarkStart w:id="51" w:name="_Toc153613242"/>
      <w:r>
        <w:rPr>
          <w:rFonts w:cs="Times New Roman"/>
        </w:rPr>
        <w:t>2.</w:t>
      </w:r>
      <w:r w:rsidR="002C1F96" w:rsidRPr="005663A2">
        <w:rPr>
          <w:rFonts w:eastAsia="Times New Roman"/>
        </w:rPr>
        <w:t>2.3.9. Use Case “Add Product To Cart”</w:t>
      </w:r>
      <w:bookmarkEnd w:id="51"/>
    </w:p>
    <w:p w14:paraId="048CE13D" w14:textId="33ECDCDA" w:rsidR="00F45F5F" w:rsidRDefault="00F45F5F" w:rsidP="00F45F5F">
      <w:pPr>
        <w:pStyle w:val="Caption"/>
        <w:keepNext/>
        <w:jc w:val="center"/>
      </w:pPr>
      <w:bookmarkStart w:id="52" w:name="_Toc153613396"/>
      <w:r>
        <w:t xml:space="preserve">Table </w:t>
      </w:r>
      <w:r>
        <w:fldChar w:fldCharType="begin"/>
      </w:r>
      <w:r>
        <w:instrText xml:space="preserve"> SEQ Table \* ARABIC </w:instrText>
      </w:r>
      <w:r>
        <w:fldChar w:fldCharType="separate"/>
      </w:r>
      <w:r w:rsidR="00B70F4E">
        <w:t>11</w:t>
      </w:r>
      <w:r>
        <w:fldChar w:fldCharType="end"/>
      </w:r>
      <w:r>
        <w:rPr>
          <w:lang w:val="en-US"/>
        </w:rPr>
        <w:t xml:space="preserve"> </w:t>
      </w:r>
      <w:r w:rsidRPr="00680DA7">
        <w:rPr>
          <w:lang w:val="en-US"/>
        </w:rPr>
        <w:t>Use Case “Add Product To Cart”</w:t>
      </w:r>
      <w:bookmarkEnd w:id="52"/>
    </w:p>
    <w:tbl>
      <w:tblPr>
        <w:tblW w:w="932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0"/>
        <w:gridCol w:w="7255"/>
      </w:tblGrid>
      <w:tr w:rsidR="005663A2" w:rsidRPr="005663A2" w14:paraId="08D98F6A" w14:textId="77777777" w:rsidTr="00721CD6">
        <w:trPr>
          <w:trHeight w:val="736"/>
        </w:trPr>
        <w:tc>
          <w:tcPr>
            <w:tcW w:w="2070" w:type="dxa"/>
          </w:tcPr>
          <w:p w14:paraId="633D0196" w14:textId="77777777" w:rsidR="002C1F96" w:rsidRPr="005663A2" w:rsidRDefault="002C1F96" w:rsidP="00721CD6">
            <w:pPr>
              <w:widowControl w:val="0"/>
              <w:autoSpaceDE w:val="0"/>
              <w:autoSpaceDN w:val="0"/>
              <w:spacing w:after="0" w:line="240" w:lineRule="auto"/>
              <w:rPr>
                <w:rFonts w:eastAsia="Times New Roman" w:cs="Times New Roman"/>
              </w:rPr>
            </w:pPr>
            <w:r w:rsidRPr="005663A2">
              <w:rPr>
                <w:rFonts w:eastAsia="Times New Roman" w:cs="Times New Roman"/>
              </w:rPr>
              <w:t>Use Case ID</w:t>
            </w:r>
          </w:p>
        </w:tc>
        <w:tc>
          <w:tcPr>
            <w:tcW w:w="7255" w:type="dxa"/>
          </w:tcPr>
          <w:p w14:paraId="69E171D9" w14:textId="77777777" w:rsidR="002C1F96" w:rsidRPr="005663A2" w:rsidRDefault="002C1F96" w:rsidP="00721CD6">
            <w:pPr>
              <w:widowControl w:val="0"/>
              <w:autoSpaceDE w:val="0"/>
              <w:autoSpaceDN w:val="0"/>
              <w:spacing w:after="0" w:line="240" w:lineRule="auto"/>
              <w:rPr>
                <w:rFonts w:eastAsia="Times New Roman" w:cs="Times New Roman"/>
              </w:rPr>
            </w:pPr>
            <w:r w:rsidRPr="005663A2">
              <w:rPr>
                <w:rFonts w:eastAsia="Times New Roman" w:cs="Times New Roman"/>
              </w:rPr>
              <w:t>UC_APTC</w:t>
            </w:r>
          </w:p>
        </w:tc>
      </w:tr>
      <w:tr w:rsidR="005663A2" w:rsidRPr="005663A2" w14:paraId="7B2C7D7B" w14:textId="77777777" w:rsidTr="00721CD6">
        <w:trPr>
          <w:trHeight w:val="799"/>
        </w:trPr>
        <w:tc>
          <w:tcPr>
            <w:tcW w:w="2070" w:type="dxa"/>
          </w:tcPr>
          <w:p w14:paraId="778F60C4" w14:textId="77777777" w:rsidR="002C1F96" w:rsidRPr="005663A2" w:rsidRDefault="002C1F96" w:rsidP="00721CD6">
            <w:pPr>
              <w:widowControl w:val="0"/>
              <w:autoSpaceDE w:val="0"/>
              <w:autoSpaceDN w:val="0"/>
              <w:spacing w:after="0" w:line="240" w:lineRule="auto"/>
              <w:rPr>
                <w:rFonts w:eastAsia="Times New Roman" w:cs="Times New Roman"/>
              </w:rPr>
            </w:pPr>
            <w:r w:rsidRPr="005663A2">
              <w:rPr>
                <w:rFonts w:eastAsia="Times New Roman" w:cs="Times New Roman"/>
              </w:rPr>
              <w:t>Use Case Name</w:t>
            </w:r>
          </w:p>
        </w:tc>
        <w:tc>
          <w:tcPr>
            <w:tcW w:w="7255" w:type="dxa"/>
          </w:tcPr>
          <w:p w14:paraId="1958B535" w14:textId="77777777" w:rsidR="002C1F96" w:rsidRPr="005663A2" w:rsidRDefault="002C1F96" w:rsidP="00721CD6">
            <w:pPr>
              <w:widowControl w:val="0"/>
              <w:autoSpaceDE w:val="0"/>
              <w:autoSpaceDN w:val="0"/>
              <w:spacing w:after="0" w:line="240" w:lineRule="auto"/>
              <w:rPr>
                <w:rFonts w:eastAsia="Times New Roman" w:cs="Times New Roman"/>
              </w:rPr>
            </w:pPr>
            <w:bookmarkStart w:id="53" w:name="_Hlk149208226"/>
            <w:r w:rsidRPr="005663A2">
              <w:rPr>
                <w:rFonts w:eastAsia="Times New Roman" w:cs="Times New Roman"/>
              </w:rPr>
              <w:t>Add Product To Cart</w:t>
            </w:r>
            <w:bookmarkEnd w:id="53"/>
          </w:p>
        </w:tc>
      </w:tr>
      <w:tr w:rsidR="005663A2" w:rsidRPr="005663A2" w14:paraId="387BEA6F" w14:textId="77777777" w:rsidTr="00721CD6">
        <w:trPr>
          <w:trHeight w:val="1051"/>
        </w:trPr>
        <w:tc>
          <w:tcPr>
            <w:tcW w:w="2070" w:type="dxa"/>
          </w:tcPr>
          <w:p w14:paraId="6D819B1C" w14:textId="77777777" w:rsidR="002C1F96" w:rsidRPr="005663A2" w:rsidRDefault="002C1F96" w:rsidP="00721CD6">
            <w:pPr>
              <w:widowControl w:val="0"/>
              <w:autoSpaceDE w:val="0"/>
              <w:autoSpaceDN w:val="0"/>
              <w:spacing w:after="0" w:line="240" w:lineRule="auto"/>
              <w:rPr>
                <w:rFonts w:eastAsia="Times New Roman" w:cs="Times New Roman"/>
              </w:rPr>
            </w:pPr>
            <w:r w:rsidRPr="005663A2">
              <w:rPr>
                <w:rFonts w:eastAsia="Times New Roman" w:cs="Times New Roman"/>
              </w:rPr>
              <w:t>Description</w:t>
            </w:r>
          </w:p>
        </w:tc>
        <w:tc>
          <w:tcPr>
            <w:tcW w:w="7255" w:type="dxa"/>
          </w:tcPr>
          <w:p w14:paraId="4CD5932C" w14:textId="77777777" w:rsidR="002C1F96" w:rsidRPr="005663A2" w:rsidRDefault="002C1F96" w:rsidP="00721CD6">
            <w:pPr>
              <w:widowControl w:val="0"/>
              <w:autoSpaceDE w:val="0"/>
              <w:autoSpaceDN w:val="0"/>
              <w:spacing w:after="0" w:line="360" w:lineRule="auto"/>
              <w:ind w:right="81"/>
              <w:jc w:val="both"/>
              <w:rPr>
                <w:rFonts w:eastAsia="Times New Roman" w:cs="Times New Roman"/>
              </w:rPr>
            </w:pPr>
            <w:r w:rsidRPr="005663A2">
              <w:rPr>
                <w:rFonts w:eastAsia="Times New Roman" w:cs="Times New Roman"/>
              </w:rPr>
              <w:t xml:space="preserve">This use case allows Actor to add product to cart. </w:t>
            </w:r>
          </w:p>
        </w:tc>
      </w:tr>
      <w:tr w:rsidR="005663A2" w:rsidRPr="005663A2" w14:paraId="03880F5D" w14:textId="77777777" w:rsidTr="00721CD6">
        <w:trPr>
          <w:trHeight w:val="799"/>
        </w:trPr>
        <w:tc>
          <w:tcPr>
            <w:tcW w:w="2070" w:type="dxa"/>
          </w:tcPr>
          <w:p w14:paraId="3D35C5D9" w14:textId="77777777" w:rsidR="002C1F96" w:rsidRPr="005663A2" w:rsidRDefault="002C1F96" w:rsidP="00721CD6">
            <w:pPr>
              <w:widowControl w:val="0"/>
              <w:autoSpaceDE w:val="0"/>
              <w:autoSpaceDN w:val="0"/>
              <w:spacing w:after="0" w:line="240" w:lineRule="auto"/>
              <w:rPr>
                <w:rFonts w:eastAsia="Times New Roman" w:cs="Times New Roman"/>
              </w:rPr>
            </w:pPr>
            <w:r w:rsidRPr="005663A2">
              <w:rPr>
                <w:rFonts w:eastAsia="Times New Roman" w:cs="Times New Roman"/>
              </w:rPr>
              <w:t>Actor</w:t>
            </w:r>
          </w:p>
        </w:tc>
        <w:tc>
          <w:tcPr>
            <w:tcW w:w="7255" w:type="dxa"/>
          </w:tcPr>
          <w:p w14:paraId="7332EBAC" w14:textId="77777777" w:rsidR="002C1F96" w:rsidRPr="005663A2" w:rsidRDefault="002C1F96" w:rsidP="00721CD6">
            <w:pPr>
              <w:widowControl w:val="0"/>
              <w:autoSpaceDE w:val="0"/>
              <w:autoSpaceDN w:val="0"/>
              <w:spacing w:after="0" w:line="240" w:lineRule="auto"/>
              <w:rPr>
                <w:rFonts w:eastAsia="Times New Roman" w:cs="Times New Roman"/>
              </w:rPr>
            </w:pPr>
            <w:r w:rsidRPr="005663A2">
              <w:rPr>
                <w:rFonts w:eastAsia="Times New Roman" w:cs="Times New Roman"/>
              </w:rPr>
              <w:t>Member</w:t>
            </w:r>
          </w:p>
        </w:tc>
      </w:tr>
      <w:tr w:rsidR="005663A2" w:rsidRPr="005663A2" w14:paraId="2B4B0E32" w14:textId="77777777" w:rsidTr="00721CD6">
        <w:trPr>
          <w:trHeight w:val="781"/>
        </w:trPr>
        <w:tc>
          <w:tcPr>
            <w:tcW w:w="2070" w:type="dxa"/>
          </w:tcPr>
          <w:p w14:paraId="4FE8B084" w14:textId="77777777" w:rsidR="002C1F96" w:rsidRPr="005663A2" w:rsidRDefault="002C1F96" w:rsidP="00721CD6">
            <w:pPr>
              <w:widowControl w:val="0"/>
              <w:autoSpaceDE w:val="0"/>
              <w:autoSpaceDN w:val="0"/>
              <w:spacing w:after="0" w:line="360" w:lineRule="auto"/>
              <w:ind w:right="182"/>
              <w:rPr>
                <w:rFonts w:eastAsia="Times New Roman" w:cs="Times New Roman"/>
              </w:rPr>
            </w:pPr>
            <w:r w:rsidRPr="005663A2">
              <w:rPr>
                <w:rFonts w:eastAsia="Times New Roman" w:cs="Times New Roman"/>
              </w:rPr>
              <w:t xml:space="preserve">Pre- </w:t>
            </w:r>
            <w:r w:rsidRPr="005663A2">
              <w:rPr>
                <w:rFonts w:eastAsia="Times New Roman" w:cs="Times New Roman"/>
                <w:w w:val="95"/>
              </w:rPr>
              <w:t>Condition(s)</w:t>
            </w:r>
          </w:p>
        </w:tc>
        <w:tc>
          <w:tcPr>
            <w:tcW w:w="7255" w:type="dxa"/>
          </w:tcPr>
          <w:p w14:paraId="23B67FA1" w14:textId="7D06E001" w:rsidR="002C1F96" w:rsidRPr="005663A2" w:rsidRDefault="002C1F96" w:rsidP="00B9507B">
            <w:pPr>
              <w:widowControl w:val="0"/>
              <w:autoSpaceDE w:val="0"/>
              <w:autoSpaceDN w:val="0"/>
              <w:spacing w:after="0" w:line="240" w:lineRule="auto"/>
              <w:rPr>
                <w:rFonts w:eastAsia="Times New Roman" w:cs="Times New Roman"/>
                <w:szCs w:val="26"/>
              </w:rPr>
            </w:pPr>
            <w:r w:rsidRPr="005663A2">
              <w:rPr>
                <w:rFonts w:eastAsia="Times New Roman" w:cs="Times New Roman"/>
                <w:szCs w:val="26"/>
              </w:rPr>
              <w:t>The actor has logged in to the website.</w:t>
            </w:r>
          </w:p>
        </w:tc>
      </w:tr>
      <w:tr w:rsidR="005663A2" w:rsidRPr="005663A2" w14:paraId="2C1D6A90" w14:textId="77777777" w:rsidTr="00721CD6">
        <w:trPr>
          <w:trHeight w:val="709"/>
        </w:trPr>
        <w:tc>
          <w:tcPr>
            <w:tcW w:w="2070" w:type="dxa"/>
          </w:tcPr>
          <w:p w14:paraId="4A9209EA" w14:textId="77777777" w:rsidR="002C1F96" w:rsidRPr="005663A2" w:rsidRDefault="002C1F96" w:rsidP="00721CD6">
            <w:pPr>
              <w:widowControl w:val="0"/>
              <w:autoSpaceDE w:val="0"/>
              <w:autoSpaceDN w:val="0"/>
              <w:spacing w:after="0" w:line="360" w:lineRule="auto"/>
              <w:rPr>
                <w:rFonts w:eastAsia="Times New Roman" w:cs="Times New Roman"/>
              </w:rPr>
            </w:pPr>
            <w:r w:rsidRPr="005663A2">
              <w:rPr>
                <w:rFonts w:eastAsia="Times New Roman" w:cs="Times New Roman"/>
              </w:rPr>
              <w:t xml:space="preserve">Post- </w:t>
            </w:r>
            <w:r w:rsidRPr="005663A2">
              <w:rPr>
                <w:rFonts w:eastAsia="Times New Roman" w:cs="Times New Roman"/>
                <w:w w:val="95"/>
              </w:rPr>
              <w:t>Condition(s)</w:t>
            </w:r>
          </w:p>
        </w:tc>
        <w:tc>
          <w:tcPr>
            <w:tcW w:w="7255" w:type="dxa"/>
          </w:tcPr>
          <w:p w14:paraId="2B0CFB9C" w14:textId="77777777" w:rsidR="002C1F96" w:rsidRPr="005663A2" w:rsidRDefault="002C1F96" w:rsidP="00721CD6">
            <w:pPr>
              <w:widowControl w:val="0"/>
              <w:autoSpaceDE w:val="0"/>
              <w:autoSpaceDN w:val="0"/>
              <w:spacing w:after="0" w:line="240" w:lineRule="auto"/>
              <w:rPr>
                <w:rFonts w:eastAsia="Times New Roman" w:cs="Times New Roman"/>
              </w:rPr>
            </w:pPr>
            <w:r w:rsidRPr="005663A2">
              <w:rPr>
                <w:rFonts w:eastAsia="Times New Roman" w:cs="Times New Roman"/>
              </w:rPr>
              <w:t>The actor successfully add the product to the shopping cart.</w:t>
            </w:r>
          </w:p>
        </w:tc>
      </w:tr>
      <w:tr w:rsidR="005663A2" w:rsidRPr="005663A2" w14:paraId="4233E22A" w14:textId="77777777" w:rsidTr="00721CD6">
        <w:trPr>
          <w:trHeight w:val="1231"/>
        </w:trPr>
        <w:tc>
          <w:tcPr>
            <w:tcW w:w="2070" w:type="dxa"/>
          </w:tcPr>
          <w:p w14:paraId="7F8DD673" w14:textId="77777777" w:rsidR="002C1F96" w:rsidRPr="005663A2" w:rsidRDefault="002C1F96" w:rsidP="00721CD6">
            <w:pPr>
              <w:widowControl w:val="0"/>
              <w:autoSpaceDE w:val="0"/>
              <w:autoSpaceDN w:val="0"/>
              <w:spacing w:before="3" w:after="0" w:line="240" w:lineRule="auto"/>
              <w:rPr>
                <w:rFonts w:eastAsia="Times New Roman" w:cs="Times New Roman"/>
                <w:b/>
                <w:sz w:val="29"/>
              </w:rPr>
            </w:pPr>
          </w:p>
          <w:p w14:paraId="7F68E632" w14:textId="2A3B4A2B" w:rsidR="002C1F96" w:rsidRPr="005663A2" w:rsidRDefault="002C1F96" w:rsidP="00721CD6">
            <w:pPr>
              <w:widowControl w:val="0"/>
              <w:autoSpaceDE w:val="0"/>
              <w:autoSpaceDN w:val="0"/>
              <w:spacing w:before="9" w:after="0" w:line="240" w:lineRule="auto"/>
              <w:rPr>
                <w:rFonts w:eastAsia="Times New Roman" w:cs="Times New Roman"/>
                <w:b/>
                <w:sz w:val="29"/>
              </w:rPr>
            </w:pPr>
            <w:r w:rsidRPr="005663A2">
              <w:rPr>
                <w:rFonts w:eastAsia="Times New Roman" w:cs="Times New Roman"/>
              </w:rPr>
              <w:t>Basic Flow</w:t>
            </w:r>
          </w:p>
        </w:tc>
        <w:tc>
          <w:tcPr>
            <w:tcW w:w="7255" w:type="dxa"/>
          </w:tcPr>
          <w:p w14:paraId="76540612" w14:textId="77777777" w:rsidR="002C1F96" w:rsidRPr="005663A2" w:rsidRDefault="002C1F96" w:rsidP="00B9507B">
            <w:pPr>
              <w:widowControl w:val="0"/>
              <w:numPr>
                <w:ilvl w:val="0"/>
                <w:numId w:val="20"/>
              </w:numPr>
              <w:tabs>
                <w:tab w:val="left" w:pos="819"/>
              </w:tabs>
              <w:autoSpaceDE w:val="0"/>
              <w:autoSpaceDN w:val="0"/>
              <w:spacing w:before="97" w:after="0" w:line="360" w:lineRule="auto"/>
              <w:ind w:right="84"/>
              <w:jc w:val="both"/>
              <w:rPr>
                <w:rFonts w:eastAsia="Times New Roman" w:cs="Times New Roman"/>
              </w:rPr>
            </w:pPr>
            <w:r w:rsidRPr="005663A2">
              <w:rPr>
                <w:rFonts w:eastAsia="Times New Roman" w:cs="Times New Roman"/>
              </w:rPr>
              <w:t>The actor selects the product which want to add to the cart.</w:t>
            </w:r>
          </w:p>
          <w:p w14:paraId="1079CEC3" w14:textId="77777777" w:rsidR="002C1F96" w:rsidRPr="005663A2" w:rsidRDefault="002C1F96" w:rsidP="00B9507B">
            <w:pPr>
              <w:widowControl w:val="0"/>
              <w:numPr>
                <w:ilvl w:val="0"/>
                <w:numId w:val="20"/>
              </w:numPr>
              <w:tabs>
                <w:tab w:val="left" w:pos="819"/>
              </w:tabs>
              <w:autoSpaceDE w:val="0"/>
              <w:autoSpaceDN w:val="0"/>
              <w:spacing w:before="97" w:after="0" w:line="360" w:lineRule="auto"/>
              <w:ind w:right="84"/>
              <w:jc w:val="both"/>
              <w:rPr>
                <w:rFonts w:eastAsia="Times New Roman" w:cs="Times New Roman"/>
              </w:rPr>
            </w:pPr>
            <w:r w:rsidRPr="005663A2">
              <w:rPr>
                <w:rFonts w:eastAsia="Times New Roman" w:cs="Times New Roman"/>
              </w:rPr>
              <w:t xml:space="preserve">Click ‘Add product ’ </w:t>
            </w:r>
          </w:p>
          <w:p w14:paraId="2BFDC9CF" w14:textId="77777777" w:rsidR="002C1F96" w:rsidRPr="005663A2" w:rsidRDefault="002C1F96" w:rsidP="00B9507B">
            <w:pPr>
              <w:pStyle w:val="ListParagraph"/>
              <w:widowControl w:val="0"/>
              <w:numPr>
                <w:ilvl w:val="0"/>
                <w:numId w:val="20"/>
              </w:numPr>
              <w:autoSpaceDE w:val="0"/>
              <w:autoSpaceDN w:val="0"/>
              <w:spacing w:before="9" w:after="0" w:line="240" w:lineRule="auto"/>
              <w:rPr>
                <w:rFonts w:eastAsia="Times New Roman" w:cs="Times New Roman"/>
                <w:b/>
                <w:sz w:val="29"/>
              </w:rPr>
            </w:pPr>
            <w:r w:rsidRPr="005663A2">
              <w:rPr>
                <w:rFonts w:eastAsia="Times New Roman" w:cs="Times New Roman"/>
              </w:rPr>
              <w:t>The system updates the changes about the cart.</w:t>
            </w:r>
          </w:p>
        </w:tc>
      </w:tr>
      <w:tr w:rsidR="00721CD6" w:rsidRPr="005663A2" w14:paraId="39ACE19A" w14:textId="77777777" w:rsidTr="00721CD6">
        <w:trPr>
          <w:trHeight w:val="979"/>
        </w:trPr>
        <w:tc>
          <w:tcPr>
            <w:tcW w:w="2070" w:type="dxa"/>
          </w:tcPr>
          <w:p w14:paraId="3083A376" w14:textId="0BB5104A" w:rsidR="00721CD6" w:rsidRPr="00721CD6" w:rsidRDefault="00721CD6" w:rsidP="00721CD6">
            <w:pPr>
              <w:widowControl w:val="0"/>
              <w:autoSpaceDE w:val="0"/>
              <w:autoSpaceDN w:val="0"/>
              <w:spacing w:before="9" w:after="0" w:line="240" w:lineRule="auto"/>
              <w:rPr>
                <w:rFonts w:eastAsia="Times New Roman" w:cs="Times New Roman"/>
                <w:b/>
                <w:szCs w:val="26"/>
              </w:rPr>
            </w:pPr>
            <w:r w:rsidRPr="005663A2">
              <w:rPr>
                <w:rFonts w:cs="Times New Roman"/>
                <w:szCs w:val="26"/>
              </w:rPr>
              <w:lastRenderedPageBreak/>
              <w:t>Alternative Flow</w:t>
            </w:r>
          </w:p>
        </w:tc>
        <w:tc>
          <w:tcPr>
            <w:tcW w:w="7255" w:type="dxa"/>
          </w:tcPr>
          <w:p w14:paraId="5DFC78A3" w14:textId="77777777" w:rsidR="00721CD6" w:rsidRPr="005663A2" w:rsidRDefault="00721CD6" w:rsidP="00721CD6">
            <w:pPr>
              <w:widowControl w:val="0"/>
              <w:autoSpaceDE w:val="0"/>
              <w:autoSpaceDN w:val="0"/>
              <w:spacing w:before="9" w:after="0" w:line="240" w:lineRule="auto"/>
              <w:rPr>
                <w:rFonts w:eastAsia="Times New Roman" w:cs="Times New Roman"/>
                <w:b/>
                <w:sz w:val="29"/>
              </w:rPr>
            </w:pPr>
          </w:p>
        </w:tc>
      </w:tr>
      <w:tr w:rsidR="00721CD6" w:rsidRPr="005663A2" w14:paraId="5E51A5AC" w14:textId="77777777" w:rsidTr="00721CD6">
        <w:trPr>
          <w:trHeight w:val="961"/>
        </w:trPr>
        <w:tc>
          <w:tcPr>
            <w:tcW w:w="2070" w:type="dxa"/>
          </w:tcPr>
          <w:p w14:paraId="3857A95D" w14:textId="77777777" w:rsidR="00721CD6" w:rsidRPr="005663A2" w:rsidRDefault="00721CD6" w:rsidP="00721CD6">
            <w:pPr>
              <w:widowControl w:val="0"/>
              <w:autoSpaceDE w:val="0"/>
              <w:autoSpaceDN w:val="0"/>
              <w:spacing w:before="3" w:after="0" w:line="240" w:lineRule="auto"/>
              <w:rPr>
                <w:rFonts w:eastAsia="Times New Roman" w:cs="Times New Roman"/>
                <w:b/>
                <w:sz w:val="29"/>
              </w:rPr>
            </w:pPr>
          </w:p>
          <w:p w14:paraId="16091527" w14:textId="72B3F690" w:rsidR="00721CD6" w:rsidRPr="005663A2" w:rsidRDefault="00721CD6" w:rsidP="00721CD6">
            <w:pPr>
              <w:widowControl w:val="0"/>
              <w:autoSpaceDE w:val="0"/>
              <w:autoSpaceDN w:val="0"/>
              <w:spacing w:before="9" w:after="0" w:line="240" w:lineRule="auto"/>
              <w:rPr>
                <w:rFonts w:eastAsia="Times New Roman" w:cs="Times New Roman"/>
                <w:b/>
                <w:sz w:val="29"/>
              </w:rPr>
            </w:pPr>
            <w:r w:rsidRPr="005663A2">
              <w:rPr>
                <w:rFonts w:eastAsia="Times New Roman" w:cs="Times New Roman"/>
              </w:rPr>
              <w:t>Exception Flow</w:t>
            </w:r>
          </w:p>
        </w:tc>
        <w:tc>
          <w:tcPr>
            <w:tcW w:w="7255" w:type="dxa"/>
          </w:tcPr>
          <w:p w14:paraId="757D2DC4" w14:textId="77777777" w:rsidR="00721CD6" w:rsidRPr="005663A2" w:rsidRDefault="00721CD6" w:rsidP="00721CD6">
            <w:pPr>
              <w:widowControl w:val="0"/>
              <w:autoSpaceDE w:val="0"/>
              <w:autoSpaceDN w:val="0"/>
              <w:spacing w:before="9" w:after="0" w:line="240" w:lineRule="auto"/>
              <w:rPr>
                <w:rFonts w:eastAsia="Times New Roman" w:cs="Times New Roman"/>
                <w:b/>
                <w:sz w:val="29"/>
              </w:rPr>
            </w:pPr>
          </w:p>
        </w:tc>
      </w:tr>
    </w:tbl>
    <w:p w14:paraId="3DD64363" w14:textId="77777777" w:rsidR="002C1F96" w:rsidRPr="005663A2" w:rsidRDefault="002C1F96" w:rsidP="00DB55B9"/>
    <w:p w14:paraId="2D5D779D" w14:textId="695485A3" w:rsidR="008A4B82" w:rsidRPr="005663A2" w:rsidRDefault="00DD4EAB" w:rsidP="00591582">
      <w:pPr>
        <w:pStyle w:val="Heading4"/>
      </w:pPr>
      <w:bookmarkStart w:id="54" w:name="_Toc153613243"/>
      <w:r>
        <w:rPr>
          <w:rFonts w:cs="Times New Roman"/>
        </w:rPr>
        <w:t>2.</w:t>
      </w:r>
      <w:r w:rsidR="008A4B82" w:rsidRPr="005663A2">
        <w:t>2.3.</w:t>
      </w:r>
      <w:r w:rsidR="002C1F96" w:rsidRPr="005663A2">
        <w:t>10</w:t>
      </w:r>
      <w:r w:rsidR="008A4B82" w:rsidRPr="005663A2">
        <w:t xml:space="preserve">. Use </w:t>
      </w:r>
      <w:r w:rsidR="0000368C">
        <w:t>C</w:t>
      </w:r>
      <w:r w:rsidR="008A4B82" w:rsidRPr="005663A2">
        <w:t xml:space="preserve">ase “Update </w:t>
      </w:r>
      <w:r w:rsidR="002C1F96" w:rsidRPr="005663A2">
        <w:t xml:space="preserve">Cart </w:t>
      </w:r>
      <w:r w:rsidR="008A4B82" w:rsidRPr="005663A2">
        <w:t>Quantity”</w:t>
      </w:r>
      <w:bookmarkEnd w:id="54"/>
    </w:p>
    <w:p w14:paraId="19265972" w14:textId="66DEEC97" w:rsidR="00486418" w:rsidRDefault="00486418" w:rsidP="00486418">
      <w:pPr>
        <w:pStyle w:val="Caption"/>
        <w:keepNext/>
        <w:jc w:val="center"/>
      </w:pPr>
      <w:bookmarkStart w:id="55" w:name="_Toc153613397"/>
      <w:r>
        <w:t xml:space="preserve">Table </w:t>
      </w:r>
      <w:r>
        <w:fldChar w:fldCharType="begin"/>
      </w:r>
      <w:r>
        <w:instrText xml:space="preserve"> SEQ Table \* ARABIC </w:instrText>
      </w:r>
      <w:r>
        <w:fldChar w:fldCharType="separate"/>
      </w:r>
      <w:r w:rsidR="00B70F4E">
        <w:t>12</w:t>
      </w:r>
      <w:r>
        <w:fldChar w:fldCharType="end"/>
      </w:r>
      <w:r>
        <w:rPr>
          <w:lang w:val="en-US"/>
        </w:rPr>
        <w:t xml:space="preserve"> </w:t>
      </w:r>
      <w:r w:rsidRPr="00A62360">
        <w:rPr>
          <w:lang w:val="en-US"/>
        </w:rPr>
        <w:t>Use Case “Update Cart Quantity”</w:t>
      </w:r>
      <w:bookmarkEnd w:id="55"/>
    </w:p>
    <w:tbl>
      <w:tblPr>
        <w:tblW w:w="932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0"/>
        <w:gridCol w:w="7255"/>
      </w:tblGrid>
      <w:tr w:rsidR="005663A2" w:rsidRPr="005663A2" w14:paraId="7767FD52" w14:textId="77777777" w:rsidTr="00721CD6">
        <w:trPr>
          <w:trHeight w:val="979"/>
        </w:trPr>
        <w:tc>
          <w:tcPr>
            <w:tcW w:w="2070" w:type="dxa"/>
          </w:tcPr>
          <w:p w14:paraId="4992203D"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05EB9683" w14:textId="77777777" w:rsidR="008A4B82" w:rsidRPr="005663A2" w:rsidRDefault="008A4B82"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Use Case ID</w:t>
            </w:r>
          </w:p>
        </w:tc>
        <w:tc>
          <w:tcPr>
            <w:tcW w:w="7255" w:type="dxa"/>
          </w:tcPr>
          <w:p w14:paraId="39F9C49B"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3DF83DCF" w14:textId="3D18ADF8" w:rsidR="008A4B82" w:rsidRPr="005663A2" w:rsidRDefault="008A4B82"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UC_UC</w:t>
            </w:r>
            <w:r w:rsidR="002C1F96" w:rsidRPr="005663A2">
              <w:rPr>
                <w:rFonts w:eastAsia="Times New Roman" w:cs="Times New Roman"/>
              </w:rPr>
              <w:t>Q</w:t>
            </w:r>
          </w:p>
        </w:tc>
      </w:tr>
      <w:tr w:rsidR="005663A2" w:rsidRPr="005663A2" w14:paraId="4FD4F89B" w14:textId="77777777" w:rsidTr="00721CD6">
        <w:trPr>
          <w:trHeight w:val="1024"/>
        </w:trPr>
        <w:tc>
          <w:tcPr>
            <w:tcW w:w="2070" w:type="dxa"/>
          </w:tcPr>
          <w:p w14:paraId="6B6E2BCC"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7C93186F" w14:textId="77777777" w:rsidR="008A4B82" w:rsidRPr="005663A2" w:rsidRDefault="008A4B82"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Use Case Name</w:t>
            </w:r>
          </w:p>
        </w:tc>
        <w:tc>
          <w:tcPr>
            <w:tcW w:w="7255" w:type="dxa"/>
          </w:tcPr>
          <w:p w14:paraId="321D46BF"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282FE0EF" w14:textId="12C465A6" w:rsidR="008A4B82" w:rsidRPr="005663A2" w:rsidRDefault="008A4B82"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Update Cart</w:t>
            </w:r>
            <w:r w:rsidR="002C1F96" w:rsidRPr="005663A2">
              <w:rPr>
                <w:rFonts w:eastAsia="Times New Roman" w:cs="Times New Roman"/>
              </w:rPr>
              <w:t xml:space="preserve"> Quantity</w:t>
            </w:r>
          </w:p>
        </w:tc>
      </w:tr>
      <w:tr w:rsidR="005663A2" w:rsidRPr="005663A2" w14:paraId="7AB2B015" w14:textId="77777777" w:rsidTr="00721CD6">
        <w:trPr>
          <w:trHeight w:val="1366"/>
        </w:trPr>
        <w:tc>
          <w:tcPr>
            <w:tcW w:w="2070" w:type="dxa"/>
          </w:tcPr>
          <w:p w14:paraId="38522C99"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4385BEB3" w14:textId="77777777" w:rsidR="008A4B82" w:rsidRPr="005663A2" w:rsidRDefault="008A4B82"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Description</w:t>
            </w:r>
          </w:p>
        </w:tc>
        <w:tc>
          <w:tcPr>
            <w:tcW w:w="7255" w:type="dxa"/>
          </w:tcPr>
          <w:p w14:paraId="7CF1C00D"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6161A98F" w14:textId="77777777" w:rsidR="008A4B82" w:rsidRPr="005663A2" w:rsidRDefault="008A4B82" w:rsidP="00B9507B">
            <w:pPr>
              <w:widowControl w:val="0"/>
              <w:autoSpaceDE w:val="0"/>
              <w:autoSpaceDN w:val="0"/>
              <w:spacing w:after="0" w:line="360" w:lineRule="auto"/>
              <w:ind w:left="97" w:right="81"/>
              <w:jc w:val="both"/>
              <w:rPr>
                <w:rFonts w:eastAsia="Times New Roman" w:cs="Times New Roman"/>
              </w:rPr>
            </w:pPr>
            <w:r w:rsidRPr="005663A2">
              <w:rPr>
                <w:rFonts w:eastAsia="Times New Roman" w:cs="Times New Roman"/>
              </w:rPr>
              <w:t>This use case allows the Actor to increase or decrease the quantity of a product or products in the cart.</w:t>
            </w:r>
          </w:p>
        </w:tc>
      </w:tr>
      <w:tr w:rsidR="005663A2" w:rsidRPr="005663A2" w14:paraId="5F22644D" w14:textId="77777777" w:rsidTr="00721CD6">
        <w:trPr>
          <w:trHeight w:val="889"/>
        </w:trPr>
        <w:tc>
          <w:tcPr>
            <w:tcW w:w="2070" w:type="dxa"/>
          </w:tcPr>
          <w:p w14:paraId="341A0D5E"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667F8CD0" w14:textId="77777777" w:rsidR="008A4B82" w:rsidRPr="005663A2" w:rsidRDefault="008A4B82"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Actor</w:t>
            </w:r>
          </w:p>
        </w:tc>
        <w:tc>
          <w:tcPr>
            <w:tcW w:w="7255" w:type="dxa"/>
          </w:tcPr>
          <w:p w14:paraId="4649F435"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1E2A7DA2" w14:textId="77777777" w:rsidR="008A4B82" w:rsidRPr="005663A2" w:rsidRDefault="008A4B82"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Member</w:t>
            </w:r>
          </w:p>
        </w:tc>
      </w:tr>
      <w:tr w:rsidR="005663A2" w:rsidRPr="005663A2" w14:paraId="3237E72B" w14:textId="77777777" w:rsidTr="00721CD6">
        <w:trPr>
          <w:trHeight w:val="1312"/>
        </w:trPr>
        <w:tc>
          <w:tcPr>
            <w:tcW w:w="2070" w:type="dxa"/>
          </w:tcPr>
          <w:p w14:paraId="456EBD82"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4468EE68" w14:textId="77777777" w:rsidR="008A4B82" w:rsidRPr="005663A2" w:rsidRDefault="008A4B82" w:rsidP="00B9507B">
            <w:pPr>
              <w:widowControl w:val="0"/>
              <w:autoSpaceDE w:val="0"/>
              <w:autoSpaceDN w:val="0"/>
              <w:spacing w:after="0" w:line="360" w:lineRule="auto"/>
              <w:ind w:left="100" w:right="182"/>
              <w:rPr>
                <w:rFonts w:eastAsia="Times New Roman" w:cs="Times New Roman"/>
              </w:rPr>
            </w:pPr>
            <w:r w:rsidRPr="005663A2">
              <w:rPr>
                <w:rFonts w:eastAsia="Times New Roman" w:cs="Times New Roman"/>
              </w:rPr>
              <w:t xml:space="preserve">Pre- </w:t>
            </w:r>
            <w:r w:rsidRPr="005663A2">
              <w:rPr>
                <w:rFonts w:eastAsia="Times New Roman" w:cs="Times New Roman"/>
                <w:w w:val="95"/>
              </w:rPr>
              <w:t>Condition(s)</w:t>
            </w:r>
          </w:p>
        </w:tc>
        <w:tc>
          <w:tcPr>
            <w:tcW w:w="7255" w:type="dxa"/>
          </w:tcPr>
          <w:p w14:paraId="088EDEE1" w14:textId="77777777" w:rsidR="008A4B82" w:rsidRPr="005663A2" w:rsidRDefault="008A4B82" w:rsidP="00B9507B">
            <w:pPr>
              <w:widowControl w:val="0"/>
              <w:autoSpaceDE w:val="0"/>
              <w:autoSpaceDN w:val="0"/>
              <w:spacing w:after="0" w:line="240" w:lineRule="auto"/>
              <w:rPr>
                <w:rFonts w:eastAsia="Times New Roman" w:cs="Times New Roman"/>
                <w:sz w:val="24"/>
              </w:rPr>
            </w:pPr>
          </w:p>
          <w:p w14:paraId="6C092212" w14:textId="77777777" w:rsidR="008A4B82" w:rsidRPr="005663A2" w:rsidRDefault="008A4B82" w:rsidP="00B9507B">
            <w:pPr>
              <w:widowControl w:val="0"/>
              <w:autoSpaceDE w:val="0"/>
              <w:autoSpaceDN w:val="0"/>
              <w:spacing w:after="0" w:line="360" w:lineRule="auto"/>
              <w:ind w:left="109"/>
              <w:rPr>
                <w:rFonts w:eastAsia="Times New Roman" w:cs="Times New Roman"/>
                <w:szCs w:val="26"/>
              </w:rPr>
            </w:pPr>
            <w:r w:rsidRPr="005663A2">
              <w:rPr>
                <w:rFonts w:eastAsia="Times New Roman" w:cs="Times New Roman"/>
                <w:szCs w:val="26"/>
              </w:rPr>
              <w:t>The actor has logged in to the website.</w:t>
            </w:r>
          </w:p>
          <w:p w14:paraId="356CFF8E" w14:textId="77777777" w:rsidR="008A4B82" w:rsidRPr="005663A2" w:rsidRDefault="008A4B82" w:rsidP="00B9507B">
            <w:pPr>
              <w:widowControl w:val="0"/>
              <w:autoSpaceDE w:val="0"/>
              <w:autoSpaceDN w:val="0"/>
              <w:spacing w:after="0" w:line="360" w:lineRule="auto"/>
              <w:ind w:left="109"/>
              <w:rPr>
                <w:rFonts w:eastAsia="Times New Roman" w:cs="Times New Roman"/>
                <w:szCs w:val="26"/>
              </w:rPr>
            </w:pPr>
            <w:r w:rsidRPr="005663A2">
              <w:rPr>
                <w:rFonts w:eastAsia="Times New Roman" w:cs="Times New Roman"/>
                <w:szCs w:val="26"/>
              </w:rPr>
              <w:t xml:space="preserve">The actor need to have one or more products in their cart. </w:t>
            </w:r>
          </w:p>
          <w:p w14:paraId="3194BD88" w14:textId="77777777" w:rsidR="008A4B82" w:rsidRPr="005663A2" w:rsidRDefault="008A4B82" w:rsidP="00B9507B">
            <w:pPr>
              <w:widowControl w:val="0"/>
              <w:autoSpaceDE w:val="0"/>
              <w:autoSpaceDN w:val="0"/>
              <w:spacing w:after="0" w:line="240" w:lineRule="auto"/>
              <w:rPr>
                <w:rFonts w:eastAsia="Times New Roman" w:cs="Times New Roman"/>
                <w:szCs w:val="26"/>
              </w:rPr>
            </w:pPr>
          </w:p>
        </w:tc>
      </w:tr>
      <w:tr w:rsidR="005663A2" w:rsidRPr="005663A2" w14:paraId="101EB8AF" w14:textId="77777777" w:rsidTr="00721CD6">
        <w:trPr>
          <w:trHeight w:val="979"/>
        </w:trPr>
        <w:tc>
          <w:tcPr>
            <w:tcW w:w="2070" w:type="dxa"/>
          </w:tcPr>
          <w:p w14:paraId="25AC3184"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59F46713" w14:textId="77777777" w:rsidR="008A4B82" w:rsidRPr="005663A2" w:rsidRDefault="008A4B82" w:rsidP="00B9507B">
            <w:pPr>
              <w:widowControl w:val="0"/>
              <w:autoSpaceDE w:val="0"/>
              <w:autoSpaceDN w:val="0"/>
              <w:spacing w:after="0" w:line="360" w:lineRule="auto"/>
              <w:ind w:left="100"/>
              <w:rPr>
                <w:rFonts w:eastAsia="Times New Roman" w:cs="Times New Roman"/>
              </w:rPr>
            </w:pPr>
            <w:r w:rsidRPr="005663A2">
              <w:rPr>
                <w:rFonts w:eastAsia="Times New Roman" w:cs="Times New Roman"/>
              </w:rPr>
              <w:t xml:space="preserve">Post- </w:t>
            </w:r>
            <w:r w:rsidRPr="005663A2">
              <w:rPr>
                <w:rFonts w:eastAsia="Times New Roman" w:cs="Times New Roman"/>
                <w:w w:val="95"/>
              </w:rPr>
              <w:t>Condition(s)</w:t>
            </w:r>
          </w:p>
        </w:tc>
        <w:tc>
          <w:tcPr>
            <w:tcW w:w="7255" w:type="dxa"/>
          </w:tcPr>
          <w:p w14:paraId="102320BE"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p w14:paraId="2EABCE86" w14:textId="77777777" w:rsidR="008A4B82" w:rsidRPr="005663A2" w:rsidRDefault="008A4B82"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Actor updates the shopping cart successfully</w:t>
            </w:r>
          </w:p>
        </w:tc>
      </w:tr>
      <w:tr w:rsidR="005663A2" w:rsidRPr="005663A2" w14:paraId="66EE9D77" w14:textId="77777777" w:rsidTr="00721CD6">
        <w:trPr>
          <w:trHeight w:val="1578"/>
        </w:trPr>
        <w:tc>
          <w:tcPr>
            <w:tcW w:w="2070" w:type="dxa"/>
          </w:tcPr>
          <w:p w14:paraId="059FC86D" w14:textId="77777777" w:rsidR="008A4B82" w:rsidRPr="005663A2" w:rsidRDefault="008A4B82" w:rsidP="00B9507B">
            <w:pPr>
              <w:widowControl w:val="0"/>
              <w:autoSpaceDE w:val="0"/>
              <w:autoSpaceDN w:val="0"/>
              <w:spacing w:before="3" w:after="0" w:line="240" w:lineRule="auto"/>
              <w:rPr>
                <w:rFonts w:eastAsia="Times New Roman" w:cs="Times New Roman"/>
                <w:b/>
                <w:sz w:val="29"/>
              </w:rPr>
            </w:pPr>
          </w:p>
          <w:p w14:paraId="5DD8AF93"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rPr>
              <w:t>Basic Flow</w:t>
            </w:r>
          </w:p>
        </w:tc>
        <w:tc>
          <w:tcPr>
            <w:tcW w:w="7255" w:type="dxa"/>
          </w:tcPr>
          <w:p w14:paraId="5CD47A29" w14:textId="77777777" w:rsidR="008A4B82" w:rsidRPr="005663A2" w:rsidRDefault="008A4B82" w:rsidP="008A4B82">
            <w:pPr>
              <w:widowControl w:val="0"/>
              <w:numPr>
                <w:ilvl w:val="0"/>
                <w:numId w:val="18"/>
              </w:numPr>
              <w:tabs>
                <w:tab w:val="left" w:pos="819"/>
              </w:tabs>
              <w:autoSpaceDE w:val="0"/>
              <w:autoSpaceDN w:val="0"/>
              <w:spacing w:before="97" w:after="0" w:line="360" w:lineRule="auto"/>
              <w:ind w:left="816" w:right="84" w:hanging="357"/>
              <w:jc w:val="both"/>
              <w:rPr>
                <w:rFonts w:eastAsia="Times New Roman" w:cs="Times New Roman"/>
              </w:rPr>
            </w:pPr>
            <w:r w:rsidRPr="005663A2">
              <w:rPr>
                <w:rFonts w:eastAsia="Times New Roman" w:cs="Times New Roman"/>
              </w:rPr>
              <w:t>Actor clicks the "Cart Icon" on the website's navigation bar.</w:t>
            </w:r>
          </w:p>
          <w:p w14:paraId="5E5F55FA" w14:textId="77777777" w:rsidR="008A4B82" w:rsidRPr="005663A2" w:rsidRDefault="008A4B82" w:rsidP="008A4B82">
            <w:pPr>
              <w:widowControl w:val="0"/>
              <w:numPr>
                <w:ilvl w:val="0"/>
                <w:numId w:val="18"/>
              </w:numPr>
              <w:tabs>
                <w:tab w:val="left" w:pos="819"/>
              </w:tabs>
              <w:autoSpaceDE w:val="0"/>
              <w:autoSpaceDN w:val="0"/>
              <w:spacing w:before="97" w:after="0" w:line="360" w:lineRule="auto"/>
              <w:ind w:left="816" w:right="84" w:hanging="357"/>
              <w:jc w:val="both"/>
              <w:rPr>
                <w:rFonts w:eastAsia="Times New Roman" w:cs="Times New Roman"/>
              </w:rPr>
            </w:pPr>
            <w:r w:rsidRPr="005663A2">
              <w:rPr>
                <w:rFonts w:eastAsia="Times New Roman" w:cs="Times New Roman"/>
              </w:rPr>
              <w:t>The system displays the Actor's shopping cart with a list of quantities of one or more products.</w:t>
            </w:r>
          </w:p>
          <w:p w14:paraId="0A7244EB" w14:textId="6D037E93" w:rsidR="008A4B82" w:rsidRPr="005663A2" w:rsidRDefault="008A4B82" w:rsidP="008A4B82">
            <w:pPr>
              <w:widowControl w:val="0"/>
              <w:numPr>
                <w:ilvl w:val="0"/>
                <w:numId w:val="18"/>
              </w:numPr>
              <w:tabs>
                <w:tab w:val="left" w:pos="819"/>
              </w:tabs>
              <w:autoSpaceDE w:val="0"/>
              <w:autoSpaceDN w:val="0"/>
              <w:spacing w:before="97" w:after="0" w:line="360" w:lineRule="auto"/>
              <w:ind w:left="816" w:right="84" w:hanging="357"/>
              <w:jc w:val="both"/>
              <w:rPr>
                <w:rFonts w:eastAsia="Times New Roman" w:cs="Times New Roman"/>
              </w:rPr>
            </w:pPr>
            <w:r w:rsidRPr="005663A2">
              <w:rPr>
                <w:rFonts w:eastAsia="Times New Roman" w:cs="Times New Roman"/>
              </w:rPr>
              <w:t>The actor can edit the quantity of 1 or more products in the shopping cart to increase or decrease and cannot reduce the quantity to 0.</w:t>
            </w:r>
          </w:p>
          <w:p w14:paraId="5CCAB0D4" w14:textId="77777777" w:rsidR="008A4B82" w:rsidRPr="005663A2" w:rsidRDefault="008A4B82" w:rsidP="008A4B82">
            <w:pPr>
              <w:pStyle w:val="ListParagraph"/>
              <w:widowControl w:val="0"/>
              <w:numPr>
                <w:ilvl w:val="0"/>
                <w:numId w:val="18"/>
              </w:numPr>
              <w:autoSpaceDE w:val="0"/>
              <w:autoSpaceDN w:val="0"/>
              <w:spacing w:before="9" w:after="0" w:line="360" w:lineRule="auto"/>
              <w:ind w:left="816" w:hanging="357"/>
              <w:rPr>
                <w:rFonts w:eastAsia="Times New Roman" w:cs="Times New Roman"/>
                <w:b/>
                <w:sz w:val="29"/>
              </w:rPr>
            </w:pPr>
            <w:r w:rsidRPr="005663A2">
              <w:rPr>
                <w:rFonts w:eastAsia="Times New Roman" w:cs="Times New Roman"/>
              </w:rPr>
              <w:lastRenderedPageBreak/>
              <w:t>The system updates changes to the shopping cart.</w:t>
            </w:r>
          </w:p>
        </w:tc>
      </w:tr>
      <w:tr w:rsidR="005663A2" w:rsidRPr="005663A2" w14:paraId="32DE0082" w14:textId="77777777" w:rsidTr="00721CD6">
        <w:trPr>
          <w:trHeight w:val="1578"/>
        </w:trPr>
        <w:tc>
          <w:tcPr>
            <w:tcW w:w="2070" w:type="dxa"/>
          </w:tcPr>
          <w:p w14:paraId="6B1BC002" w14:textId="77777777" w:rsidR="008A4B82" w:rsidRPr="005663A2" w:rsidRDefault="008A4B82" w:rsidP="00B9507B">
            <w:pPr>
              <w:widowControl w:val="0"/>
              <w:autoSpaceDE w:val="0"/>
              <w:autoSpaceDN w:val="0"/>
              <w:spacing w:before="3" w:after="0" w:line="240" w:lineRule="auto"/>
              <w:rPr>
                <w:rFonts w:eastAsia="Times New Roman" w:cs="Times New Roman"/>
                <w:b/>
                <w:sz w:val="29"/>
              </w:rPr>
            </w:pPr>
          </w:p>
          <w:p w14:paraId="22A20E81"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w w:val="95"/>
              </w:rPr>
              <w:t xml:space="preserve">Alternative </w:t>
            </w:r>
            <w:r w:rsidRPr="005663A2">
              <w:rPr>
                <w:rFonts w:eastAsia="Times New Roman" w:cs="Times New Roman"/>
              </w:rPr>
              <w:t>Flow</w:t>
            </w:r>
          </w:p>
        </w:tc>
        <w:tc>
          <w:tcPr>
            <w:tcW w:w="7255" w:type="dxa"/>
          </w:tcPr>
          <w:p w14:paraId="3E13356B" w14:textId="77777777" w:rsidR="008A4B82" w:rsidRPr="005663A2" w:rsidRDefault="008A4B82" w:rsidP="00B9507B">
            <w:pPr>
              <w:widowControl w:val="0"/>
              <w:autoSpaceDE w:val="0"/>
              <w:autoSpaceDN w:val="0"/>
              <w:spacing w:before="3" w:after="0" w:line="240" w:lineRule="auto"/>
              <w:rPr>
                <w:rFonts w:eastAsia="Times New Roman" w:cs="Times New Roman"/>
                <w:b/>
                <w:sz w:val="29"/>
              </w:rPr>
            </w:pPr>
          </w:p>
          <w:p w14:paraId="01F51973"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p>
        </w:tc>
      </w:tr>
      <w:tr w:rsidR="005663A2" w:rsidRPr="005663A2" w14:paraId="2EF2DAC0" w14:textId="77777777" w:rsidTr="00721CD6">
        <w:trPr>
          <w:trHeight w:val="1051"/>
        </w:trPr>
        <w:tc>
          <w:tcPr>
            <w:tcW w:w="2070" w:type="dxa"/>
          </w:tcPr>
          <w:p w14:paraId="09C649C2" w14:textId="77777777" w:rsidR="008A4B82" w:rsidRPr="005663A2" w:rsidRDefault="008A4B82" w:rsidP="00B9507B">
            <w:pPr>
              <w:widowControl w:val="0"/>
              <w:autoSpaceDE w:val="0"/>
              <w:autoSpaceDN w:val="0"/>
              <w:spacing w:before="3" w:after="0" w:line="240" w:lineRule="auto"/>
              <w:rPr>
                <w:rFonts w:eastAsia="Times New Roman" w:cs="Times New Roman"/>
                <w:b/>
                <w:sz w:val="29"/>
              </w:rPr>
            </w:pPr>
          </w:p>
          <w:p w14:paraId="17084962"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rPr>
              <w:t>Exception Flow</w:t>
            </w:r>
          </w:p>
        </w:tc>
        <w:tc>
          <w:tcPr>
            <w:tcW w:w="7255" w:type="dxa"/>
          </w:tcPr>
          <w:p w14:paraId="33F3E708" w14:textId="77777777" w:rsidR="008A4B82" w:rsidRPr="005663A2" w:rsidRDefault="008A4B82"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b/>
                <w:sz w:val="29"/>
              </w:rPr>
              <w:t xml:space="preserve"> </w:t>
            </w:r>
          </w:p>
        </w:tc>
      </w:tr>
    </w:tbl>
    <w:p w14:paraId="55CE5A86" w14:textId="74F35065" w:rsidR="008A4B82" w:rsidRPr="005663A2" w:rsidRDefault="008A4B82" w:rsidP="00DB55B9"/>
    <w:p w14:paraId="35602209" w14:textId="512843BD" w:rsidR="002C1F96" w:rsidRPr="005663A2" w:rsidRDefault="00DD4EAB" w:rsidP="00591582">
      <w:pPr>
        <w:pStyle w:val="Heading4"/>
        <w:rPr>
          <w:rFonts w:eastAsia="Times New Roman"/>
        </w:rPr>
      </w:pPr>
      <w:bookmarkStart w:id="56" w:name="_Toc153613244"/>
      <w:r>
        <w:rPr>
          <w:rFonts w:cs="Times New Roman"/>
        </w:rPr>
        <w:t>2.</w:t>
      </w:r>
      <w:r w:rsidR="002C1F96" w:rsidRPr="005663A2">
        <w:t>2.3.11. Use Case “</w:t>
      </w:r>
      <w:r w:rsidR="002C1F96" w:rsidRPr="005663A2">
        <w:rPr>
          <w:rFonts w:eastAsia="Times New Roman"/>
        </w:rPr>
        <w:t>Delete Cart Products”</w:t>
      </w:r>
      <w:bookmarkEnd w:id="56"/>
    </w:p>
    <w:p w14:paraId="51537F41" w14:textId="46D18415" w:rsidR="001C0059" w:rsidRDefault="001C0059" w:rsidP="001C0059">
      <w:pPr>
        <w:pStyle w:val="Caption"/>
        <w:keepNext/>
        <w:jc w:val="center"/>
      </w:pPr>
      <w:bookmarkStart w:id="57" w:name="_Toc153613398"/>
      <w:r>
        <w:t xml:space="preserve">Table </w:t>
      </w:r>
      <w:r>
        <w:fldChar w:fldCharType="begin"/>
      </w:r>
      <w:r>
        <w:instrText xml:space="preserve"> SEQ Table \* ARABIC </w:instrText>
      </w:r>
      <w:r>
        <w:fldChar w:fldCharType="separate"/>
      </w:r>
      <w:r w:rsidR="00B70F4E">
        <w:t>13</w:t>
      </w:r>
      <w:r>
        <w:fldChar w:fldCharType="end"/>
      </w:r>
      <w:r>
        <w:rPr>
          <w:lang w:val="en-US"/>
        </w:rPr>
        <w:t xml:space="preserve"> </w:t>
      </w:r>
      <w:r w:rsidRPr="00ED37B9">
        <w:rPr>
          <w:lang w:val="en-US"/>
        </w:rPr>
        <w:t>Use Case “Delete Cart Products”</w:t>
      </w:r>
      <w:bookmarkEnd w:id="57"/>
    </w:p>
    <w:tbl>
      <w:tblPr>
        <w:tblW w:w="932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0"/>
        <w:gridCol w:w="7255"/>
      </w:tblGrid>
      <w:tr w:rsidR="005663A2" w:rsidRPr="005663A2" w14:paraId="5605B9E6" w14:textId="77777777" w:rsidTr="00721CD6">
        <w:trPr>
          <w:trHeight w:val="844"/>
        </w:trPr>
        <w:tc>
          <w:tcPr>
            <w:tcW w:w="2070" w:type="dxa"/>
          </w:tcPr>
          <w:p w14:paraId="510AA5BC" w14:textId="77777777" w:rsidR="002C1F96" w:rsidRPr="005663A2" w:rsidRDefault="002C1F96" w:rsidP="00B9507B">
            <w:pPr>
              <w:widowControl w:val="0"/>
              <w:autoSpaceDE w:val="0"/>
              <w:autoSpaceDN w:val="0"/>
              <w:spacing w:after="0" w:line="240" w:lineRule="auto"/>
              <w:ind w:left="158"/>
              <w:rPr>
                <w:rFonts w:eastAsia="Times New Roman" w:cs="Times New Roman"/>
                <w:b/>
              </w:rPr>
            </w:pPr>
          </w:p>
          <w:p w14:paraId="2084F231" w14:textId="77777777" w:rsidR="002C1F96" w:rsidRPr="005663A2" w:rsidRDefault="002C1F96" w:rsidP="00B9507B">
            <w:pPr>
              <w:widowControl w:val="0"/>
              <w:autoSpaceDE w:val="0"/>
              <w:autoSpaceDN w:val="0"/>
              <w:spacing w:after="0" w:line="240" w:lineRule="auto"/>
              <w:ind w:left="158"/>
              <w:rPr>
                <w:rFonts w:eastAsia="Times New Roman" w:cs="Times New Roman"/>
              </w:rPr>
            </w:pPr>
            <w:r w:rsidRPr="005663A2">
              <w:rPr>
                <w:rFonts w:eastAsia="Times New Roman" w:cs="Times New Roman"/>
              </w:rPr>
              <w:t>Use Case ID</w:t>
            </w:r>
          </w:p>
        </w:tc>
        <w:tc>
          <w:tcPr>
            <w:tcW w:w="7255" w:type="dxa"/>
          </w:tcPr>
          <w:p w14:paraId="274C13ED" w14:textId="77777777" w:rsidR="002C1F96" w:rsidRPr="005663A2" w:rsidRDefault="002C1F96" w:rsidP="00B9507B">
            <w:pPr>
              <w:widowControl w:val="0"/>
              <w:autoSpaceDE w:val="0"/>
              <w:autoSpaceDN w:val="0"/>
              <w:spacing w:after="0" w:line="240" w:lineRule="auto"/>
              <w:ind w:left="109"/>
              <w:rPr>
                <w:rFonts w:eastAsia="Times New Roman" w:cs="Times New Roman"/>
                <w:b/>
              </w:rPr>
            </w:pPr>
          </w:p>
          <w:p w14:paraId="2CA52192" w14:textId="7E55BAB8" w:rsidR="002C1F96" w:rsidRPr="005663A2" w:rsidRDefault="002C1F96" w:rsidP="00B9507B">
            <w:pPr>
              <w:widowControl w:val="0"/>
              <w:autoSpaceDE w:val="0"/>
              <w:autoSpaceDN w:val="0"/>
              <w:spacing w:after="0" w:line="240" w:lineRule="auto"/>
              <w:ind w:left="109"/>
              <w:rPr>
                <w:rFonts w:eastAsia="Times New Roman" w:cs="Times New Roman"/>
              </w:rPr>
            </w:pPr>
            <w:r w:rsidRPr="005663A2">
              <w:rPr>
                <w:rFonts w:eastAsia="Times New Roman" w:cs="Times New Roman"/>
              </w:rPr>
              <w:t>UC_DCP</w:t>
            </w:r>
          </w:p>
        </w:tc>
      </w:tr>
      <w:tr w:rsidR="005663A2" w:rsidRPr="005663A2" w14:paraId="72677AED" w14:textId="77777777" w:rsidTr="00721CD6">
        <w:trPr>
          <w:trHeight w:val="871"/>
        </w:trPr>
        <w:tc>
          <w:tcPr>
            <w:tcW w:w="2070" w:type="dxa"/>
          </w:tcPr>
          <w:p w14:paraId="34B9A0EB" w14:textId="77777777" w:rsidR="002C1F96" w:rsidRPr="005663A2" w:rsidRDefault="002C1F96" w:rsidP="00B9507B">
            <w:pPr>
              <w:widowControl w:val="0"/>
              <w:autoSpaceDE w:val="0"/>
              <w:autoSpaceDN w:val="0"/>
              <w:spacing w:after="0" w:line="240" w:lineRule="auto"/>
              <w:ind w:left="158"/>
              <w:rPr>
                <w:rFonts w:eastAsia="Times New Roman" w:cs="Times New Roman"/>
                <w:b/>
              </w:rPr>
            </w:pPr>
          </w:p>
          <w:p w14:paraId="505F3495" w14:textId="77777777" w:rsidR="002C1F96" w:rsidRPr="005663A2" w:rsidRDefault="002C1F96" w:rsidP="00B9507B">
            <w:pPr>
              <w:widowControl w:val="0"/>
              <w:autoSpaceDE w:val="0"/>
              <w:autoSpaceDN w:val="0"/>
              <w:spacing w:after="0" w:line="240" w:lineRule="auto"/>
              <w:ind w:left="158"/>
              <w:rPr>
                <w:rFonts w:eastAsia="Times New Roman" w:cs="Times New Roman"/>
              </w:rPr>
            </w:pPr>
            <w:r w:rsidRPr="005663A2">
              <w:rPr>
                <w:rFonts w:eastAsia="Times New Roman" w:cs="Times New Roman"/>
              </w:rPr>
              <w:t>Use Case Name</w:t>
            </w:r>
          </w:p>
        </w:tc>
        <w:tc>
          <w:tcPr>
            <w:tcW w:w="7255" w:type="dxa"/>
          </w:tcPr>
          <w:p w14:paraId="6F711077" w14:textId="77777777" w:rsidR="002C1F96" w:rsidRPr="005663A2" w:rsidRDefault="002C1F96" w:rsidP="00B9507B">
            <w:pPr>
              <w:widowControl w:val="0"/>
              <w:autoSpaceDE w:val="0"/>
              <w:autoSpaceDN w:val="0"/>
              <w:spacing w:after="0" w:line="240" w:lineRule="auto"/>
              <w:ind w:left="109"/>
              <w:rPr>
                <w:rFonts w:eastAsia="Times New Roman" w:cs="Times New Roman"/>
                <w:b/>
              </w:rPr>
            </w:pPr>
          </w:p>
          <w:p w14:paraId="5F91AB5A" w14:textId="4DAB92F5" w:rsidR="002C1F96" w:rsidRPr="005663A2" w:rsidRDefault="002C1F96" w:rsidP="00B9507B">
            <w:pPr>
              <w:widowControl w:val="0"/>
              <w:autoSpaceDE w:val="0"/>
              <w:autoSpaceDN w:val="0"/>
              <w:spacing w:after="0" w:line="240" w:lineRule="auto"/>
              <w:ind w:left="109"/>
              <w:rPr>
                <w:rFonts w:eastAsia="Times New Roman" w:cs="Times New Roman"/>
              </w:rPr>
            </w:pPr>
            <w:r w:rsidRPr="005663A2">
              <w:rPr>
                <w:rFonts w:eastAsia="Times New Roman" w:cs="Times New Roman"/>
              </w:rPr>
              <w:t>Delete Cart Products</w:t>
            </w:r>
          </w:p>
        </w:tc>
      </w:tr>
      <w:tr w:rsidR="005663A2" w:rsidRPr="005663A2" w14:paraId="50F3923F" w14:textId="77777777" w:rsidTr="00721CD6">
        <w:trPr>
          <w:trHeight w:val="889"/>
        </w:trPr>
        <w:tc>
          <w:tcPr>
            <w:tcW w:w="2070" w:type="dxa"/>
          </w:tcPr>
          <w:p w14:paraId="06E3D122" w14:textId="77777777" w:rsidR="002C1F96" w:rsidRPr="005663A2" w:rsidRDefault="002C1F96" w:rsidP="00B9507B">
            <w:pPr>
              <w:widowControl w:val="0"/>
              <w:autoSpaceDE w:val="0"/>
              <w:autoSpaceDN w:val="0"/>
              <w:spacing w:after="0" w:line="240" w:lineRule="auto"/>
              <w:ind w:left="158"/>
              <w:rPr>
                <w:rFonts w:eastAsia="Times New Roman" w:cs="Times New Roman"/>
                <w:b/>
              </w:rPr>
            </w:pPr>
          </w:p>
          <w:p w14:paraId="6CDAC2B7" w14:textId="77777777" w:rsidR="002C1F96" w:rsidRPr="005663A2" w:rsidRDefault="002C1F96" w:rsidP="00B9507B">
            <w:pPr>
              <w:widowControl w:val="0"/>
              <w:autoSpaceDE w:val="0"/>
              <w:autoSpaceDN w:val="0"/>
              <w:spacing w:after="0" w:line="240" w:lineRule="auto"/>
              <w:ind w:left="158"/>
              <w:rPr>
                <w:rFonts w:eastAsia="Times New Roman" w:cs="Times New Roman"/>
              </w:rPr>
            </w:pPr>
            <w:r w:rsidRPr="005663A2">
              <w:rPr>
                <w:rFonts w:eastAsia="Times New Roman" w:cs="Times New Roman"/>
              </w:rPr>
              <w:t>Description</w:t>
            </w:r>
          </w:p>
        </w:tc>
        <w:tc>
          <w:tcPr>
            <w:tcW w:w="7255" w:type="dxa"/>
          </w:tcPr>
          <w:p w14:paraId="1F6CDD9E" w14:textId="77777777" w:rsidR="002C1F96" w:rsidRPr="005663A2" w:rsidRDefault="002C1F96" w:rsidP="00B9507B">
            <w:pPr>
              <w:widowControl w:val="0"/>
              <w:autoSpaceDE w:val="0"/>
              <w:autoSpaceDN w:val="0"/>
              <w:spacing w:after="0" w:line="240" w:lineRule="auto"/>
              <w:ind w:left="109"/>
              <w:rPr>
                <w:rFonts w:eastAsia="Times New Roman" w:cs="Times New Roman"/>
                <w:b/>
              </w:rPr>
            </w:pPr>
          </w:p>
          <w:p w14:paraId="2E7EC90C" w14:textId="77777777" w:rsidR="002C1F96" w:rsidRPr="005663A2" w:rsidRDefault="002C1F96" w:rsidP="00B9507B">
            <w:pPr>
              <w:widowControl w:val="0"/>
              <w:autoSpaceDE w:val="0"/>
              <w:autoSpaceDN w:val="0"/>
              <w:spacing w:after="0" w:line="240" w:lineRule="auto"/>
              <w:ind w:left="109"/>
              <w:rPr>
                <w:rFonts w:eastAsia="Times New Roman" w:cs="Times New Roman"/>
              </w:rPr>
            </w:pPr>
            <w:r w:rsidRPr="005663A2">
              <w:rPr>
                <w:rFonts w:eastAsia="Times New Roman" w:cs="Times New Roman"/>
              </w:rPr>
              <w:t xml:space="preserve">This use case allows Actor to remove products from cart. </w:t>
            </w:r>
          </w:p>
        </w:tc>
      </w:tr>
      <w:tr w:rsidR="005663A2" w:rsidRPr="005663A2" w14:paraId="634FDF86" w14:textId="77777777" w:rsidTr="00721CD6">
        <w:trPr>
          <w:trHeight w:val="781"/>
        </w:trPr>
        <w:tc>
          <w:tcPr>
            <w:tcW w:w="2070" w:type="dxa"/>
          </w:tcPr>
          <w:p w14:paraId="2B3E6044" w14:textId="77777777" w:rsidR="002C1F96" w:rsidRPr="005663A2" w:rsidRDefault="002C1F96" w:rsidP="00B9507B">
            <w:pPr>
              <w:widowControl w:val="0"/>
              <w:autoSpaceDE w:val="0"/>
              <w:autoSpaceDN w:val="0"/>
              <w:spacing w:after="0" w:line="240" w:lineRule="auto"/>
              <w:ind w:left="158"/>
              <w:rPr>
                <w:rFonts w:eastAsia="Times New Roman" w:cs="Times New Roman"/>
                <w:b/>
              </w:rPr>
            </w:pPr>
          </w:p>
          <w:p w14:paraId="12FFE154" w14:textId="77777777" w:rsidR="002C1F96" w:rsidRPr="005663A2" w:rsidRDefault="002C1F96" w:rsidP="00B9507B">
            <w:pPr>
              <w:widowControl w:val="0"/>
              <w:autoSpaceDE w:val="0"/>
              <w:autoSpaceDN w:val="0"/>
              <w:spacing w:after="0" w:line="240" w:lineRule="auto"/>
              <w:ind w:left="158"/>
              <w:rPr>
                <w:rFonts w:eastAsia="Times New Roman" w:cs="Times New Roman"/>
              </w:rPr>
            </w:pPr>
            <w:r w:rsidRPr="005663A2">
              <w:rPr>
                <w:rFonts w:eastAsia="Times New Roman" w:cs="Times New Roman"/>
              </w:rPr>
              <w:t>Actor</w:t>
            </w:r>
          </w:p>
        </w:tc>
        <w:tc>
          <w:tcPr>
            <w:tcW w:w="7255" w:type="dxa"/>
          </w:tcPr>
          <w:p w14:paraId="7D741812" w14:textId="77777777" w:rsidR="002C1F96" w:rsidRPr="005663A2" w:rsidRDefault="002C1F96" w:rsidP="00B9507B">
            <w:pPr>
              <w:widowControl w:val="0"/>
              <w:autoSpaceDE w:val="0"/>
              <w:autoSpaceDN w:val="0"/>
              <w:spacing w:after="0" w:line="240" w:lineRule="auto"/>
              <w:ind w:left="109"/>
              <w:rPr>
                <w:rFonts w:eastAsia="Times New Roman" w:cs="Times New Roman"/>
                <w:b/>
              </w:rPr>
            </w:pPr>
          </w:p>
          <w:p w14:paraId="69CC7275" w14:textId="77777777" w:rsidR="002C1F96" w:rsidRPr="005663A2" w:rsidRDefault="002C1F96" w:rsidP="00B9507B">
            <w:pPr>
              <w:widowControl w:val="0"/>
              <w:autoSpaceDE w:val="0"/>
              <w:autoSpaceDN w:val="0"/>
              <w:spacing w:after="0" w:line="240" w:lineRule="auto"/>
              <w:ind w:left="109"/>
              <w:rPr>
                <w:rFonts w:eastAsia="Times New Roman" w:cs="Times New Roman"/>
              </w:rPr>
            </w:pPr>
            <w:r w:rsidRPr="005663A2">
              <w:rPr>
                <w:rFonts w:eastAsia="Times New Roman" w:cs="Times New Roman"/>
              </w:rPr>
              <w:t>Member</w:t>
            </w:r>
          </w:p>
        </w:tc>
      </w:tr>
      <w:tr w:rsidR="005663A2" w:rsidRPr="005663A2" w14:paraId="13208441" w14:textId="77777777" w:rsidTr="00721CD6">
        <w:trPr>
          <w:trHeight w:val="1159"/>
        </w:trPr>
        <w:tc>
          <w:tcPr>
            <w:tcW w:w="2070" w:type="dxa"/>
          </w:tcPr>
          <w:p w14:paraId="0A3EFC89" w14:textId="77777777" w:rsidR="002C1F96" w:rsidRPr="005663A2" w:rsidRDefault="002C1F96" w:rsidP="00B9507B">
            <w:pPr>
              <w:widowControl w:val="0"/>
              <w:autoSpaceDE w:val="0"/>
              <w:autoSpaceDN w:val="0"/>
              <w:spacing w:after="0" w:line="240" w:lineRule="auto"/>
              <w:ind w:left="158"/>
              <w:rPr>
                <w:rFonts w:eastAsia="Times New Roman" w:cs="Times New Roman"/>
                <w:b/>
              </w:rPr>
            </w:pPr>
          </w:p>
          <w:p w14:paraId="2D6AD9FB" w14:textId="77777777" w:rsidR="002C1F96" w:rsidRPr="005663A2" w:rsidRDefault="002C1F96" w:rsidP="00B9507B">
            <w:pPr>
              <w:widowControl w:val="0"/>
              <w:autoSpaceDE w:val="0"/>
              <w:autoSpaceDN w:val="0"/>
              <w:spacing w:after="0" w:line="240" w:lineRule="auto"/>
              <w:ind w:left="158"/>
              <w:rPr>
                <w:rFonts w:eastAsia="Times New Roman" w:cs="Times New Roman"/>
              </w:rPr>
            </w:pPr>
            <w:r w:rsidRPr="005663A2">
              <w:rPr>
                <w:rFonts w:eastAsia="Times New Roman" w:cs="Times New Roman"/>
              </w:rPr>
              <w:t>Pre- Condition(s)</w:t>
            </w:r>
          </w:p>
        </w:tc>
        <w:tc>
          <w:tcPr>
            <w:tcW w:w="7255" w:type="dxa"/>
          </w:tcPr>
          <w:p w14:paraId="77392D39" w14:textId="77777777" w:rsidR="002C1F96" w:rsidRPr="005663A2" w:rsidRDefault="002C1F96" w:rsidP="00B9507B">
            <w:pPr>
              <w:widowControl w:val="0"/>
              <w:autoSpaceDE w:val="0"/>
              <w:autoSpaceDN w:val="0"/>
              <w:spacing w:after="0" w:line="240" w:lineRule="auto"/>
              <w:ind w:left="109"/>
              <w:rPr>
                <w:rFonts w:eastAsia="Times New Roman" w:cs="Times New Roman"/>
              </w:rPr>
            </w:pPr>
          </w:p>
          <w:p w14:paraId="6788E901" w14:textId="77777777" w:rsidR="002C1F96" w:rsidRPr="005663A2" w:rsidRDefault="002C1F96" w:rsidP="00B9507B">
            <w:pPr>
              <w:widowControl w:val="0"/>
              <w:autoSpaceDE w:val="0"/>
              <w:autoSpaceDN w:val="0"/>
              <w:spacing w:after="0" w:line="360" w:lineRule="auto"/>
              <w:ind w:left="108"/>
              <w:rPr>
                <w:rFonts w:eastAsia="Times New Roman" w:cs="Times New Roman"/>
              </w:rPr>
            </w:pPr>
            <w:r w:rsidRPr="005663A2">
              <w:rPr>
                <w:rFonts w:eastAsia="Times New Roman" w:cs="Times New Roman"/>
              </w:rPr>
              <w:t xml:space="preserve">The actor has logged in to the website. </w:t>
            </w:r>
          </w:p>
          <w:p w14:paraId="0A5FAA9A" w14:textId="77777777" w:rsidR="002C1F96" w:rsidRPr="005663A2" w:rsidRDefault="002C1F96" w:rsidP="00B9507B">
            <w:pPr>
              <w:widowControl w:val="0"/>
              <w:autoSpaceDE w:val="0"/>
              <w:autoSpaceDN w:val="0"/>
              <w:spacing w:after="0" w:line="360" w:lineRule="auto"/>
              <w:ind w:left="108"/>
              <w:rPr>
                <w:rFonts w:eastAsia="Times New Roman" w:cs="Times New Roman"/>
              </w:rPr>
            </w:pPr>
            <w:r w:rsidRPr="005663A2">
              <w:rPr>
                <w:rFonts w:eastAsia="Times New Roman" w:cs="Times New Roman"/>
              </w:rPr>
              <w:t>Actors need to have one or more products in their cart.</w:t>
            </w:r>
          </w:p>
        </w:tc>
      </w:tr>
      <w:tr w:rsidR="005663A2" w:rsidRPr="005663A2" w14:paraId="473E7572" w14:textId="77777777" w:rsidTr="00721CD6">
        <w:trPr>
          <w:trHeight w:val="1114"/>
        </w:trPr>
        <w:tc>
          <w:tcPr>
            <w:tcW w:w="2070" w:type="dxa"/>
          </w:tcPr>
          <w:p w14:paraId="617E6ED4" w14:textId="77777777" w:rsidR="002C1F96" w:rsidRPr="005663A2" w:rsidRDefault="002C1F96" w:rsidP="00B9507B">
            <w:pPr>
              <w:widowControl w:val="0"/>
              <w:autoSpaceDE w:val="0"/>
              <w:autoSpaceDN w:val="0"/>
              <w:spacing w:after="0" w:line="240" w:lineRule="auto"/>
              <w:ind w:left="158"/>
              <w:rPr>
                <w:rFonts w:eastAsia="Times New Roman" w:cs="Times New Roman"/>
                <w:b/>
              </w:rPr>
            </w:pPr>
          </w:p>
          <w:p w14:paraId="4A6EA437" w14:textId="77777777" w:rsidR="002C1F96" w:rsidRPr="005663A2" w:rsidRDefault="002C1F96" w:rsidP="00B9507B">
            <w:pPr>
              <w:widowControl w:val="0"/>
              <w:autoSpaceDE w:val="0"/>
              <w:autoSpaceDN w:val="0"/>
              <w:spacing w:after="0" w:line="240" w:lineRule="auto"/>
              <w:ind w:left="158"/>
              <w:rPr>
                <w:rFonts w:eastAsia="Times New Roman" w:cs="Times New Roman"/>
              </w:rPr>
            </w:pPr>
            <w:r w:rsidRPr="005663A2">
              <w:rPr>
                <w:rFonts w:eastAsia="Times New Roman" w:cs="Times New Roman"/>
              </w:rPr>
              <w:t>Post- Condition(s)</w:t>
            </w:r>
          </w:p>
        </w:tc>
        <w:tc>
          <w:tcPr>
            <w:tcW w:w="7255" w:type="dxa"/>
          </w:tcPr>
          <w:p w14:paraId="119EACB9" w14:textId="77777777" w:rsidR="002C1F96" w:rsidRPr="005663A2" w:rsidRDefault="002C1F96" w:rsidP="00B9507B">
            <w:pPr>
              <w:widowControl w:val="0"/>
              <w:autoSpaceDE w:val="0"/>
              <w:autoSpaceDN w:val="0"/>
              <w:spacing w:after="0" w:line="240" w:lineRule="auto"/>
              <w:ind w:left="109"/>
              <w:rPr>
                <w:rFonts w:eastAsia="Times New Roman" w:cs="Times New Roman"/>
                <w:b/>
              </w:rPr>
            </w:pPr>
          </w:p>
          <w:p w14:paraId="0F54E76A" w14:textId="77777777" w:rsidR="002C1F96" w:rsidRPr="005663A2" w:rsidRDefault="002C1F96" w:rsidP="00B9507B">
            <w:pPr>
              <w:widowControl w:val="0"/>
              <w:autoSpaceDE w:val="0"/>
              <w:autoSpaceDN w:val="0"/>
              <w:spacing w:after="0" w:line="240" w:lineRule="auto"/>
              <w:ind w:left="109"/>
              <w:rPr>
                <w:rFonts w:eastAsia="Times New Roman" w:cs="Times New Roman"/>
              </w:rPr>
            </w:pPr>
            <w:r w:rsidRPr="005663A2">
              <w:rPr>
                <w:rFonts w:eastAsia="Times New Roman" w:cs="Times New Roman"/>
              </w:rPr>
              <w:t>The actor successfully removes the product from the shopping cart.</w:t>
            </w:r>
          </w:p>
        </w:tc>
      </w:tr>
      <w:tr w:rsidR="005663A2" w:rsidRPr="005663A2" w14:paraId="2CE8460B" w14:textId="77777777" w:rsidTr="00721CD6">
        <w:trPr>
          <w:trHeight w:val="1578"/>
        </w:trPr>
        <w:tc>
          <w:tcPr>
            <w:tcW w:w="2070" w:type="dxa"/>
          </w:tcPr>
          <w:p w14:paraId="422C6923"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3CCA2B92" w14:textId="77777777" w:rsidR="002C1F96" w:rsidRPr="005663A2" w:rsidRDefault="002C1F96" w:rsidP="00B9507B">
            <w:pPr>
              <w:widowControl w:val="0"/>
              <w:autoSpaceDE w:val="0"/>
              <w:autoSpaceDN w:val="0"/>
              <w:spacing w:after="0" w:line="240" w:lineRule="auto"/>
              <w:ind w:left="158"/>
              <w:rPr>
                <w:rFonts w:eastAsia="Times New Roman" w:cs="Times New Roman"/>
                <w:b/>
              </w:rPr>
            </w:pPr>
            <w:r w:rsidRPr="005663A2">
              <w:rPr>
                <w:rFonts w:eastAsia="Times New Roman" w:cs="Times New Roman"/>
              </w:rPr>
              <w:t>Basic Flow</w:t>
            </w:r>
          </w:p>
        </w:tc>
        <w:tc>
          <w:tcPr>
            <w:tcW w:w="7255" w:type="dxa"/>
          </w:tcPr>
          <w:p w14:paraId="32F6614C" w14:textId="77777777" w:rsidR="002C1F96" w:rsidRPr="005663A2" w:rsidRDefault="002C1F96" w:rsidP="002C1F96">
            <w:pPr>
              <w:widowControl w:val="0"/>
              <w:numPr>
                <w:ilvl w:val="0"/>
                <w:numId w:val="19"/>
              </w:numPr>
              <w:tabs>
                <w:tab w:val="left" w:pos="819"/>
              </w:tabs>
              <w:autoSpaceDE w:val="0"/>
              <w:autoSpaceDN w:val="0"/>
              <w:spacing w:before="97" w:after="0" w:line="360" w:lineRule="auto"/>
              <w:ind w:right="84"/>
              <w:jc w:val="both"/>
              <w:rPr>
                <w:rFonts w:eastAsia="Times New Roman" w:cs="Times New Roman"/>
              </w:rPr>
            </w:pPr>
            <w:r w:rsidRPr="005663A2">
              <w:rPr>
                <w:rFonts w:eastAsia="Times New Roman" w:cs="Times New Roman"/>
              </w:rPr>
              <w:t>Actor clicks on the "Cart Icon" on the navigation bar of the website.</w:t>
            </w:r>
          </w:p>
          <w:p w14:paraId="30FF719C" w14:textId="77777777" w:rsidR="002C1F96" w:rsidRPr="005663A2" w:rsidRDefault="002C1F96" w:rsidP="002C1F96">
            <w:pPr>
              <w:widowControl w:val="0"/>
              <w:numPr>
                <w:ilvl w:val="0"/>
                <w:numId w:val="19"/>
              </w:numPr>
              <w:tabs>
                <w:tab w:val="left" w:pos="819"/>
              </w:tabs>
              <w:autoSpaceDE w:val="0"/>
              <w:autoSpaceDN w:val="0"/>
              <w:spacing w:before="97" w:after="0" w:line="360" w:lineRule="auto"/>
              <w:ind w:right="84"/>
              <w:jc w:val="both"/>
              <w:rPr>
                <w:rFonts w:eastAsia="Times New Roman" w:cs="Times New Roman"/>
              </w:rPr>
            </w:pPr>
            <w:r w:rsidRPr="005663A2">
              <w:rPr>
                <w:rFonts w:eastAsia="Times New Roman" w:cs="Times New Roman"/>
              </w:rPr>
              <w:t>The system displays Actor's shopping cart the list of products</w:t>
            </w:r>
          </w:p>
          <w:p w14:paraId="52B62EB5" w14:textId="77777777" w:rsidR="002C1F96" w:rsidRPr="005663A2" w:rsidRDefault="002C1F96" w:rsidP="002C1F96">
            <w:pPr>
              <w:widowControl w:val="0"/>
              <w:numPr>
                <w:ilvl w:val="0"/>
                <w:numId w:val="19"/>
              </w:numPr>
              <w:tabs>
                <w:tab w:val="left" w:pos="819"/>
              </w:tabs>
              <w:autoSpaceDE w:val="0"/>
              <w:autoSpaceDN w:val="0"/>
              <w:spacing w:before="97" w:after="0" w:line="360" w:lineRule="auto"/>
              <w:ind w:right="84"/>
              <w:jc w:val="both"/>
              <w:rPr>
                <w:rFonts w:eastAsia="Times New Roman" w:cs="Times New Roman"/>
              </w:rPr>
            </w:pPr>
            <w:r w:rsidRPr="005663A2">
              <w:rPr>
                <w:rFonts w:eastAsia="Times New Roman" w:cs="Times New Roman"/>
              </w:rPr>
              <w:lastRenderedPageBreak/>
              <w:t>Actor clicks on the trash icon right at the product he wants to delete to remove the product in the shopping cart.</w:t>
            </w:r>
          </w:p>
          <w:p w14:paraId="322AC912" w14:textId="77777777" w:rsidR="002C1F96" w:rsidRPr="005663A2" w:rsidRDefault="002C1F96" w:rsidP="002C1F96">
            <w:pPr>
              <w:pStyle w:val="ListParagraph"/>
              <w:widowControl w:val="0"/>
              <w:numPr>
                <w:ilvl w:val="0"/>
                <w:numId w:val="19"/>
              </w:numPr>
              <w:autoSpaceDE w:val="0"/>
              <w:autoSpaceDN w:val="0"/>
              <w:spacing w:after="0" w:line="240" w:lineRule="auto"/>
              <w:rPr>
                <w:rFonts w:eastAsia="Times New Roman" w:cs="Times New Roman"/>
                <w:b/>
              </w:rPr>
            </w:pPr>
            <w:r w:rsidRPr="005663A2">
              <w:rPr>
                <w:rFonts w:eastAsia="Times New Roman" w:cs="Times New Roman"/>
              </w:rPr>
              <w:t>The system updates the changes about the cart.</w:t>
            </w:r>
          </w:p>
          <w:p w14:paraId="2E707FEC" w14:textId="77777777" w:rsidR="002C1F96" w:rsidRPr="005663A2" w:rsidRDefault="002C1F96" w:rsidP="00B9507B">
            <w:pPr>
              <w:pStyle w:val="ListParagraph"/>
              <w:widowControl w:val="0"/>
              <w:autoSpaceDE w:val="0"/>
              <w:autoSpaceDN w:val="0"/>
              <w:spacing w:after="0" w:line="240" w:lineRule="auto"/>
              <w:ind w:left="818"/>
              <w:rPr>
                <w:rFonts w:eastAsia="Times New Roman" w:cs="Times New Roman"/>
                <w:b/>
              </w:rPr>
            </w:pPr>
          </w:p>
        </w:tc>
      </w:tr>
      <w:tr w:rsidR="005663A2" w:rsidRPr="005663A2" w14:paraId="787226BA" w14:textId="77777777" w:rsidTr="00721CD6">
        <w:trPr>
          <w:trHeight w:val="1578"/>
        </w:trPr>
        <w:tc>
          <w:tcPr>
            <w:tcW w:w="2070" w:type="dxa"/>
          </w:tcPr>
          <w:p w14:paraId="65D3EE82"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0E71DB41" w14:textId="77777777" w:rsidR="002C1F96" w:rsidRPr="005663A2" w:rsidRDefault="002C1F96" w:rsidP="00B9507B">
            <w:pPr>
              <w:widowControl w:val="0"/>
              <w:autoSpaceDE w:val="0"/>
              <w:autoSpaceDN w:val="0"/>
              <w:spacing w:after="0" w:line="240" w:lineRule="auto"/>
              <w:ind w:left="158"/>
              <w:rPr>
                <w:rFonts w:eastAsia="Times New Roman" w:cs="Times New Roman"/>
                <w:b/>
              </w:rPr>
            </w:pPr>
            <w:r w:rsidRPr="005663A2">
              <w:rPr>
                <w:rFonts w:eastAsia="Times New Roman" w:cs="Times New Roman"/>
                <w:w w:val="95"/>
              </w:rPr>
              <w:t xml:space="preserve">Alternative </w:t>
            </w:r>
            <w:r w:rsidRPr="005663A2">
              <w:rPr>
                <w:rFonts w:eastAsia="Times New Roman" w:cs="Times New Roman"/>
              </w:rPr>
              <w:t>Flow</w:t>
            </w:r>
          </w:p>
        </w:tc>
        <w:tc>
          <w:tcPr>
            <w:tcW w:w="7255" w:type="dxa"/>
          </w:tcPr>
          <w:p w14:paraId="40F500EA"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1230E29C" w14:textId="77777777" w:rsidR="002C1F96" w:rsidRPr="005663A2" w:rsidRDefault="002C1F96" w:rsidP="00B9507B">
            <w:pPr>
              <w:widowControl w:val="0"/>
              <w:autoSpaceDE w:val="0"/>
              <w:autoSpaceDN w:val="0"/>
              <w:spacing w:after="0" w:line="240" w:lineRule="auto"/>
              <w:ind w:left="109"/>
              <w:rPr>
                <w:rFonts w:eastAsia="Times New Roman" w:cs="Times New Roman"/>
                <w:b/>
              </w:rPr>
            </w:pPr>
          </w:p>
        </w:tc>
      </w:tr>
      <w:tr w:rsidR="005663A2" w:rsidRPr="005663A2" w14:paraId="2BF06615" w14:textId="77777777" w:rsidTr="00721CD6">
        <w:trPr>
          <w:trHeight w:val="961"/>
        </w:trPr>
        <w:tc>
          <w:tcPr>
            <w:tcW w:w="2070" w:type="dxa"/>
          </w:tcPr>
          <w:p w14:paraId="4E44A647"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3AABE39C" w14:textId="77777777" w:rsidR="002C1F96" w:rsidRPr="005663A2" w:rsidRDefault="002C1F96" w:rsidP="00B9507B">
            <w:pPr>
              <w:widowControl w:val="0"/>
              <w:autoSpaceDE w:val="0"/>
              <w:autoSpaceDN w:val="0"/>
              <w:spacing w:after="0" w:line="240" w:lineRule="auto"/>
              <w:ind w:left="158"/>
              <w:rPr>
                <w:rFonts w:eastAsia="Times New Roman" w:cs="Times New Roman"/>
                <w:b/>
              </w:rPr>
            </w:pPr>
            <w:r w:rsidRPr="005663A2">
              <w:rPr>
                <w:rFonts w:eastAsia="Times New Roman" w:cs="Times New Roman"/>
              </w:rPr>
              <w:t>Exception Flow</w:t>
            </w:r>
          </w:p>
        </w:tc>
        <w:tc>
          <w:tcPr>
            <w:tcW w:w="7255" w:type="dxa"/>
          </w:tcPr>
          <w:p w14:paraId="6F47AE23" w14:textId="77777777" w:rsidR="002C1F96" w:rsidRPr="005663A2" w:rsidRDefault="002C1F96" w:rsidP="00B9507B">
            <w:pPr>
              <w:widowControl w:val="0"/>
              <w:autoSpaceDE w:val="0"/>
              <w:autoSpaceDN w:val="0"/>
              <w:spacing w:after="0" w:line="240" w:lineRule="auto"/>
              <w:ind w:left="109"/>
              <w:rPr>
                <w:rFonts w:eastAsia="Times New Roman" w:cs="Times New Roman"/>
                <w:b/>
              </w:rPr>
            </w:pPr>
          </w:p>
        </w:tc>
      </w:tr>
    </w:tbl>
    <w:p w14:paraId="7ADA7772" w14:textId="77777777" w:rsidR="002C1F96" w:rsidRPr="005663A2" w:rsidRDefault="002C1F96" w:rsidP="00DB55B9"/>
    <w:p w14:paraId="7B10814E" w14:textId="000A2894" w:rsidR="00CA4F8D" w:rsidRPr="005663A2" w:rsidRDefault="00DD4EAB" w:rsidP="00E63FA1">
      <w:pPr>
        <w:pStyle w:val="Heading4"/>
        <w:spacing w:line="360" w:lineRule="auto"/>
        <w:rPr>
          <w:rFonts w:cs="Times New Roman"/>
        </w:rPr>
      </w:pPr>
      <w:bookmarkStart w:id="58" w:name="_Toc153613245"/>
      <w:r>
        <w:rPr>
          <w:rFonts w:cs="Times New Roman"/>
        </w:rPr>
        <w:t>2.</w:t>
      </w:r>
      <w:r w:rsidR="00CA4F8D" w:rsidRPr="005663A2">
        <w:rPr>
          <w:rFonts w:cs="Times New Roman"/>
        </w:rPr>
        <w:t>2.3.</w:t>
      </w:r>
      <w:r w:rsidR="002C1F96" w:rsidRPr="005663A2">
        <w:rPr>
          <w:rFonts w:cs="Times New Roman"/>
        </w:rPr>
        <w:t>12</w:t>
      </w:r>
      <w:r w:rsidR="00CA4F8D" w:rsidRPr="005663A2">
        <w:rPr>
          <w:rFonts w:cs="Times New Roman"/>
        </w:rPr>
        <w:t>. Use Case “</w:t>
      </w:r>
      <w:r w:rsidR="00E63FA1" w:rsidRPr="005663A2">
        <w:rPr>
          <w:rFonts w:cs="Times New Roman"/>
        </w:rPr>
        <w:t>Buy</w:t>
      </w:r>
      <w:r w:rsidR="00CA4F8D" w:rsidRPr="005663A2">
        <w:rPr>
          <w:rFonts w:cs="Times New Roman"/>
        </w:rPr>
        <w:t xml:space="preserve"> </w:t>
      </w:r>
      <w:r w:rsidR="00E63FA1" w:rsidRPr="005663A2">
        <w:rPr>
          <w:rFonts w:cs="Times New Roman"/>
        </w:rPr>
        <w:t>Product</w:t>
      </w:r>
      <w:r w:rsidR="00CA4F8D" w:rsidRPr="005663A2">
        <w:rPr>
          <w:rFonts w:cs="Times New Roman"/>
        </w:rPr>
        <w:t>”</w:t>
      </w:r>
      <w:bookmarkEnd w:id="58"/>
    </w:p>
    <w:p w14:paraId="36AF2153" w14:textId="2A297CB0" w:rsidR="001C0059" w:rsidRDefault="001C0059" w:rsidP="001C0059">
      <w:pPr>
        <w:pStyle w:val="Caption"/>
        <w:keepNext/>
        <w:jc w:val="center"/>
      </w:pPr>
      <w:bookmarkStart w:id="59" w:name="_Toc153613399"/>
      <w:r>
        <w:t xml:space="preserve">Table </w:t>
      </w:r>
      <w:r>
        <w:fldChar w:fldCharType="begin"/>
      </w:r>
      <w:r>
        <w:instrText xml:space="preserve"> SEQ Table \* ARABIC </w:instrText>
      </w:r>
      <w:r>
        <w:fldChar w:fldCharType="separate"/>
      </w:r>
      <w:r w:rsidR="00B70F4E">
        <w:t>14</w:t>
      </w:r>
      <w:r>
        <w:fldChar w:fldCharType="end"/>
      </w:r>
      <w:r>
        <w:rPr>
          <w:lang w:val="en-US"/>
        </w:rPr>
        <w:t xml:space="preserve"> </w:t>
      </w:r>
      <w:r w:rsidRPr="00485FD6">
        <w:rPr>
          <w:lang w:val="en-US"/>
        </w:rPr>
        <w:t>Use Case “Buy Product”</w:t>
      </w:r>
      <w:bookmarkEnd w:id="59"/>
    </w:p>
    <w:tbl>
      <w:tblPr>
        <w:tblStyle w:val="TableGrid"/>
        <w:tblW w:w="0" w:type="auto"/>
        <w:tblLook w:val="04A0" w:firstRow="1" w:lastRow="0" w:firstColumn="1" w:lastColumn="0" w:noHBand="0" w:noVBand="1"/>
      </w:tblPr>
      <w:tblGrid>
        <w:gridCol w:w="2065"/>
        <w:gridCol w:w="6951"/>
      </w:tblGrid>
      <w:tr w:rsidR="005663A2" w:rsidRPr="005663A2" w14:paraId="3AA345F7" w14:textId="77777777" w:rsidTr="00721CD6">
        <w:tc>
          <w:tcPr>
            <w:tcW w:w="2065" w:type="dxa"/>
          </w:tcPr>
          <w:p w14:paraId="1C576CCA" w14:textId="77777777" w:rsidR="00020625" w:rsidRPr="005663A2" w:rsidRDefault="00020625" w:rsidP="00A43C3B">
            <w:pPr>
              <w:spacing w:line="360" w:lineRule="auto"/>
              <w:rPr>
                <w:rFonts w:cs="Times New Roman"/>
                <w:szCs w:val="26"/>
              </w:rPr>
            </w:pPr>
            <w:r w:rsidRPr="005663A2">
              <w:rPr>
                <w:rFonts w:cs="Times New Roman"/>
                <w:szCs w:val="26"/>
              </w:rPr>
              <w:t>Use Case ID</w:t>
            </w:r>
          </w:p>
        </w:tc>
        <w:tc>
          <w:tcPr>
            <w:tcW w:w="6951" w:type="dxa"/>
          </w:tcPr>
          <w:p w14:paraId="60F53947" w14:textId="77777777" w:rsidR="00020625" w:rsidRPr="005663A2" w:rsidRDefault="00020625" w:rsidP="00A43C3B">
            <w:pPr>
              <w:spacing w:line="360" w:lineRule="auto"/>
              <w:rPr>
                <w:rFonts w:cs="Times New Roman"/>
                <w:szCs w:val="26"/>
              </w:rPr>
            </w:pPr>
            <w:r w:rsidRPr="005663A2">
              <w:rPr>
                <w:rFonts w:cs="Times New Roman"/>
                <w:szCs w:val="26"/>
              </w:rPr>
              <w:t>UC_BP</w:t>
            </w:r>
          </w:p>
        </w:tc>
      </w:tr>
      <w:tr w:rsidR="005663A2" w:rsidRPr="005663A2" w14:paraId="215A9D15" w14:textId="77777777" w:rsidTr="00721CD6">
        <w:tc>
          <w:tcPr>
            <w:tcW w:w="2065" w:type="dxa"/>
          </w:tcPr>
          <w:p w14:paraId="24BFE129" w14:textId="77777777" w:rsidR="00020625" w:rsidRPr="005663A2" w:rsidRDefault="00020625" w:rsidP="00A43C3B">
            <w:pPr>
              <w:spacing w:line="360" w:lineRule="auto"/>
              <w:rPr>
                <w:rFonts w:cs="Times New Roman"/>
                <w:szCs w:val="26"/>
              </w:rPr>
            </w:pPr>
            <w:r w:rsidRPr="005663A2">
              <w:rPr>
                <w:rFonts w:cs="Times New Roman"/>
                <w:szCs w:val="26"/>
              </w:rPr>
              <w:t>Use Case Name</w:t>
            </w:r>
          </w:p>
        </w:tc>
        <w:tc>
          <w:tcPr>
            <w:tcW w:w="6951" w:type="dxa"/>
          </w:tcPr>
          <w:p w14:paraId="702D9FDC" w14:textId="77777777" w:rsidR="00020625" w:rsidRPr="005663A2" w:rsidRDefault="00020625" w:rsidP="00A43C3B">
            <w:pPr>
              <w:spacing w:line="360" w:lineRule="auto"/>
              <w:rPr>
                <w:rFonts w:cs="Times New Roman"/>
                <w:szCs w:val="26"/>
              </w:rPr>
            </w:pPr>
            <w:r w:rsidRPr="005663A2">
              <w:rPr>
                <w:rFonts w:cs="Times New Roman"/>
                <w:szCs w:val="26"/>
              </w:rPr>
              <w:t>Buy Product</w:t>
            </w:r>
          </w:p>
        </w:tc>
      </w:tr>
      <w:tr w:rsidR="005663A2" w:rsidRPr="005663A2" w14:paraId="4C8715B2" w14:textId="77777777" w:rsidTr="00721CD6">
        <w:tc>
          <w:tcPr>
            <w:tcW w:w="2065" w:type="dxa"/>
          </w:tcPr>
          <w:p w14:paraId="2C48E04F" w14:textId="77777777" w:rsidR="00020625" w:rsidRPr="005663A2" w:rsidRDefault="00020625" w:rsidP="00A43C3B">
            <w:pPr>
              <w:spacing w:line="360" w:lineRule="auto"/>
              <w:rPr>
                <w:rFonts w:cs="Times New Roman"/>
                <w:szCs w:val="26"/>
              </w:rPr>
            </w:pPr>
            <w:r w:rsidRPr="005663A2">
              <w:rPr>
                <w:rFonts w:cs="Times New Roman"/>
                <w:szCs w:val="26"/>
              </w:rPr>
              <w:t>Description</w:t>
            </w:r>
          </w:p>
        </w:tc>
        <w:tc>
          <w:tcPr>
            <w:tcW w:w="6951" w:type="dxa"/>
          </w:tcPr>
          <w:p w14:paraId="02D1FA97" w14:textId="77777777" w:rsidR="00020625" w:rsidRPr="005663A2" w:rsidRDefault="00020625" w:rsidP="00A43C3B">
            <w:pPr>
              <w:spacing w:line="360" w:lineRule="auto"/>
              <w:rPr>
                <w:rFonts w:cs="Times New Roman"/>
                <w:szCs w:val="26"/>
              </w:rPr>
            </w:pPr>
            <w:r w:rsidRPr="005663A2">
              <w:rPr>
                <w:rFonts w:cs="Times New Roman"/>
                <w:szCs w:val="26"/>
              </w:rPr>
              <w:t>This use case allows the Actor to order the selected product</w:t>
            </w:r>
          </w:p>
        </w:tc>
      </w:tr>
      <w:tr w:rsidR="005663A2" w:rsidRPr="005663A2" w14:paraId="26174EB2" w14:textId="77777777" w:rsidTr="00721CD6">
        <w:tc>
          <w:tcPr>
            <w:tcW w:w="2065" w:type="dxa"/>
          </w:tcPr>
          <w:p w14:paraId="75583943" w14:textId="77777777" w:rsidR="00020625" w:rsidRPr="005663A2" w:rsidRDefault="00020625" w:rsidP="00A43C3B">
            <w:pPr>
              <w:spacing w:line="360" w:lineRule="auto"/>
              <w:rPr>
                <w:rFonts w:cs="Times New Roman"/>
                <w:szCs w:val="26"/>
              </w:rPr>
            </w:pPr>
            <w:r w:rsidRPr="005663A2">
              <w:rPr>
                <w:rFonts w:cs="Times New Roman"/>
                <w:szCs w:val="26"/>
              </w:rPr>
              <w:t>Actor</w:t>
            </w:r>
          </w:p>
        </w:tc>
        <w:tc>
          <w:tcPr>
            <w:tcW w:w="6951" w:type="dxa"/>
          </w:tcPr>
          <w:p w14:paraId="5499A9E3" w14:textId="77777777" w:rsidR="00020625" w:rsidRPr="005663A2" w:rsidRDefault="00020625" w:rsidP="00A43C3B">
            <w:pPr>
              <w:spacing w:line="360" w:lineRule="auto"/>
              <w:rPr>
                <w:rFonts w:cs="Times New Roman"/>
                <w:szCs w:val="26"/>
              </w:rPr>
            </w:pPr>
            <w:r w:rsidRPr="005663A2">
              <w:rPr>
                <w:rFonts w:cs="Times New Roman"/>
                <w:szCs w:val="26"/>
              </w:rPr>
              <w:t>Member</w:t>
            </w:r>
          </w:p>
        </w:tc>
      </w:tr>
      <w:tr w:rsidR="005663A2" w:rsidRPr="005663A2" w14:paraId="65A68376" w14:textId="77777777" w:rsidTr="00721CD6">
        <w:tc>
          <w:tcPr>
            <w:tcW w:w="2065" w:type="dxa"/>
          </w:tcPr>
          <w:p w14:paraId="6732C559" w14:textId="77777777" w:rsidR="00020625" w:rsidRPr="005663A2" w:rsidRDefault="00020625" w:rsidP="00A43C3B">
            <w:pPr>
              <w:spacing w:line="360" w:lineRule="auto"/>
              <w:rPr>
                <w:rFonts w:cs="Times New Roman"/>
                <w:szCs w:val="26"/>
              </w:rPr>
            </w:pPr>
            <w:r w:rsidRPr="005663A2">
              <w:rPr>
                <w:rFonts w:cs="Times New Roman"/>
                <w:szCs w:val="26"/>
              </w:rPr>
              <w:t>Pre-</w:t>
            </w:r>
          </w:p>
          <w:p w14:paraId="21C9DA80" w14:textId="77777777" w:rsidR="00020625" w:rsidRPr="005663A2" w:rsidRDefault="00020625" w:rsidP="00A43C3B">
            <w:pPr>
              <w:spacing w:line="360" w:lineRule="auto"/>
              <w:rPr>
                <w:rFonts w:cs="Times New Roman"/>
                <w:szCs w:val="26"/>
              </w:rPr>
            </w:pPr>
            <w:r w:rsidRPr="005663A2">
              <w:rPr>
                <w:rFonts w:cs="Times New Roman"/>
                <w:szCs w:val="26"/>
              </w:rPr>
              <w:t>Condition(s)</w:t>
            </w:r>
          </w:p>
        </w:tc>
        <w:tc>
          <w:tcPr>
            <w:tcW w:w="6951" w:type="dxa"/>
          </w:tcPr>
          <w:p w14:paraId="57D01AF1" w14:textId="77777777" w:rsidR="00020625" w:rsidRPr="005663A2" w:rsidRDefault="00020625" w:rsidP="00A43C3B">
            <w:pPr>
              <w:spacing w:line="360" w:lineRule="auto"/>
              <w:rPr>
                <w:rFonts w:cs="Times New Roman"/>
                <w:szCs w:val="26"/>
              </w:rPr>
            </w:pPr>
            <w:r w:rsidRPr="005663A2">
              <w:rPr>
                <w:rFonts w:cs="Times New Roman"/>
                <w:szCs w:val="26"/>
              </w:rPr>
              <w:t>The actor has logged in to the website.</w:t>
            </w:r>
          </w:p>
        </w:tc>
      </w:tr>
      <w:tr w:rsidR="005663A2" w:rsidRPr="005663A2" w14:paraId="52BC59C0" w14:textId="77777777" w:rsidTr="00721CD6">
        <w:tc>
          <w:tcPr>
            <w:tcW w:w="2065" w:type="dxa"/>
          </w:tcPr>
          <w:p w14:paraId="400E45FF" w14:textId="77777777" w:rsidR="00020625" w:rsidRPr="005663A2" w:rsidRDefault="00020625" w:rsidP="00A43C3B">
            <w:pPr>
              <w:spacing w:line="360" w:lineRule="auto"/>
              <w:rPr>
                <w:rFonts w:cs="Times New Roman"/>
                <w:szCs w:val="26"/>
              </w:rPr>
            </w:pPr>
            <w:r w:rsidRPr="005663A2">
              <w:rPr>
                <w:rFonts w:cs="Times New Roman"/>
                <w:szCs w:val="26"/>
              </w:rPr>
              <w:t>Post-</w:t>
            </w:r>
          </w:p>
          <w:p w14:paraId="7EA01256" w14:textId="77777777" w:rsidR="00020625" w:rsidRPr="005663A2" w:rsidRDefault="00020625" w:rsidP="00A43C3B">
            <w:pPr>
              <w:spacing w:line="360" w:lineRule="auto"/>
              <w:rPr>
                <w:rFonts w:cs="Times New Roman"/>
                <w:szCs w:val="26"/>
              </w:rPr>
            </w:pPr>
            <w:r w:rsidRPr="005663A2">
              <w:rPr>
                <w:rFonts w:cs="Times New Roman"/>
                <w:szCs w:val="26"/>
              </w:rPr>
              <w:t>Condition(s)</w:t>
            </w:r>
          </w:p>
        </w:tc>
        <w:tc>
          <w:tcPr>
            <w:tcW w:w="6951" w:type="dxa"/>
          </w:tcPr>
          <w:p w14:paraId="5DEC711D" w14:textId="77777777" w:rsidR="00020625" w:rsidRPr="005663A2" w:rsidRDefault="00020625" w:rsidP="00A43C3B">
            <w:pPr>
              <w:spacing w:line="360" w:lineRule="auto"/>
              <w:rPr>
                <w:rFonts w:cs="Times New Roman"/>
                <w:szCs w:val="26"/>
              </w:rPr>
            </w:pPr>
            <w:r w:rsidRPr="005663A2">
              <w:rPr>
                <w:rFonts w:cs="Times New Roman"/>
                <w:szCs w:val="26"/>
              </w:rPr>
              <w:t>The actor has placed a successful order.</w:t>
            </w:r>
          </w:p>
        </w:tc>
      </w:tr>
      <w:tr w:rsidR="005663A2" w:rsidRPr="005663A2" w14:paraId="2C9097FD" w14:textId="77777777" w:rsidTr="00721CD6">
        <w:tc>
          <w:tcPr>
            <w:tcW w:w="2065" w:type="dxa"/>
          </w:tcPr>
          <w:p w14:paraId="1ECBEA07" w14:textId="77777777" w:rsidR="00020625" w:rsidRPr="005663A2" w:rsidRDefault="00020625" w:rsidP="00A43C3B">
            <w:pPr>
              <w:spacing w:line="360" w:lineRule="auto"/>
              <w:rPr>
                <w:rFonts w:cs="Times New Roman"/>
                <w:szCs w:val="26"/>
              </w:rPr>
            </w:pPr>
            <w:r w:rsidRPr="005663A2">
              <w:rPr>
                <w:rFonts w:cs="Times New Roman"/>
                <w:szCs w:val="26"/>
              </w:rPr>
              <w:t>Basic Flow</w:t>
            </w:r>
          </w:p>
        </w:tc>
        <w:tc>
          <w:tcPr>
            <w:tcW w:w="6951" w:type="dxa"/>
          </w:tcPr>
          <w:p w14:paraId="0FDDC8C4" w14:textId="77777777" w:rsidR="00020625" w:rsidRPr="005663A2" w:rsidRDefault="00020625" w:rsidP="00A43C3B">
            <w:pPr>
              <w:spacing w:line="360" w:lineRule="auto"/>
              <w:rPr>
                <w:rFonts w:cs="Times New Roman"/>
                <w:szCs w:val="26"/>
              </w:rPr>
            </w:pPr>
            <w:r w:rsidRPr="005663A2">
              <w:rPr>
                <w:rFonts w:cs="Times New Roman"/>
                <w:szCs w:val="26"/>
              </w:rPr>
              <w:t>1. Actor accesses the shopping cart on the website.</w:t>
            </w:r>
          </w:p>
          <w:p w14:paraId="4A6BBFD9" w14:textId="77777777" w:rsidR="00020625" w:rsidRPr="005663A2" w:rsidRDefault="00020625" w:rsidP="00A43C3B">
            <w:pPr>
              <w:spacing w:line="360" w:lineRule="auto"/>
              <w:rPr>
                <w:rFonts w:cs="Times New Roman"/>
                <w:szCs w:val="26"/>
              </w:rPr>
            </w:pPr>
            <w:r w:rsidRPr="005663A2">
              <w:rPr>
                <w:rFonts w:cs="Times New Roman"/>
                <w:szCs w:val="26"/>
              </w:rPr>
              <w:t>2. The system displays the list of products in the shopping cart.</w:t>
            </w:r>
          </w:p>
          <w:p w14:paraId="22ABCDF6" w14:textId="77777777" w:rsidR="00020625" w:rsidRPr="005663A2" w:rsidRDefault="00020625" w:rsidP="00A43C3B">
            <w:pPr>
              <w:spacing w:line="360" w:lineRule="auto"/>
              <w:rPr>
                <w:rFonts w:cs="Times New Roman"/>
                <w:szCs w:val="26"/>
              </w:rPr>
            </w:pPr>
            <w:r w:rsidRPr="005663A2">
              <w:rPr>
                <w:rFonts w:cs="Times New Roman"/>
                <w:szCs w:val="26"/>
              </w:rPr>
              <w:t>3. Actor confirms the product information and quantity.</w:t>
            </w:r>
          </w:p>
          <w:p w14:paraId="34091FF3" w14:textId="77777777" w:rsidR="00020625" w:rsidRPr="005663A2" w:rsidRDefault="00020625" w:rsidP="00A43C3B">
            <w:pPr>
              <w:spacing w:line="360" w:lineRule="auto"/>
              <w:rPr>
                <w:rFonts w:cs="Times New Roman"/>
                <w:szCs w:val="26"/>
              </w:rPr>
            </w:pPr>
            <w:r w:rsidRPr="005663A2">
              <w:rPr>
                <w:rFonts w:cs="Times New Roman"/>
                <w:szCs w:val="26"/>
              </w:rPr>
              <w:t>4. Actor clicks Checkout</w:t>
            </w:r>
          </w:p>
          <w:p w14:paraId="5D1B6EFD" w14:textId="77777777" w:rsidR="00020625" w:rsidRPr="005663A2" w:rsidRDefault="00020625" w:rsidP="00A43C3B">
            <w:pPr>
              <w:spacing w:line="360" w:lineRule="auto"/>
              <w:rPr>
                <w:rFonts w:cs="Times New Roman"/>
                <w:szCs w:val="26"/>
              </w:rPr>
            </w:pPr>
            <w:r w:rsidRPr="005663A2">
              <w:rPr>
                <w:rFonts w:cs="Times New Roman"/>
                <w:szCs w:val="26"/>
              </w:rPr>
              <w:t>5. The system displays the shipping detail on page</w:t>
            </w:r>
          </w:p>
          <w:p w14:paraId="007DC538" w14:textId="77777777" w:rsidR="00020625" w:rsidRPr="005663A2" w:rsidRDefault="00020625" w:rsidP="00A43C3B">
            <w:pPr>
              <w:spacing w:line="360" w:lineRule="auto"/>
              <w:rPr>
                <w:rFonts w:cs="Times New Roman"/>
                <w:szCs w:val="26"/>
              </w:rPr>
            </w:pPr>
            <w:r w:rsidRPr="005663A2">
              <w:rPr>
                <w:rFonts w:cs="Times New Roman"/>
                <w:szCs w:val="26"/>
              </w:rPr>
              <w:t>6. The actor fills in shipping information</w:t>
            </w:r>
          </w:p>
          <w:p w14:paraId="740398A2" w14:textId="77777777" w:rsidR="00020625" w:rsidRPr="005663A2" w:rsidRDefault="00020625" w:rsidP="00A43C3B">
            <w:pPr>
              <w:spacing w:line="360" w:lineRule="auto"/>
              <w:rPr>
                <w:rFonts w:cs="Times New Roman"/>
                <w:szCs w:val="26"/>
              </w:rPr>
            </w:pPr>
            <w:r w:rsidRPr="005663A2">
              <w:rPr>
                <w:rFonts w:cs="Times New Roman"/>
                <w:szCs w:val="26"/>
              </w:rPr>
              <w:t>7. The actor clicks Order</w:t>
            </w:r>
          </w:p>
          <w:p w14:paraId="49036DE5" w14:textId="77777777" w:rsidR="00020625" w:rsidRPr="005663A2" w:rsidRDefault="00020625" w:rsidP="00A43C3B">
            <w:pPr>
              <w:spacing w:line="360" w:lineRule="auto"/>
              <w:rPr>
                <w:rFonts w:cs="Times New Roman"/>
                <w:szCs w:val="26"/>
              </w:rPr>
            </w:pPr>
            <w:r w:rsidRPr="005663A2">
              <w:rPr>
                <w:rFonts w:cs="Times New Roman"/>
                <w:szCs w:val="26"/>
              </w:rPr>
              <w:t>8. The system checks order information [E1]</w:t>
            </w:r>
          </w:p>
          <w:p w14:paraId="239BD6EA" w14:textId="77777777" w:rsidR="00020625" w:rsidRPr="005663A2" w:rsidRDefault="00020625" w:rsidP="00A43C3B">
            <w:pPr>
              <w:spacing w:line="360" w:lineRule="auto"/>
              <w:rPr>
                <w:rFonts w:cs="Times New Roman"/>
                <w:szCs w:val="26"/>
              </w:rPr>
            </w:pPr>
            <w:r w:rsidRPr="005663A2">
              <w:rPr>
                <w:rFonts w:cs="Times New Roman"/>
                <w:szCs w:val="26"/>
              </w:rPr>
              <w:lastRenderedPageBreak/>
              <w:t>9. The system displays “Order successfully!”</w:t>
            </w:r>
          </w:p>
        </w:tc>
      </w:tr>
      <w:tr w:rsidR="005663A2" w:rsidRPr="005663A2" w14:paraId="29B29238" w14:textId="77777777" w:rsidTr="00721CD6">
        <w:tc>
          <w:tcPr>
            <w:tcW w:w="2065" w:type="dxa"/>
          </w:tcPr>
          <w:p w14:paraId="42239B9A" w14:textId="77777777" w:rsidR="00020625" w:rsidRPr="005663A2" w:rsidRDefault="00020625" w:rsidP="00A43C3B">
            <w:pPr>
              <w:spacing w:line="360" w:lineRule="auto"/>
              <w:rPr>
                <w:rFonts w:cs="Times New Roman"/>
                <w:szCs w:val="26"/>
              </w:rPr>
            </w:pPr>
            <w:r w:rsidRPr="005663A2">
              <w:rPr>
                <w:rFonts w:cs="Times New Roman"/>
                <w:szCs w:val="26"/>
              </w:rPr>
              <w:lastRenderedPageBreak/>
              <w:t>Alternative Flow</w:t>
            </w:r>
          </w:p>
        </w:tc>
        <w:tc>
          <w:tcPr>
            <w:tcW w:w="6951" w:type="dxa"/>
          </w:tcPr>
          <w:p w14:paraId="6B1542DA" w14:textId="77777777" w:rsidR="00020625" w:rsidRPr="005663A2" w:rsidRDefault="00020625" w:rsidP="00A43C3B">
            <w:pPr>
              <w:spacing w:line="360" w:lineRule="auto"/>
              <w:rPr>
                <w:rFonts w:cs="Times New Roman"/>
                <w:szCs w:val="26"/>
              </w:rPr>
            </w:pPr>
          </w:p>
        </w:tc>
      </w:tr>
      <w:tr w:rsidR="005663A2" w:rsidRPr="005663A2" w14:paraId="74EA5C92" w14:textId="77777777" w:rsidTr="00721CD6">
        <w:tc>
          <w:tcPr>
            <w:tcW w:w="2065" w:type="dxa"/>
          </w:tcPr>
          <w:p w14:paraId="42A02CE9" w14:textId="77777777" w:rsidR="00020625" w:rsidRPr="005663A2" w:rsidRDefault="00020625" w:rsidP="00A43C3B">
            <w:pPr>
              <w:spacing w:line="360" w:lineRule="auto"/>
              <w:rPr>
                <w:rFonts w:cs="Times New Roman"/>
                <w:szCs w:val="26"/>
              </w:rPr>
            </w:pPr>
            <w:r w:rsidRPr="005663A2">
              <w:rPr>
                <w:rFonts w:cs="Times New Roman"/>
                <w:szCs w:val="26"/>
              </w:rPr>
              <w:t>Exception Flow</w:t>
            </w:r>
          </w:p>
        </w:tc>
        <w:tc>
          <w:tcPr>
            <w:tcW w:w="6951" w:type="dxa"/>
          </w:tcPr>
          <w:p w14:paraId="15E7B3D3" w14:textId="77777777" w:rsidR="00020625" w:rsidRPr="005663A2" w:rsidRDefault="00020625" w:rsidP="00A43C3B">
            <w:pPr>
              <w:spacing w:line="360" w:lineRule="auto"/>
              <w:rPr>
                <w:rFonts w:cs="Times New Roman"/>
                <w:szCs w:val="26"/>
              </w:rPr>
            </w:pPr>
            <w:r w:rsidRPr="005663A2">
              <w:rPr>
                <w:rFonts w:cs="Times New Roman"/>
                <w:szCs w:val="26"/>
              </w:rPr>
              <w:t>[E1] If the Actor does not enter complete or valid information, the system displays an error message and requests the Actor to correct the information.</w:t>
            </w:r>
          </w:p>
        </w:tc>
      </w:tr>
    </w:tbl>
    <w:p w14:paraId="328ACD7B" w14:textId="77777777" w:rsidR="00DB55B9" w:rsidRPr="005663A2" w:rsidRDefault="00DB55B9" w:rsidP="00DB55B9"/>
    <w:p w14:paraId="5E73AD9E" w14:textId="6F61EC02" w:rsidR="00CA4F8D" w:rsidRPr="005663A2" w:rsidRDefault="00DD4EAB" w:rsidP="00E63FA1">
      <w:pPr>
        <w:pStyle w:val="Heading4"/>
        <w:spacing w:line="360" w:lineRule="auto"/>
        <w:rPr>
          <w:rFonts w:cs="Times New Roman"/>
        </w:rPr>
      </w:pPr>
      <w:bookmarkStart w:id="60" w:name="_Toc153613246"/>
      <w:r>
        <w:rPr>
          <w:rFonts w:cs="Times New Roman"/>
        </w:rPr>
        <w:t>2.</w:t>
      </w:r>
      <w:r w:rsidR="00CA4F8D" w:rsidRPr="005663A2">
        <w:rPr>
          <w:rFonts w:cs="Times New Roman"/>
        </w:rPr>
        <w:t>2.3.</w:t>
      </w:r>
      <w:r w:rsidR="00E63FA1" w:rsidRPr="005663A2">
        <w:rPr>
          <w:rFonts w:cs="Times New Roman"/>
        </w:rPr>
        <w:t>1</w:t>
      </w:r>
      <w:r w:rsidR="002C1F96" w:rsidRPr="005663A2">
        <w:rPr>
          <w:rFonts w:cs="Times New Roman"/>
        </w:rPr>
        <w:t>3</w:t>
      </w:r>
      <w:r w:rsidR="00CA4F8D" w:rsidRPr="005663A2">
        <w:rPr>
          <w:rFonts w:cs="Times New Roman"/>
        </w:rPr>
        <w:t>. Use Case “</w:t>
      </w:r>
      <w:r w:rsidR="00E63FA1" w:rsidRPr="005663A2">
        <w:rPr>
          <w:rFonts w:cs="Times New Roman"/>
        </w:rPr>
        <w:t xml:space="preserve">Manage </w:t>
      </w:r>
      <w:r w:rsidR="00CA4F8D" w:rsidRPr="005663A2">
        <w:rPr>
          <w:rFonts w:cs="Times New Roman"/>
        </w:rPr>
        <w:t>Account”</w:t>
      </w:r>
      <w:bookmarkEnd w:id="60"/>
    </w:p>
    <w:p w14:paraId="487CB8EF" w14:textId="3C06B410" w:rsidR="001C0059" w:rsidRDefault="001C0059" w:rsidP="001C0059">
      <w:pPr>
        <w:pStyle w:val="Caption"/>
        <w:keepNext/>
        <w:jc w:val="center"/>
      </w:pPr>
      <w:bookmarkStart w:id="61" w:name="_Toc153613400"/>
      <w:r>
        <w:t xml:space="preserve">Table </w:t>
      </w:r>
      <w:r>
        <w:fldChar w:fldCharType="begin"/>
      </w:r>
      <w:r>
        <w:instrText xml:space="preserve"> SEQ Table \* ARABIC </w:instrText>
      </w:r>
      <w:r>
        <w:fldChar w:fldCharType="separate"/>
      </w:r>
      <w:r w:rsidR="00B70F4E">
        <w:t>15</w:t>
      </w:r>
      <w:r>
        <w:fldChar w:fldCharType="end"/>
      </w:r>
      <w:r>
        <w:rPr>
          <w:lang w:val="en-US"/>
        </w:rPr>
        <w:t xml:space="preserve"> </w:t>
      </w:r>
      <w:r w:rsidRPr="000917AD">
        <w:rPr>
          <w:lang w:val="en-US"/>
        </w:rPr>
        <w:t>Use Case “Manage Account”</w:t>
      </w:r>
      <w:bookmarkEnd w:id="61"/>
    </w:p>
    <w:tbl>
      <w:tblPr>
        <w:tblW w:w="9026" w:type="dxa"/>
        <w:tblCellMar>
          <w:top w:w="15" w:type="dxa"/>
          <w:left w:w="15" w:type="dxa"/>
          <w:bottom w:w="15" w:type="dxa"/>
          <w:right w:w="15" w:type="dxa"/>
        </w:tblCellMar>
        <w:tblLook w:val="04A0" w:firstRow="1" w:lastRow="0" w:firstColumn="1" w:lastColumn="0" w:noHBand="0" w:noVBand="1"/>
      </w:tblPr>
      <w:tblGrid>
        <w:gridCol w:w="2060"/>
        <w:gridCol w:w="6966"/>
      </w:tblGrid>
      <w:tr w:rsidR="005663A2" w:rsidRPr="005663A2" w14:paraId="7D97D2D9" w14:textId="77777777" w:rsidTr="00721CD6">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6E79"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Use Case ID</w:t>
            </w:r>
          </w:p>
        </w:tc>
        <w:tc>
          <w:tcPr>
            <w:tcW w:w="6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5032F"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UC_MA</w:t>
            </w:r>
          </w:p>
        </w:tc>
      </w:tr>
      <w:tr w:rsidR="005663A2" w:rsidRPr="005663A2" w14:paraId="117C07CD" w14:textId="77777777" w:rsidTr="00721CD6">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D88D"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Use Case Name</w:t>
            </w:r>
          </w:p>
        </w:tc>
        <w:tc>
          <w:tcPr>
            <w:tcW w:w="6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06DAB"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Use Case Manage Account </w:t>
            </w:r>
          </w:p>
        </w:tc>
      </w:tr>
      <w:tr w:rsidR="005663A2" w:rsidRPr="005663A2" w14:paraId="59C11C31" w14:textId="77777777" w:rsidTr="00721CD6">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3EC4F"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Description</w:t>
            </w:r>
          </w:p>
        </w:tc>
        <w:tc>
          <w:tcPr>
            <w:tcW w:w="6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D6C50"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This use case allows the Manager to manage member accounts</w:t>
            </w:r>
          </w:p>
        </w:tc>
      </w:tr>
      <w:tr w:rsidR="005663A2" w:rsidRPr="005663A2" w14:paraId="5D595525" w14:textId="77777777" w:rsidTr="00721CD6">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369A0"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Actor</w:t>
            </w:r>
          </w:p>
        </w:tc>
        <w:tc>
          <w:tcPr>
            <w:tcW w:w="6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8198E"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Manager</w:t>
            </w:r>
          </w:p>
        </w:tc>
      </w:tr>
      <w:tr w:rsidR="005663A2" w:rsidRPr="005663A2" w14:paraId="14C885FA" w14:textId="77777777" w:rsidTr="00721CD6">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503F"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Pre-</w:t>
            </w:r>
          </w:p>
          <w:p w14:paraId="572758A0"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Condition(s)</w:t>
            </w:r>
          </w:p>
        </w:tc>
        <w:tc>
          <w:tcPr>
            <w:tcW w:w="6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FE6DE"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A manager has logged in to the system.</w:t>
            </w:r>
          </w:p>
        </w:tc>
      </w:tr>
      <w:tr w:rsidR="005663A2" w:rsidRPr="005663A2" w14:paraId="0CC1DFF5" w14:textId="77777777" w:rsidTr="00721CD6">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8B8E"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Post-</w:t>
            </w:r>
          </w:p>
          <w:p w14:paraId="079EA839"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Condition(s)</w:t>
            </w:r>
          </w:p>
        </w:tc>
        <w:tc>
          <w:tcPr>
            <w:tcW w:w="6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839E4" w14:textId="77777777" w:rsidR="00412D9F" w:rsidRPr="005663A2" w:rsidRDefault="00412D9F" w:rsidP="00412D9F">
            <w:pPr>
              <w:spacing w:after="0" w:line="360" w:lineRule="auto"/>
              <w:rPr>
                <w:rFonts w:eastAsia="Times New Roman" w:cs="Times New Roman"/>
                <w:szCs w:val="26"/>
                <w:lang w:eastAsia="en-GB"/>
              </w:rPr>
            </w:pPr>
          </w:p>
        </w:tc>
      </w:tr>
      <w:tr w:rsidR="005663A2" w:rsidRPr="005663A2" w14:paraId="04396D35" w14:textId="77777777" w:rsidTr="00721CD6">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984DC"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Basic Flow</w:t>
            </w:r>
          </w:p>
        </w:tc>
        <w:tc>
          <w:tcPr>
            <w:tcW w:w="6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AB101"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1. The manager assesses the admin page </w:t>
            </w:r>
          </w:p>
          <w:p w14:paraId="6CD55F55"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2. The manager chooses the user management. </w:t>
            </w:r>
          </w:p>
          <w:p w14:paraId="50B73644"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3. The system displays a list of user accounts. </w:t>
            </w:r>
          </w:p>
          <w:p w14:paraId="1FA9A83F"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4. The manager selects the account and clicks the edit icon. [A1] </w:t>
            </w:r>
          </w:p>
          <w:p w14:paraId="4AA82EAF"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5. The system displays detailed information about the account. </w:t>
            </w:r>
          </w:p>
          <w:p w14:paraId="3113D973"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6. Manager enters the updated information for the account.</w:t>
            </w:r>
          </w:p>
          <w:p w14:paraId="6189DD81"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7. Manager clicks the "Update User Now" button to confirm the changes. </w:t>
            </w:r>
          </w:p>
          <w:p w14:paraId="010377B5"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lastRenderedPageBreak/>
              <w:t>8. The system verifies the updated information. [E1] </w:t>
            </w:r>
          </w:p>
          <w:p w14:paraId="7D14060F"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9. The system saves the changes</w:t>
            </w:r>
          </w:p>
        </w:tc>
      </w:tr>
      <w:tr w:rsidR="005663A2" w:rsidRPr="005663A2" w14:paraId="6C9C0EF7" w14:textId="77777777" w:rsidTr="00721CD6">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77D60" w14:textId="37564AEC"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lastRenderedPageBreak/>
              <w:t>Alternative Flow</w:t>
            </w:r>
          </w:p>
        </w:tc>
        <w:tc>
          <w:tcPr>
            <w:tcW w:w="6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504D2"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[A1].1 Manager selects the Delete account </w:t>
            </w:r>
          </w:p>
          <w:p w14:paraId="7E16B1E5"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[A1].1.1 The system deletes the account from the database. </w:t>
            </w:r>
          </w:p>
          <w:p w14:paraId="47B39494"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[A1].2 Manager selects Create account </w:t>
            </w:r>
          </w:p>
          <w:p w14:paraId="4F57CB4E"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[A1].2.1 The system displays the Create Account page</w:t>
            </w:r>
          </w:p>
          <w:p w14:paraId="761F4B7F"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[A1].2.2 Actor enters account info and clicks Create Account </w:t>
            </w:r>
          </w:p>
          <w:p w14:paraId="29A03103" w14:textId="77777777"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[A1].2.3 The system verifies the account info. [E1] </w:t>
            </w:r>
          </w:p>
          <w:p w14:paraId="57A19348" w14:textId="01850CE5"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[A1].2.4 The system saves the changes</w:t>
            </w:r>
          </w:p>
        </w:tc>
      </w:tr>
      <w:tr w:rsidR="005663A2" w:rsidRPr="005663A2" w14:paraId="3AAF9153" w14:textId="77777777" w:rsidTr="00721CD6">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D2533" w14:textId="684C67A2"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Exception Flow</w:t>
            </w:r>
          </w:p>
        </w:tc>
        <w:tc>
          <w:tcPr>
            <w:tcW w:w="6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8E255" w14:textId="5630A5C4" w:rsidR="00412D9F" w:rsidRPr="005663A2" w:rsidRDefault="00412D9F" w:rsidP="00412D9F">
            <w:pPr>
              <w:spacing w:after="0" w:line="360" w:lineRule="auto"/>
              <w:rPr>
                <w:rFonts w:eastAsia="Times New Roman" w:cs="Times New Roman"/>
                <w:szCs w:val="26"/>
                <w:lang w:eastAsia="en-GB"/>
              </w:rPr>
            </w:pPr>
            <w:r w:rsidRPr="005663A2">
              <w:rPr>
                <w:rFonts w:eastAsia="Times New Roman" w:cs="Times New Roman"/>
                <w:szCs w:val="26"/>
                <w:lang w:eastAsia="en-GB"/>
              </w:rPr>
              <w:t>[E1] Manager does not enter complete or valid information, the system displays an error message and requests the Manager to correct the information</w:t>
            </w:r>
          </w:p>
        </w:tc>
      </w:tr>
    </w:tbl>
    <w:p w14:paraId="25464C3F" w14:textId="1B21EB52" w:rsidR="00DB55B9" w:rsidRPr="005663A2" w:rsidRDefault="00DB55B9" w:rsidP="00DB55B9">
      <w:pPr>
        <w:rPr>
          <w:rFonts w:cs="Times New Roman"/>
        </w:rPr>
      </w:pPr>
    </w:p>
    <w:p w14:paraId="582F5379" w14:textId="3CDAC3A2" w:rsidR="005663A2" w:rsidRPr="005663A2" w:rsidRDefault="00DD4EAB" w:rsidP="005663A2">
      <w:pPr>
        <w:pStyle w:val="Heading4"/>
        <w:spacing w:line="360" w:lineRule="auto"/>
        <w:rPr>
          <w:rFonts w:cs="Times New Roman"/>
        </w:rPr>
      </w:pPr>
      <w:bookmarkStart w:id="62" w:name="_Toc147776889"/>
      <w:bookmarkStart w:id="63" w:name="_Toc153613247"/>
      <w:r>
        <w:rPr>
          <w:rFonts w:cs="Times New Roman"/>
        </w:rPr>
        <w:t>2.</w:t>
      </w:r>
      <w:r w:rsidR="005663A2" w:rsidRPr="005663A2">
        <w:rPr>
          <w:rFonts w:cs="Times New Roman"/>
        </w:rPr>
        <w:t>2.3.14. Use Case “Manage Personal account”</w:t>
      </w:r>
      <w:bookmarkEnd w:id="62"/>
      <w:bookmarkEnd w:id="63"/>
    </w:p>
    <w:p w14:paraId="58E8983C" w14:textId="31F404A5" w:rsidR="001C0059" w:rsidRDefault="001C0059" w:rsidP="001C0059">
      <w:pPr>
        <w:pStyle w:val="Caption"/>
        <w:keepNext/>
        <w:jc w:val="center"/>
      </w:pPr>
      <w:bookmarkStart w:id="64" w:name="_Toc153613401"/>
      <w:r>
        <w:t xml:space="preserve">Table </w:t>
      </w:r>
      <w:r>
        <w:fldChar w:fldCharType="begin"/>
      </w:r>
      <w:r>
        <w:instrText xml:space="preserve"> SEQ Table \* ARABIC </w:instrText>
      </w:r>
      <w:r>
        <w:fldChar w:fldCharType="separate"/>
      </w:r>
      <w:r w:rsidR="00B70F4E">
        <w:t>16</w:t>
      </w:r>
      <w:r>
        <w:fldChar w:fldCharType="end"/>
      </w:r>
      <w:r>
        <w:rPr>
          <w:lang w:val="en-US"/>
        </w:rPr>
        <w:t xml:space="preserve"> </w:t>
      </w:r>
      <w:r w:rsidRPr="00DE1757">
        <w:rPr>
          <w:lang w:val="en-US"/>
        </w:rPr>
        <w:t>Use Case “Manage Personal account”</w:t>
      </w:r>
      <w:bookmarkEnd w:id="64"/>
    </w:p>
    <w:tbl>
      <w:tblPr>
        <w:tblStyle w:val="TableGrid"/>
        <w:tblW w:w="0" w:type="auto"/>
        <w:tblLook w:val="04A0" w:firstRow="1" w:lastRow="0" w:firstColumn="1" w:lastColumn="0" w:noHBand="0" w:noVBand="1"/>
      </w:tblPr>
      <w:tblGrid>
        <w:gridCol w:w="2065"/>
        <w:gridCol w:w="6951"/>
      </w:tblGrid>
      <w:tr w:rsidR="005663A2" w:rsidRPr="005663A2" w14:paraId="7857CEBE" w14:textId="77777777" w:rsidTr="00721CD6">
        <w:tc>
          <w:tcPr>
            <w:tcW w:w="2065" w:type="dxa"/>
          </w:tcPr>
          <w:p w14:paraId="2AA23BAD" w14:textId="77777777" w:rsidR="005663A2" w:rsidRPr="005663A2" w:rsidRDefault="005663A2" w:rsidP="00BC1BD8">
            <w:pPr>
              <w:spacing w:line="360" w:lineRule="auto"/>
              <w:rPr>
                <w:rFonts w:cs="Times New Roman"/>
                <w:szCs w:val="26"/>
              </w:rPr>
            </w:pPr>
            <w:r w:rsidRPr="005663A2">
              <w:rPr>
                <w:rFonts w:cs="Times New Roman"/>
                <w:szCs w:val="26"/>
              </w:rPr>
              <w:t>Use Case ID</w:t>
            </w:r>
          </w:p>
        </w:tc>
        <w:tc>
          <w:tcPr>
            <w:tcW w:w="6951" w:type="dxa"/>
          </w:tcPr>
          <w:p w14:paraId="2CD812D9" w14:textId="77777777" w:rsidR="005663A2" w:rsidRPr="005663A2" w:rsidRDefault="005663A2" w:rsidP="00BC1BD8">
            <w:pPr>
              <w:spacing w:line="360" w:lineRule="auto"/>
              <w:rPr>
                <w:rFonts w:cs="Times New Roman"/>
                <w:szCs w:val="26"/>
              </w:rPr>
            </w:pPr>
            <w:r w:rsidRPr="005663A2">
              <w:rPr>
                <w:rFonts w:cs="Times New Roman"/>
                <w:szCs w:val="26"/>
              </w:rPr>
              <w:t>UC_MPA</w:t>
            </w:r>
          </w:p>
        </w:tc>
      </w:tr>
      <w:tr w:rsidR="005663A2" w:rsidRPr="005663A2" w14:paraId="3E4AC0CE" w14:textId="77777777" w:rsidTr="00721CD6">
        <w:tc>
          <w:tcPr>
            <w:tcW w:w="2065" w:type="dxa"/>
          </w:tcPr>
          <w:p w14:paraId="5BA34CE7" w14:textId="77777777" w:rsidR="005663A2" w:rsidRPr="005663A2" w:rsidRDefault="005663A2" w:rsidP="00BC1BD8">
            <w:pPr>
              <w:spacing w:line="360" w:lineRule="auto"/>
              <w:rPr>
                <w:rFonts w:cs="Times New Roman"/>
                <w:szCs w:val="26"/>
              </w:rPr>
            </w:pPr>
            <w:r w:rsidRPr="005663A2">
              <w:rPr>
                <w:rFonts w:cs="Times New Roman"/>
                <w:szCs w:val="26"/>
              </w:rPr>
              <w:t>Use Case Name</w:t>
            </w:r>
          </w:p>
        </w:tc>
        <w:tc>
          <w:tcPr>
            <w:tcW w:w="6951" w:type="dxa"/>
          </w:tcPr>
          <w:p w14:paraId="22CA19C1" w14:textId="77777777" w:rsidR="005663A2" w:rsidRPr="005663A2" w:rsidRDefault="005663A2" w:rsidP="00BC1BD8">
            <w:pPr>
              <w:spacing w:line="360" w:lineRule="auto"/>
              <w:rPr>
                <w:rFonts w:cs="Times New Roman"/>
                <w:szCs w:val="26"/>
              </w:rPr>
            </w:pPr>
            <w:r w:rsidRPr="005663A2">
              <w:rPr>
                <w:rFonts w:cs="Times New Roman"/>
                <w:szCs w:val="26"/>
              </w:rPr>
              <w:t>Manage Personal Account</w:t>
            </w:r>
          </w:p>
        </w:tc>
      </w:tr>
      <w:tr w:rsidR="005663A2" w:rsidRPr="005663A2" w14:paraId="70C4CB99" w14:textId="77777777" w:rsidTr="00721CD6">
        <w:tc>
          <w:tcPr>
            <w:tcW w:w="2065" w:type="dxa"/>
          </w:tcPr>
          <w:p w14:paraId="54D36172" w14:textId="77777777" w:rsidR="005663A2" w:rsidRPr="005663A2" w:rsidRDefault="005663A2" w:rsidP="00BC1BD8">
            <w:pPr>
              <w:spacing w:line="360" w:lineRule="auto"/>
              <w:rPr>
                <w:rFonts w:cs="Times New Roman"/>
                <w:szCs w:val="26"/>
              </w:rPr>
            </w:pPr>
            <w:r w:rsidRPr="005663A2">
              <w:rPr>
                <w:rFonts w:cs="Times New Roman"/>
                <w:szCs w:val="26"/>
              </w:rPr>
              <w:t>Description</w:t>
            </w:r>
          </w:p>
        </w:tc>
        <w:tc>
          <w:tcPr>
            <w:tcW w:w="6951" w:type="dxa"/>
          </w:tcPr>
          <w:p w14:paraId="4C4E3E9C" w14:textId="77777777" w:rsidR="005663A2" w:rsidRPr="005663A2" w:rsidRDefault="005663A2" w:rsidP="00BC1BD8">
            <w:pPr>
              <w:spacing w:line="360" w:lineRule="auto"/>
              <w:rPr>
                <w:rFonts w:cs="Times New Roman"/>
                <w:szCs w:val="26"/>
              </w:rPr>
            </w:pPr>
            <w:r w:rsidRPr="005663A2">
              <w:rPr>
                <w:rFonts w:cs="Times New Roman"/>
                <w:szCs w:val="26"/>
              </w:rPr>
              <w:t>This use case allows the Actor to manage personal account</w:t>
            </w:r>
          </w:p>
        </w:tc>
      </w:tr>
      <w:tr w:rsidR="005663A2" w:rsidRPr="005663A2" w14:paraId="788873E8" w14:textId="77777777" w:rsidTr="00721CD6">
        <w:tc>
          <w:tcPr>
            <w:tcW w:w="2065" w:type="dxa"/>
          </w:tcPr>
          <w:p w14:paraId="48C3A01F" w14:textId="77777777" w:rsidR="005663A2" w:rsidRPr="005663A2" w:rsidRDefault="005663A2" w:rsidP="00BC1BD8">
            <w:pPr>
              <w:spacing w:line="360" w:lineRule="auto"/>
              <w:rPr>
                <w:rFonts w:cs="Times New Roman"/>
                <w:szCs w:val="26"/>
              </w:rPr>
            </w:pPr>
            <w:r w:rsidRPr="005663A2">
              <w:rPr>
                <w:rFonts w:cs="Times New Roman"/>
                <w:szCs w:val="26"/>
              </w:rPr>
              <w:t>Actor</w:t>
            </w:r>
          </w:p>
        </w:tc>
        <w:tc>
          <w:tcPr>
            <w:tcW w:w="6951" w:type="dxa"/>
          </w:tcPr>
          <w:p w14:paraId="13E2A2B3" w14:textId="77777777" w:rsidR="005663A2" w:rsidRPr="005663A2" w:rsidRDefault="005663A2" w:rsidP="00BC1BD8">
            <w:pPr>
              <w:spacing w:line="360" w:lineRule="auto"/>
              <w:rPr>
                <w:rFonts w:cs="Times New Roman"/>
                <w:szCs w:val="26"/>
              </w:rPr>
            </w:pPr>
            <w:r w:rsidRPr="005663A2">
              <w:rPr>
                <w:rFonts w:cs="Times New Roman"/>
                <w:szCs w:val="26"/>
              </w:rPr>
              <w:t>Member</w:t>
            </w:r>
          </w:p>
        </w:tc>
      </w:tr>
      <w:tr w:rsidR="005663A2" w:rsidRPr="005663A2" w14:paraId="721F4D79" w14:textId="77777777" w:rsidTr="00721CD6">
        <w:tc>
          <w:tcPr>
            <w:tcW w:w="2065" w:type="dxa"/>
          </w:tcPr>
          <w:p w14:paraId="25D3850B" w14:textId="77777777" w:rsidR="005663A2" w:rsidRPr="005663A2" w:rsidRDefault="005663A2" w:rsidP="00BC1BD8">
            <w:pPr>
              <w:spacing w:line="360" w:lineRule="auto"/>
              <w:rPr>
                <w:rFonts w:cs="Times New Roman"/>
                <w:szCs w:val="26"/>
              </w:rPr>
            </w:pPr>
            <w:r w:rsidRPr="005663A2">
              <w:rPr>
                <w:rFonts w:cs="Times New Roman"/>
                <w:szCs w:val="26"/>
              </w:rPr>
              <w:t>Pre-</w:t>
            </w:r>
          </w:p>
          <w:p w14:paraId="3EA3B0EB" w14:textId="77777777" w:rsidR="005663A2" w:rsidRPr="005663A2" w:rsidRDefault="005663A2" w:rsidP="00BC1BD8">
            <w:pPr>
              <w:spacing w:line="360" w:lineRule="auto"/>
              <w:rPr>
                <w:rFonts w:cs="Times New Roman"/>
                <w:szCs w:val="26"/>
              </w:rPr>
            </w:pPr>
            <w:r w:rsidRPr="005663A2">
              <w:rPr>
                <w:rFonts w:cs="Times New Roman"/>
                <w:szCs w:val="26"/>
              </w:rPr>
              <w:t>Condition(s)</w:t>
            </w:r>
          </w:p>
        </w:tc>
        <w:tc>
          <w:tcPr>
            <w:tcW w:w="6951" w:type="dxa"/>
          </w:tcPr>
          <w:p w14:paraId="28C6EA82" w14:textId="77777777" w:rsidR="005663A2" w:rsidRPr="005663A2" w:rsidRDefault="005663A2" w:rsidP="00BC1BD8">
            <w:pPr>
              <w:spacing w:line="360" w:lineRule="auto"/>
              <w:rPr>
                <w:rFonts w:cs="Times New Roman"/>
                <w:szCs w:val="26"/>
              </w:rPr>
            </w:pPr>
            <w:r w:rsidRPr="005663A2">
              <w:rPr>
                <w:rFonts w:cs="Times New Roman"/>
                <w:szCs w:val="26"/>
              </w:rPr>
              <w:t>Actor has logged into the system by member account.</w:t>
            </w:r>
          </w:p>
        </w:tc>
      </w:tr>
      <w:tr w:rsidR="005663A2" w:rsidRPr="005663A2" w14:paraId="76B35F20" w14:textId="77777777" w:rsidTr="00721CD6">
        <w:tc>
          <w:tcPr>
            <w:tcW w:w="2065" w:type="dxa"/>
          </w:tcPr>
          <w:p w14:paraId="35EC0967" w14:textId="77777777" w:rsidR="005663A2" w:rsidRPr="005663A2" w:rsidRDefault="005663A2" w:rsidP="00BC1BD8">
            <w:pPr>
              <w:spacing w:line="360" w:lineRule="auto"/>
              <w:rPr>
                <w:rFonts w:cs="Times New Roman"/>
                <w:szCs w:val="26"/>
              </w:rPr>
            </w:pPr>
            <w:r w:rsidRPr="005663A2">
              <w:rPr>
                <w:rFonts w:cs="Times New Roman"/>
                <w:szCs w:val="26"/>
              </w:rPr>
              <w:t>Post-</w:t>
            </w:r>
          </w:p>
          <w:p w14:paraId="3B31845E" w14:textId="77777777" w:rsidR="005663A2" w:rsidRPr="005663A2" w:rsidRDefault="005663A2" w:rsidP="00BC1BD8">
            <w:pPr>
              <w:spacing w:line="360" w:lineRule="auto"/>
              <w:rPr>
                <w:rFonts w:cs="Times New Roman"/>
                <w:szCs w:val="26"/>
              </w:rPr>
            </w:pPr>
            <w:r w:rsidRPr="005663A2">
              <w:rPr>
                <w:rFonts w:cs="Times New Roman"/>
                <w:szCs w:val="26"/>
              </w:rPr>
              <w:t>Condition(s)</w:t>
            </w:r>
          </w:p>
        </w:tc>
        <w:tc>
          <w:tcPr>
            <w:tcW w:w="6951" w:type="dxa"/>
          </w:tcPr>
          <w:p w14:paraId="75AFDCB7" w14:textId="77777777" w:rsidR="005663A2" w:rsidRPr="005663A2" w:rsidRDefault="005663A2" w:rsidP="00BC1BD8">
            <w:pPr>
              <w:spacing w:line="360" w:lineRule="auto"/>
              <w:rPr>
                <w:rFonts w:cs="Times New Roman"/>
                <w:szCs w:val="26"/>
              </w:rPr>
            </w:pPr>
          </w:p>
        </w:tc>
      </w:tr>
      <w:tr w:rsidR="005663A2" w:rsidRPr="005663A2" w14:paraId="48438F35" w14:textId="77777777" w:rsidTr="00721CD6">
        <w:tc>
          <w:tcPr>
            <w:tcW w:w="2065" w:type="dxa"/>
          </w:tcPr>
          <w:p w14:paraId="5A553833" w14:textId="77777777" w:rsidR="005663A2" w:rsidRPr="005663A2" w:rsidRDefault="005663A2" w:rsidP="00BC1BD8">
            <w:pPr>
              <w:spacing w:line="360" w:lineRule="auto"/>
              <w:rPr>
                <w:rFonts w:cs="Times New Roman"/>
                <w:szCs w:val="26"/>
              </w:rPr>
            </w:pPr>
            <w:r w:rsidRPr="005663A2">
              <w:rPr>
                <w:rFonts w:cs="Times New Roman"/>
                <w:szCs w:val="26"/>
              </w:rPr>
              <w:t>Basic Flow</w:t>
            </w:r>
          </w:p>
        </w:tc>
        <w:tc>
          <w:tcPr>
            <w:tcW w:w="6951" w:type="dxa"/>
          </w:tcPr>
          <w:p w14:paraId="1259D3D2" w14:textId="77777777" w:rsidR="005663A2" w:rsidRPr="005663A2" w:rsidRDefault="005663A2" w:rsidP="00BC1BD8">
            <w:pPr>
              <w:spacing w:line="360" w:lineRule="auto"/>
              <w:rPr>
                <w:rFonts w:cs="Times New Roman"/>
                <w:szCs w:val="26"/>
              </w:rPr>
            </w:pPr>
            <w:r w:rsidRPr="005663A2">
              <w:rPr>
                <w:rFonts w:cs="Times New Roman"/>
                <w:szCs w:val="26"/>
              </w:rPr>
              <w:t>1. Actor accesses the home page.</w:t>
            </w:r>
          </w:p>
          <w:p w14:paraId="1B1FEA38" w14:textId="77777777" w:rsidR="005663A2" w:rsidRPr="005663A2" w:rsidRDefault="005663A2" w:rsidP="00BC1BD8">
            <w:pPr>
              <w:spacing w:line="360" w:lineRule="auto"/>
              <w:rPr>
                <w:rFonts w:cs="Times New Roman"/>
                <w:szCs w:val="26"/>
              </w:rPr>
            </w:pPr>
            <w:r w:rsidRPr="005663A2">
              <w:rPr>
                <w:rFonts w:cs="Times New Roman"/>
                <w:szCs w:val="26"/>
              </w:rPr>
              <w:t>2. Actor clicks on the Avatar icon and chooses "Quản lý thông tin” to view the information.</w:t>
            </w:r>
          </w:p>
          <w:p w14:paraId="32693266" w14:textId="77777777" w:rsidR="005663A2" w:rsidRPr="005663A2" w:rsidRDefault="005663A2" w:rsidP="00BC1BD8">
            <w:pPr>
              <w:spacing w:line="360" w:lineRule="auto"/>
              <w:rPr>
                <w:rFonts w:cs="Times New Roman"/>
                <w:szCs w:val="26"/>
              </w:rPr>
            </w:pPr>
            <w:r w:rsidRPr="005663A2">
              <w:rPr>
                <w:rFonts w:cs="Times New Roman"/>
                <w:szCs w:val="26"/>
              </w:rPr>
              <w:t xml:space="preserve">3. The system displays a information of actor. </w:t>
            </w:r>
          </w:p>
          <w:p w14:paraId="08BF348C" w14:textId="77777777" w:rsidR="005663A2" w:rsidRPr="005663A2" w:rsidRDefault="005663A2" w:rsidP="00BC1BD8">
            <w:pPr>
              <w:spacing w:line="360" w:lineRule="auto"/>
              <w:rPr>
                <w:rFonts w:cs="Times New Roman"/>
                <w:szCs w:val="26"/>
              </w:rPr>
            </w:pPr>
            <w:r w:rsidRPr="005663A2">
              <w:rPr>
                <w:rFonts w:cs="Times New Roman"/>
                <w:szCs w:val="26"/>
              </w:rPr>
              <w:lastRenderedPageBreak/>
              <w:t>4. Actor clicks on the "chỉnh sửa thông tin”. [A1]</w:t>
            </w:r>
          </w:p>
          <w:p w14:paraId="2A4F88E5" w14:textId="77777777" w:rsidR="005663A2" w:rsidRPr="005663A2" w:rsidRDefault="005663A2" w:rsidP="00BC1BD8">
            <w:pPr>
              <w:spacing w:line="360" w:lineRule="auto"/>
              <w:rPr>
                <w:rFonts w:cs="Times New Roman"/>
                <w:szCs w:val="26"/>
              </w:rPr>
            </w:pPr>
            <w:r w:rsidRPr="005663A2">
              <w:rPr>
                <w:rFonts w:cs="Times New Roman"/>
                <w:szCs w:val="26"/>
              </w:rPr>
              <w:t>5. The system saves the changes and updates the Information</w:t>
            </w:r>
          </w:p>
        </w:tc>
      </w:tr>
      <w:tr w:rsidR="005663A2" w:rsidRPr="005663A2" w14:paraId="71C1606A" w14:textId="77777777" w:rsidTr="00721CD6">
        <w:tc>
          <w:tcPr>
            <w:tcW w:w="2065" w:type="dxa"/>
          </w:tcPr>
          <w:p w14:paraId="62D9D22C" w14:textId="77777777" w:rsidR="005663A2" w:rsidRPr="005663A2" w:rsidRDefault="005663A2" w:rsidP="00BC1BD8">
            <w:pPr>
              <w:spacing w:line="360" w:lineRule="auto"/>
              <w:rPr>
                <w:rFonts w:cs="Times New Roman"/>
                <w:szCs w:val="26"/>
              </w:rPr>
            </w:pPr>
            <w:r w:rsidRPr="005663A2">
              <w:rPr>
                <w:rFonts w:cs="Times New Roman"/>
                <w:szCs w:val="26"/>
              </w:rPr>
              <w:lastRenderedPageBreak/>
              <w:t>Alternative Flow</w:t>
            </w:r>
          </w:p>
        </w:tc>
        <w:tc>
          <w:tcPr>
            <w:tcW w:w="6951" w:type="dxa"/>
          </w:tcPr>
          <w:p w14:paraId="5960CDBB" w14:textId="0F4732FF" w:rsidR="005663A2" w:rsidRPr="005663A2" w:rsidRDefault="005663A2" w:rsidP="00BC1BD8">
            <w:pPr>
              <w:spacing w:line="360" w:lineRule="auto"/>
              <w:rPr>
                <w:rFonts w:cs="Times New Roman"/>
                <w:szCs w:val="26"/>
              </w:rPr>
            </w:pPr>
            <w:r w:rsidRPr="005663A2">
              <w:rPr>
                <w:rFonts w:cs="Times New Roman"/>
                <w:szCs w:val="26"/>
              </w:rPr>
              <w:t>[A1]</w:t>
            </w:r>
            <w:r>
              <w:rPr>
                <w:rFonts w:cs="Times New Roman"/>
                <w:szCs w:val="26"/>
              </w:rPr>
              <w:t>.</w:t>
            </w:r>
            <w:r w:rsidRPr="005663A2">
              <w:rPr>
                <w:rFonts w:cs="Times New Roman"/>
                <w:szCs w:val="26"/>
              </w:rPr>
              <w:t>1.</w:t>
            </w:r>
            <w:r>
              <w:rPr>
                <w:rFonts w:cs="Times New Roman"/>
                <w:szCs w:val="26"/>
              </w:rPr>
              <w:t xml:space="preserve"> A</w:t>
            </w:r>
            <w:r w:rsidRPr="005663A2">
              <w:rPr>
                <w:rFonts w:cs="Times New Roman"/>
                <w:szCs w:val="26"/>
              </w:rPr>
              <w:t>ctor proceed edit their information .</w:t>
            </w:r>
          </w:p>
        </w:tc>
      </w:tr>
      <w:tr w:rsidR="005663A2" w:rsidRPr="005663A2" w14:paraId="5FE89C26" w14:textId="77777777" w:rsidTr="00721CD6">
        <w:tc>
          <w:tcPr>
            <w:tcW w:w="2065" w:type="dxa"/>
          </w:tcPr>
          <w:p w14:paraId="229CA86A" w14:textId="77777777" w:rsidR="005663A2" w:rsidRPr="005663A2" w:rsidRDefault="005663A2" w:rsidP="00BC1BD8">
            <w:pPr>
              <w:spacing w:line="360" w:lineRule="auto"/>
              <w:rPr>
                <w:rFonts w:cs="Times New Roman"/>
                <w:szCs w:val="26"/>
              </w:rPr>
            </w:pPr>
            <w:r w:rsidRPr="005663A2">
              <w:rPr>
                <w:rFonts w:cs="Times New Roman"/>
                <w:szCs w:val="26"/>
              </w:rPr>
              <w:t>Exception Flow</w:t>
            </w:r>
          </w:p>
        </w:tc>
        <w:tc>
          <w:tcPr>
            <w:tcW w:w="6951" w:type="dxa"/>
          </w:tcPr>
          <w:p w14:paraId="6EF59F2E" w14:textId="77777777" w:rsidR="005663A2" w:rsidRPr="005663A2" w:rsidRDefault="005663A2" w:rsidP="00BC1BD8">
            <w:pPr>
              <w:spacing w:line="360" w:lineRule="auto"/>
              <w:rPr>
                <w:rFonts w:cs="Times New Roman"/>
                <w:szCs w:val="26"/>
              </w:rPr>
            </w:pPr>
          </w:p>
        </w:tc>
      </w:tr>
    </w:tbl>
    <w:p w14:paraId="7F4D6BD9" w14:textId="77777777" w:rsidR="005663A2" w:rsidRPr="005663A2" w:rsidRDefault="005663A2" w:rsidP="00DB55B9">
      <w:pPr>
        <w:rPr>
          <w:rFonts w:cs="Times New Roman"/>
        </w:rPr>
      </w:pPr>
    </w:p>
    <w:p w14:paraId="231CB716" w14:textId="2AE70728" w:rsidR="00CA4F8D" w:rsidRPr="005663A2" w:rsidRDefault="00DD4EAB" w:rsidP="00E63FA1">
      <w:pPr>
        <w:pStyle w:val="Heading4"/>
        <w:spacing w:line="360" w:lineRule="auto"/>
        <w:rPr>
          <w:rFonts w:cs="Times New Roman"/>
        </w:rPr>
      </w:pPr>
      <w:bookmarkStart w:id="65" w:name="_Toc153613248"/>
      <w:r>
        <w:rPr>
          <w:rFonts w:cs="Times New Roman"/>
        </w:rPr>
        <w:t>2.</w:t>
      </w:r>
      <w:r w:rsidR="00CA4F8D" w:rsidRPr="005663A2">
        <w:rPr>
          <w:rFonts w:cs="Times New Roman"/>
        </w:rPr>
        <w:t>2.3.1</w:t>
      </w:r>
      <w:r w:rsidR="005663A2" w:rsidRPr="005663A2">
        <w:rPr>
          <w:rFonts w:cs="Times New Roman"/>
        </w:rPr>
        <w:t>5</w:t>
      </w:r>
      <w:r w:rsidR="00CA4F8D" w:rsidRPr="005663A2">
        <w:rPr>
          <w:rFonts w:cs="Times New Roman"/>
        </w:rPr>
        <w:t>. Use Case “</w:t>
      </w:r>
      <w:r w:rsidR="00E63FA1" w:rsidRPr="005663A2">
        <w:rPr>
          <w:rFonts w:cs="Times New Roman"/>
        </w:rPr>
        <w:t>Manage Product</w:t>
      </w:r>
      <w:r w:rsidR="00CA4F8D" w:rsidRPr="005663A2">
        <w:rPr>
          <w:rFonts w:cs="Times New Roman"/>
        </w:rPr>
        <w:t>”</w:t>
      </w:r>
      <w:bookmarkEnd w:id="65"/>
    </w:p>
    <w:p w14:paraId="5CF9A040" w14:textId="130E1592" w:rsidR="001C0059" w:rsidRDefault="001C0059" w:rsidP="001C0059">
      <w:pPr>
        <w:pStyle w:val="Caption"/>
        <w:keepNext/>
        <w:jc w:val="center"/>
      </w:pPr>
      <w:bookmarkStart w:id="66" w:name="_Toc153613402"/>
      <w:r>
        <w:t xml:space="preserve">Table </w:t>
      </w:r>
      <w:r>
        <w:fldChar w:fldCharType="begin"/>
      </w:r>
      <w:r>
        <w:instrText xml:space="preserve"> SEQ Table \* ARABIC </w:instrText>
      </w:r>
      <w:r>
        <w:fldChar w:fldCharType="separate"/>
      </w:r>
      <w:r w:rsidR="00B70F4E">
        <w:t>17</w:t>
      </w:r>
      <w:r>
        <w:fldChar w:fldCharType="end"/>
      </w:r>
      <w:r>
        <w:rPr>
          <w:lang w:val="en-US"/>
        </w:rPr>
        <w:t xml:space="preserve"> </w:t>
      </w:r>
      <w:r w:rsidRPr="00693F0D">
        <w:rPr>
          <w:lang w:val="en-US"/>
        </w:rPr>
        <w:t>Use Case “Manage Product”</w:t>
      </w:r>
      <w:bookmarkEnd w:id="66"/>
    </w:p>
    <w:tbl>
      <w:tblPr>
        <w:tblW w:w="0" w:type="auto"/>
        <w:tblCellMar>
          <w:top w:w="15" w:type="dxa"/>
          <w:left w:w="15" w:type="dxa"/>
          <w:bottom w:w="15" w:type="dxa"/>
          <w:right w:w="15" w:type="dxa"/>
        </w:tblCellMar>
        <w:tblLook w:val="04A0" w:firstRow="1" w:lastRow="0" w:firstColumn="1" w:lastColumn="0" w:noHBand="0" w:noVBand="1"/>
      </w:tblPr>
      <w:tblGrid>
        <w:gridCol w:w="2062"/>
        <w:gridCol w:w="6930"/>
      </w:tblGrid>
      <w:tr w:rsidR="005663A2" w:rsidRPr="005663A2" w14:paraId="04D9E08B" w14:textId="77777777" w:rsidTr="00721CD6">
        <w:trPr>
          <w:trHeight w:val="769"/>
        </w:trPr>
        <w:tc>
          <w:tcPr>
            <w:tcW w:w="206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62A14699"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Use Case ID</w:t>
            </w:r>
          </w:p>
        </w:tc>
        <w:tc>
          <w:tcPr>
            <w:tcW w:w="693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601E48C0"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UC_MP</w:t>
            </w:r>
          </w:p>
        </w:tc>
      </w:tr>
      <w:tr w:rsidR="005663A2" w:rsidRPr="005663A2" w14:paraId="72156D11" w14:textId="77777777" w:rsidTr="00721CD6">
        <w:trPr>
          <w:trHeight w:val="742"/>
        </w:trPr>
        <w:tc>
          <w:tcPr>
            <w:tcW w:w="206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587F276"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Use Case Name</w:t>
            </w:r>
          </w:p>
        </w:tc>
        <w:tc>
          <w:tcPr>
            <w:tcW w:w="693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B6D7B06"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Manage product</w:t>
            </w:r>
          </w:p>
        </w:tc>
      </w:tr>
      <w:tr w:rsidR="005663A2" w:rsidRPr="005663A2" w14:paraId="36B3296D" w14:textId="77777777" w:rsidTr="00721CD6">
        <w:trPr>
          <w:trHeight w:val="1084"/>
        </w:trPr>
        <w:tc>
          <w:tcPr>
            <w:tcW w:w="206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3B0627DA"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Description</w:t>
            </w:r>
          </w:p>
        </w:tc>
        <w:tc>
          <w:tcPr>
            <w:tcW w:w="693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7633A7A4"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Allows Actors to manage products including viewing information, adding, editing information and deleting products.</w:t>
            </w:r>
          </w:p>
        </w:tc>
      </w:tr>
      <w:tr w:rsidR="005663A2" w:rsidRPr="005663A2" w14:paraId="40293F80" w14:textId="77777777" w:rsidTr="00721CD6">
        <w:trPr>
          <w:trHeight w:val="585"/>
        </w:trPr>
        <w:tc>
          <w:tcPr>
            <w:tcW w:w="206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12491557"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Actor</w:t>
            </w:r>
          </w:p>
        </w:tc>
        <w:tc>
          <w:tcPr>
            <w:tcW w:w="693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18C45CCF"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Manager</w:t>
            </w:r>
          </w:p>
        </w:tc>
      </w:tr>
      <w:tr w:rsidR="005663A2" w:rsidRPr="005663A2" w14:paraId="2EF14392" w14:textId="77777777" w:rsidTr="00721CD6">
        <w:trPr>
          <w:trHeight w:val="945"/>
        </w:trPr>
        <w:tc>
          <w:tcPr>
            <w:tcW w:w="206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0975E439"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Pre-Condition(s)</w:t>
            </w:r>
          </w:p>
        </w:tc>
        <w:tc>
          <w:tcPr>
            <w:tcW w:w="693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0AC12691"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Actor has logged in to the system.</w:t>
            </w:r>
          </w:p>
        </w:tc>
      </w:tr>
      <w:tr w:rsidR="005663A2" w:rsidRPr="005663A2" w14:paraId="6689E46F" w14:textId="77777777" w:rsidTr="00721CD6">
        <w:trPr>
          <w:trHeight w:val="994"/>
        </w:trPr>
        <w:tc>
          <w:tcPr>
            <w:tcW w:w="206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78BA0909"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Post-Condition(s)</w:t>
            </w:r>
          </w:p>
        </w:tc>
        <w:tc>
          <w:tcPr>
            <w:tcW w:w="693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13F985AC"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The product information has been successfully updated.</w:t>
            </w:r>
          </w:p>
        </w:tc>
      </w:tr>
      <w:tr w:rsidR="005663A2" w:rsidRPr="005663A2" w14:paraId="78E390A9" w14:textId="77777777" w:rsidTr="00721CD6">
        <w:trPr>
          <w:trHeight w:val="15"/>
        </w:trPr>
        <w:tc>
          <w:tcPr>
            <w:tcW w:w="206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530D6511"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Basic Flow</w:t>
            </w:r>
          </w:p>
        </w:tc>
        <w:tc>
          <w:tcPr>
            <w:tcW w:w="693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43EB28D9"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1. Actor accesses the admin page</w:t>
            </w:r>
          </w:p>
          <w:p w14:paraId="2F8AE759"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2. Actor chooses the product management.</w:t>
            </w:r>
          </w:p>
          <w:p w14:paraId="7EDA04FD"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lastRenderedPageBreak/>
              <w:t>3. The system displays the list of products currently available on the website.</w:t>
            </w:r>
          </w:p>
          <w:p w14:paraId="0CFE5EF1"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4. Actor selects a product and clicks the edit icon. [A1]</w:t>
            </w:r>
          </w:p>
          <w:p w14:paraId="158CEEF0"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5. The system displays detailed information about the product.</w:t>
            </w:r>
          </w:p>
          <w:p w14:paraId="5AB7272E"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6. Actor enters the updated information for the product.</w:t>
            </w:r>
          </w:p>
          <w:p w14:paraId="3F67002E"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7. Actor clicks the “Update Product Now” button to confirm the changes.</w:t>
            </w:r>
          </w:p>
          <w:p w14:paraId="6D7EB0D6"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8. The system verifies the updated information.[E1]</w:t>
            </w:r>
          </w:p>
          <w:p w14:paraId="3052F090"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9. The system saves the changes</w:t>
            </w:r>
          </w:p>
        </w:tc>
      </w:tr>
      <w:tr w:rsidR="005663A2" w:rsidRPr="005663A2" w14:paraId="40F0B3E2" w14:textId="77777777" w:rsidTr="00721CD6">
        <w:trPr>
          <w:trHeight w:val="4684"/>
        </w:trPr>
        <w:tc>
          <w:tcPr>
            <w:tcW w:w="206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4D31A71E"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lastRenderedPageBreak/>
              <w:t>Alternate Flow</w:t>
            </w:r>
          </w:p>
        </w:tc>
        <w:tc>
          <w:tcPr>
            <w:tcW w:w="693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04E51054"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[A1].1 Actor selects the "Delete account icon"</w:t>
            </w:r>
          </w:p>
          <w:p w14:paraId="62B0259A"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[A1].1.1 The system deletes the account from the database.</w:t>
            </w:r>
          </w:p>
          <w:p w14:paraId="1A9F82E7"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[A1].2 Actor selects "Create account icon"</w:t>
            </w:r>
          </w:p>
          <w:p w14:paraId="746D985A"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[A1].2.1 The system displays the Create account page</w:t>
            </w:r>
          </w:p>
          <w:p w14:paraId="2B7ABCFE"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[A1].2.2 Actor enters account info and clicks Create Account</w:t>
            </w:r>
          </w:p>
          <w:p w14:paraId="1EB11F56"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[A1].2.3 The system verifies the account info.</w:t>
            </w:r>
          </w:p>
          <w:p w14:paraId="0C0BEF87"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[A1].2.4 The system saves the changes</w:t>
            </w:r>
          </w:p>
        </w:tc>
      </w:tr>
      <w:tr w:rsidR="005663A2" w:rsidRPr="005663A2" w14:paraId="0D55A20E" w14:textId="77777777" w:rsidTr="00721CD6">
        <w:trPr>
          <w:trHeight w:val="2205"/>
        </w:trPr>
        <w:tc>
          <w:tcPr>
            <w:tcW w:w="2062"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6D31B486"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lastRenderedPageBreak/>
              <w:t>Exception Flow</w:t>
            </w:r>
          </w:p>
        </w:tc>
        <w:tc>
          <w:tcPr>
            <w:tcW w:w="6930" w:type="dxa"/>
            <w:tcBorders>
              <w:top w:val="single" w:sz="6" w:space="0" w:color="000000"/>
              <w:left w:val="single" w:sz="6" w:space="0" w:color="000000"/>
              <w:bottom w:val="single" w:sz="6" w:space="0" w:color="000000"/>
              <w:right w:val="single" w:sz="6" w:space="0" w:color="000000"/>
            </w:tcBorders>
            <w:tcMar>
              <w:top w:w="80" w:type="dxa"/>
              <w:left w:w="140" w:type="dxa"/>
              <w:bottom w:w="80" w:type="dxa"/>
              <w:right w:w="140" w:type="dxa"/>
            </w:tcMar>
            <w:hideMark/>
          </w:tcPr>
          <w:p w14:paraId="26E76733"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[E1] If Actor does not enter complete or valid information, the</w:t>
            </w:r>
          </w:p>
          <w:p w14:paraId="166EE65F"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system displays an error message and requests Actor to correct the</w:t>
            </w:r>
          </w:p>
          <w:p w14:paraId="378891FF" w14:textId="77777777" w:rsidR="00412D9F" w:rsidRPr="005663A2" w:rsidRDefault="00412D9F" w:rsidP="00412D9F">
            <w:pPr>
              <w:spacing w:before="240" w:after="240" w:line="360" w:lineRule="auto"/>
              <w:rPr>
                <w:rFonts w:eastAsia="Times New Roman" w:cs="Times New Roman"/>
                <w:sz w:val="24"/>
                <w:szCs w:val="24"/>
                <w:lang w:eastAsia="en-GB"/>
              </w:rPr>
            </w:pPr>
            <w:r w:rsidRPr="005663A2">
              <w:rPr>
                <w:rFonts w:eastAsia="Times New Roman" w:cs="Times New Roman"/>
                <w:szCs w:val="26"/>
                <w:lang w:eastAsia="en-GB"/>
              </w:rPr>
              <w:t>information.</w:t>
            </w:r>
          </w:p>
        </w:tc>
      </w:tr>
    </w:tbl>
    <w:p w14:paraId="6B282871" w14:textId="7E547B39" w:rsidR="00721CD6" w:rsidRDefault="00721CD6" w:rsidP="00DB55B9">
      <w:pPr>
        <w:rPr>
          <w:rFonts w:cs="Times New Roman"/>
        </w:rPr>
      </w:pPr>
    </w:p>
    <w:p w14:paraId="1987805F" w14:textId="78D34F1D" w:rsidR="00DB55B9" w:rsidRPr="005663A2" w:rsidRDefault="00721CD6" w:rsidP="00DB55B9">
      <w:pPr>
        <w:rPr>
          <w:rFonts w:cs="Times New Roman"/>
        </w:rPr>
      </w:pPr>
      <w:r>
        <w:rPr>
          <w:rFonts w:cs="Times New Roman"/>
        </w:rPr>
        <w:br w:type="page"/>
      </w:r>
    </w:p>
    <w:p w14:paraId="0406A893" w14:textId="4E68EA0D" w:rsidR="00CA4F8D" w:rsidRPr="005663A2" w:rsidRDefault="00DD4EAB" w:rsidP="00E63FA1">
      <w:pPr>
        <w:pStyle w:val="Heading4"/>
        <w:spacing w:line="360" w:lineRule="auto"/>
        <w:rPr>
          <w:rFonts w:cs="Times New Roman"/>
        </w:rPr>
      </w:pPr>
      <w:bookmarkStart w:id="67" w:name="_Toc153613249"/>
      <w:r>
        <w:rPr>
          <w:rFonts w:cs="Times New Roman"/>
        </w:rPr>
        <w:lastRenderedPageBreak/>
        <w:t>2.</w:t>
      </w:r>
      <w:r w:rsidR="00CA4F8D" w:rsidRPr="005663A2">
        <w:rPr>
          <w:rFonts w:cs="Times New Roman"/>
        </w:rPr>
        <w:t>2.3.1</w:t>
      </w:r>
      <w:r w:rsidR="005663A2" w:rsidRPr="005663A2">
        <w:rPr>
          <w:rFonts w:cs="Times New Roman"/>
        </w:rPr>
        <w:t>6</w:t>
      </w:r>
      <w:r w:rsidR="00CA4F8D" w:rsidRPr="005663A2">
        <w:rPr>
          <w:rFonts w:cs="Times New Roman"/>
        </w:rPr>
        <w:t>. Use Case “</w:t>
      </w:r>
      <w:r w:rsidR="00E63FA1" w:rsidRPr="005663A2">
        <w:rPr>
          <w:rFonts w:cs="Times New Roman"/>
        </w:rPr>
        <w:t>Manage Order</w:t>
      </w:r>
      <w:r w:rsidR="00CA4F8D" w:rsidRPr="005663A2">
        <w:rPr>
          <w:rFonts w:cs="Times New Roman"/>
        </w:rPr>
        <w:t>”</w:t>
      </w:r>
      <w:bookmarkEnd w:id="67"/>
    </w:p>
    <w:p w14:paraId="147419AE" w14:textId="60D0A7FD" w:rsidR="001C0059" w:rsidRDefault="001C0059" w:rsidP="001C0059">
      <w:pPr>
        <w:pStyle w:val="Caption"/>
        <w:keepNext/>
        <w:jc w:val="center"/>
      </w:pPr>
      <w:bookmarkStart w:id="68" w:name="_Toc153613403"/>
      <w:r>
        <w:t xml:space="preserve">Table </w:t>
      </w:r>
      <w:r>
        <w:fldChar w:fldCharType="begin"/>
      </w:r>
      <w:r>
        <w:instrText xml:space="preserve"> SEQ Table \* ARABIC </w:instrText>
      </w:r>
      <w:r>
        <w:fldChar w:fldCharType="separate"/>
      </w:r>
      <w:r w:rsidR="00B70F4E">
        <w:t>18</w:t>
      </w:r>
      <w:r>
        <w:fldChar w:fldCharType="end"/>
      </w:r>
      <w:r>
        <w:rPr>
          <w:lang w:val="en-US"/>
        </w:rPr>
        <w:t xml:space="preserve"> </w:t>
      </w:r>
      <w:r w:rsidRPr="00B468B7">
        <w:rPr>
          <w:lang w:val="en-US"/>
        </w:rPr>
        <w:t>Use Case “Manage Order”</w:t>
      </w:r>
      <w:bookmarkEnd w:id="68"/>
    </w:p>
    <w:tbl>
      <w:tblPr>
        <w:tblStyle w:val="TableGrid"/>
        <w:tblW w:w="0" w:type="auto"/>
        <w:tblLook w:val="04A0" w:firstRow="1" w:lastRow="0" w:firstColumn="1" w:lastColumn="0" w:noHBand="0" w:noVBand="1"/>
      </w:tblPr>
      <w:tblGrid>
        <w:gridCol w:w="2065"/>
        <w:gridCol w:w="6951"/>
      </w:tblGrid>
      <w:tr w:rsidR="005663A2" w:rsidRPr="005663A2" w14:paraId="505FAE5D" w14:textId="77777777" w:rsidTr="00721CD6">
        <w:tc>
          <w:tcPr>
            <w:tcW w:w="2065" w:type="dxa"/>
          </w:tcPr>
          <w:p w14:paraId="1CFE4422" w14:textId="77777777" w:rsidR="00020625" w:rsidRPr="005663A2" w:rsidRDefault="00020625" w:rsidP="00A43C3B">
            <w:pPr>
              <w:spacing w:line="360" w:lineRule="auto"/>
              <w:rPr>
                <w:rFonts w:cs="Times New Roman"/>
                <w:szCs w:val="26"/>
              </w:rPr>
            </w:pPr>
            <w:r w:rsidRPr="005663A2">
              <w:rPr>
                <w:rFonts w:cs="Times New Roman"/>
                <w:szCs w:val="26"/>
              </w:rPr>
              <w:t>Use Case ID</w:t>
            </w:r>
          </w:p>
        </w:tc>
        <w:tc>
          <w:tcPr>
            <w:tcW w:w="6951" w:type="dxa"/>
          </w:tcPr>
          <w:p w14:paraId="618898ED" w14:textId="77777777" w:rsidR="00020625" w:rsidRPr="005663A2" w:rsidRDefault="00020625" w:rsidP="00A43C3B">
            <w:pPr>
              <w:spacing w:line="360" w:lineRule="auto"/>
              <w:rPr>
                <w:rFonts w:cs="Times New Roman"/>
                <w:szCs w:val="26"/>
              </w:rPr>
            </w:pPr>
            <w:r w:rsidRPr="005663A2">
              <w:rPr>
                <w:rFonts w:cs="Times New Roman"/>
                <w:szCs w:val="26"/>
              </w:rPr>
              <w:t>UC_OM</w:t>
            </w:r>
          </w:p>
        </w:tc>
      </w:tr>
      <w:tr w:rsidR="005663A2" w:rsidRPr="005663A2" w14:paraId="1D2CCB65" w14:textId="77777777" w:rsidTr="00721CD6">
        <w:tc>
          <w:tcPr>
            <w:tcW w:w="2065" w:type="dxa"/>
          </w:tcPr>
          <w:p w14:paraId="01B0FFB4" w14:textId="77777777" w:rsidR="00020625" w:rsidRPr="005663A2" w:rsidRDefault="00020625" w:rsidP="00A43C3B">
            <w:pPr>
              <w:spacing w:line="360" w:lineRule="auto"/>
              <w:rPr>
                <w:rFonts w:cs="Times New Roman"/>
                <w:szCs w:val="26"/>
              </w:rPr>
            </w:pPr>
            <w:r w:rsidRPr="005663A2">
              <w:rPr>
                <w:rFonts w:cs="Times New Roman"/>
                <w:szCs w:val="26"/>
              </w:rPr>
              <w:t>Use Case Name</w:t>
            </w:r>
          </w:p>
        </w:tc>
        <w:tc>
          <w:tcPr>
            <w:tcW w:w="6951" w:type="dxa"/>
          </w:tcPr>
          <w:p w14:paraId="7E4E4EAA" w14:textId="77777777" w:rsidR="00020625" w:rsidRPr="005663A2" w:rsidRDefault="00020625" w:rsidP="00A43C3B">
            <w:pPr>
              <w:spacing w:line="360" w:lineRule="auto"/>
              <w:rPr>
                <w:rFonts w:cs="Times New Roman"/>
                <w:szCs w:val="26"/>
              </w:rPr>
            </w:pPr>
            <w:r w:rsidRPr="005663A2">
              <w:rPr>
                <w:rFonts w:cs="Times New Roman"/>
                <w:szCs w:val="26"/>
              </w:rPr>
              <w:t>Manage Order</w:t>
            </w:r>
          </w:p>
        </w:tc>
      </w:tr>
      <w:tr w:rsidR="005663A2" w:rsidRPr="005663A2" w14:paraId="3DCFC55C" w14:textId="77777777" w:rsidTr="00721CD6">
        <w:tc>
          <w:tcPr>
            <w:tcW w:w="2065" w:type="dxa"/>
          </w:tcPr>
          <w:p w14:paraId="5A83A101" w14:textId="77777777" w:rsidR="00020625" w:rsidRPr="005663A2" w:rsidRDefault="00020625" w:rsidP="00A43C3B">
            <w:pPr>
              <w:spacing w:line="360" w:lineRule="auto"/>
              <w:rPr>
                <w:rFonts w:cs="Times New Roman"/>
                <w:szCs w:val="26"/>
              </w:rPr>
            </w:pPr>
            <w:r w:rsidRPr="005663A2">
              <w:rPr>
                <w:rFonts w:cs="Times New Roman"/>
                <w:szCs w:val="26"/>
              </w:rPr>
              <w:t>Description</w:t>
            </w:r>
          </w:p>
        </w:tc>
        <w:tc>
          <w:tcPr>
            <w:tcW w:w="6951" w:type="dxa"/>
          </w:tcPr>
          <w:p w14:paraId="06C48FDD" w14:textId="77777777" w:rsidR="00020625" w:rsidRPr="005663A2" w:rsidRDefault="00020625" w:rsidP="00A43C3B">
            <w:pPr>
              <w:spacing w:line="360" w:lineRule="auto"/>
              <w:rPr>
                <w:rFonts w:cs="Times New Roman"/>
                <w:szCs w:val="26"/>
              </w:rPr>
            </w:pPr>
            <w:r w:rsidRPr="005663A2">
              <w:rPr>
                <w:rFonts w:cs="Times New Roman"/>
                <w:szCs w:val="26"/>
              </w:rPr>
              <w:t>This use case allows the Actor to manage the shipping status of the orders</w:t>
            </w:r>
          </w:p>
        </w:tc>
      </w:tr>
      <w:tr w:rsidR="005663A2" w:rsidRPr="005663A2" w14:paraId="480FED08" w14:textId="77777777" w:rsidTr="00721CD6">
        <w:tc>
          <w:tcPr>
            <w:tcW w:w="2065" w:type="dxa"/>
          </w:tcPr>
          <w:p w14:paraId="66D33D7A" w14:textId="77777777" w:rsidR="00020625" w:rsidRPr="005663A2" w:rsidRDefault="00020625" w:rsidP="00A43C3B">
            <w:pPr>
              <w:spacing w:line="360" w:lineRule="auto"/>
              <w:rPr>
                <w:rFonts w:cs="Times New Roman"/>
                <w:szCs w:val="26"/>
              </w:rPr>
            </w:pPr>
            <w:r w:rsidRPr="005663A2">
              <w:rPr>
                <w:rFonts w:cs="Times New Roman"/>
                <w:szCs w:val="26"/>
              </w:rPr>
              <w:t>Actor</w:t>
            </w:r>
          </w:p>
        </w:tc>
        <w:tc>
          <w:tcPr>
            <w:tcW w:w="6951" w:type="dxa"/>
          </w:tcPr>
          <w:p w14:paraId="50EA501B" w14:textId="77777777" w:rsidR="00020625" w:rsidRPr="005663A2" w:rsidRDefault="00020625" w:rsidP="00A43C3B">
            <w:pPr>
              <w:spacing w:line="360" w:lineRule="auto"/>
              <w:rPr>
                <w:rFonts w:cs="Times New Roman"/>
                <w:szCs w:val="26"/>
              </w:rPr>
            </w:pPr>
            <w:r w:rsidRPr="005663A2">
              <w:rPr>
                <w:rFonts w:cs="Times New Roman"/>
                <w:szCs w:val="26"/>
              </w:rPr>
              <w:t>Manager</w:t>
            </w:r>
          </w:p>
        </w:tc>
      </w:tr>
      <w:tr w:rsidR="005663A2" w:rsidRPr="005663A2" w14:paraId="7EB0E5C9" w14:textId="77777777" w:rsidTr="00721CD6">
        <w:tc>
          <w:tcPr>
            <w:tcW w:w="2065" w:type="dxa"/>
          </w:tcPr>
          <w:p w14:paraId="260521DA" w14:textId="77777777" w:rsidR="00020625" w:rsidRPr="005663A2" w:rsidRDefault="00020625" w:rsidP="00A43C3B">
            <w:pPr>
              <w:spacing w:line="360" w:lineRule="auto"/>
              <w:rPr>
                <w:rFonts w:cs="Times New Roman"/>
                <w:szCs w:val="26"/>
              </w:rPr>
            </w:pPr>
            <w:r w:rsidRPr="005663A2">
              <w:rPr>
                <w:rFonts w:cs="Times New Roman"/>
                <w:szCs w:val="26"/>
              </w:rPr>
              <w:t>Pre-</w:t>
            </w:r>
          </w:p>
          <w:p w14:paraId="2DF068C9" w14:textId="77777777" w:rsidR="00020625" w:rsidRPr="005663A2" w:rsidRDefault="00020625" w:rsidP="00A43C3B">
            <w:pPr>
              <w:spacing w:line="360" w:lineRule="auto"/>
              <w:rPr>
                <w:rFonts w:cs="Times New Roman"/>
                <w:szCs w:val="26"/>
              </w:rPr>
            </w:pPr>
            <w:r w:rsidRPr="005663A2">
              <w:rPr>
                <w:rFonts w:cs="Times New Roman"/>
                <w:szCs w:val="26"/>
              </w:rPr>
              <w:t>Condition(s)</w:t>
            </w:r>
          </w:p>
        </w:tc>
        <w:tc>
          <w:tcPr>
            <w:tcW w:w="6951" w:type="dxa"/>
          </w:tcPr>
          <w:p w14:paraId="7AF0B085" w14:textId="77777777" w:rsidR="00020625" w:rsidRPr="005663A2" w:rsidRDefault="00020625" w:rsidP="00A43C3B">
            <w:pPr>
              <w:spacing w:line="360" w:lineRule="auto"/>
              <w:rPr>
                <w:rFonts w:cs="Times New Roman"/>
                <w:szCs w:val="26"/>
              </w:rPr>
            </w:pPr>
            <w:r w:rsidRPr="005663A2">
              <w:rPr>
                <w:rFonts w:cs="Times New Roman"/>
                <w:szCs w:val="26"/>
              </w:rPr>
              <w:t>Actor has logged into the system by manager account.</w:t>
            </w:r>
          </w:p>
        </w:tc>
      </w:tr>
      <w:tr w:rsidR="005663A2" w:rsidRPr="005663A2" w14:paraId="349980F7" w14:textId="77777777" w:rsidTr="00721CD6">
        <w:tc>
          <w:tcPr>
            <w:tcW w:w="2065" w:type="dxa"/>
          </w:tcPr>
          <w:p w14:paraId="636C3971" w14:textId="77777777" w:rsidR="00020625" w:rsidRPr="005663A2" w:rsidRDefault="00020625" w:rsidP="00A43C3B">
            <w:pPr>
              <w:spacing w:line="360" w:lineRule="auto"/>
              <w:rPr>
                <w:rFonts w:cs="Times New Roman"/>
                <w:szCs w:val="26"/>
              </w:rPr>
            </w:pPr>
            <w:r w:rsidRPr="005663A2">
              <w:rPr>
                <w:rFonts w:cs="Times New Roman"/>
                <w:szCs w:val="26"/>
              </w:rPr>
              <w:t>Post-</w:t>
            </w:r>
          </w:p>
          <w:p w14:paraId="49E493C5" w14:textId="77777777" w:rsidR="00020625" w:rsidRPr="005663A2" w:rsidRDefault="00020625" w:rsidP="00A43C3B">
            <w:pPr>
              <w:spacing w:line="360" w:lineRule="auto"/>
              <w:rPr>
                <w:rFonts w:cs="Times New Roman"/>
                <w:szCs w:val="26"/>
              </w:rPr>
            </w:pPr>
            <w:r w:rsidRPr="005663A2">
              <w:rPr>
                <w:rFonts w:cs="Times New Roman"/>
                <w:szCs w:val="26"/>
              </w:rPr>
              <w:t>Condition(s)</w:t>
            </w:r>
          </w:p>
        </w:tc>
        <w:tc>
          <w:tcPr>
            <w:tcW w:w="6951" w:type="dxa"/>
          </w:tcPr>
          <w:p w14:paraId="6105BFBC" w14:textId="77777777" w:rsidR="00020625" w:rsidRPr="005663A2" w:rsidRDefault="00020625" w:rsidP="00A43C3B">
            <w:pPr>
              <w:spacing w:line="360" w:lineRule="auto"/>
              <w:rPr>
                <w:rFonts w:cs="Times New Roman"/>
                <w:szCs w:val="26"/>
              </w:rPr>
            </w:pPr>
            <w:r w:rsidRPr="005663A2">
              <w:rPr>
                <w:rFonts w:cs="Times New Roman"/>
                <w:szCs w:val="26"/>
              </w:rPr>
              <w:t>The order's shipping status has been successfully updated</w:t>
            </w:r>
          </w:p>
        </w:tc>
      </w:tr>
      <w:tr w:rsidR="005663A2" w:rsidRPr="005663A2" w14:paraId="11C9BD73" w14:textId="77777777" w:rsidTr="00721CD6">
        <w:tc>
          <w:tcPr>
            <w:tcW w:w="2065" w:type="dxa"/>
          </w:tcPr>
          <w:p w14:paraId="7FF54C42" w14:textId="77777777" w:rsidR="00020625" w:rsidRPr="005663A2" w:rsidRDefault="00020625" w:rsidP="00A43C3B">
            <w:pPr>
              <w:spacing w:line="360" w:lineRule="auto"/>
              <w:rPr>
                <w:rFonts w:cs="Times New Roman"/>
                <w:szCs w:val="26"/>
              </w:rPr>
            </w:pPr>
            <w:r w:rsidRPr="005663A2">
              <w:rPr>
                <w:rFonts w:cs="Times New Roman"/>
                <w:szCs w:val="26"/>
              </w:rPr>
              <w:t>Basic Flow</w:t>
            </w:r>
          </w:p>
        </w:tc>
        <w:tc>
          <w:tcPr>
            <w:tcW w:w="6951" w:type="dxa"/>
          </w:tcPr>
          <w:p w14:paraId="007B7997" w14:textId="77777777" w:rsidR="00020625" w:rsidRPr="005663A2" w:rsidRDefault="00020625" w:rsidP="00A43C3B">
            <w:pPr>
              <w:spacing w:line="360" w:lineRule="auto"/>
              <w:rPr>
                <w:rFonts w:cs="Times New Roman"/>
                <w:szCs w:val="26"/>
              </w:rPr>
            </w:pPr>
            <w:r w:rsidRPr="005663A2">
              <w:rPr>
                <w:rFonts w:cs="Times New Roman"/>
                <w:szCs w:val="26"/>
              </w:rPr>
              <w:t>1. Actor accesses the management page.</w:t>
            </w:r>
          </w:p>
          <w:p w14:paraId="1BF441D7" w14:textId="77777777" w:rsidR="00020625" w:rsidRPr="005663A2" w:rsidRDefault="00020625" w:rsidP="00A43C3B">
            <w:pPr>
              <w:spacing w:line="360" w:lineRule="auto"/>
              <w:rPr>
                <w:rFonts w:cs="Times New Roman"/>
                <w:szCs w:val="26"/>
              </w:rPr>
            </w:pPr>
            <w:r w:rsidRPr="005663A2">
              <w:rPr>
                <w:rFonts w:cs="Times New Roman"/>
                <w:szCs w:val="26"/>
              </w:rPr>
              <w:t>2. Actor clicks on the "Select Management" bar and chooses "Order Management”.</w:t>
            </w:r>
          </w:p>
          <w:p w14:paraId="048EA07D" w14:textId="77777777" w:rsidR="00020625" w:rsidRPr="005663A2" w:rsidRDefault="00020625" w:rsidP="00A43C3B">
            <w:pPr>
              <w:spacing w:line="360" w:lineRule="auto"/>
              <w:rPr>
                <w:rFonts w:cs="Times New Roman"/>
                <w:szCs w:val="26"/>
              </w:rPr>
            </w:pPr>
            <w:r w:rsidRPr="005663A2">
              <w:rPr>
                <w:rFonts w:cs="Times New Roman"/>
                <w:szCs w:val="26"/>
              </w:rPr>
              <w:t>3. The system displays a list of orders and their details. [E1]</w:t>
            </w:r>
          </w:p>
          <w:p w14:paraId="6EAF900B" w14:textId="77777777" w:rsidR="00020625" w:rsidRPr="005663A2" w:rsidRDefault="00020625" w:rsidP="00A43C3B">
            <w:pPr>
              <w:spacing w:line="360" w:lineRule="auto"/>
              <w:rPr>
                <w:rFonts w:cs="Times New Roman"/>
                <w:szCs w:val="26"/>
              </w:rPr>
            </w:pPr>
            <w:r w:rsidRPr="005663A2">
              <w:rPr>
                <w:rFonts w:cs="Times New Roman"/>
                <w:szCs w:val="26"/>
              </w:rPr>
              <w:t>4. Actor clicks on the "Order is placed”. [A1]</w:t>
            </w:r>
          </w:p>
          <w:p w14:paraId="6035FA21" w14:textId="77777777" w:rsidR="00020625" w:rsidRPr="005663A2" w:rsidRDefault="00020625" w:rsidP="00A43C3B">
            <w:pPr>
              <w:spacing w:line="360" w:lineRule="auto"/>
              <w:rPr>
                <w:rFonts w:cs="Times New Roman"/>
                <w:szCs w:val="26"/>
              </w:rPr>
            </w:pPr>
            <w:r w:rsidRPr="005663A2">
              <w:rPr>
                <w:rFonts w:cs="Times New Roman"/>
                <w:szCs w:val="26"/>
              </w:rPr>
              <w:t>5. The system saves the changes and updates the status bar to "Order is in process."</w:t>
            </w:r>
          </w:p>
        </w:tc>
      </w:tr>
      <w:tr w:rsidR="005663A2" w:rsidRPr="005663A2" w14:paraId="6ED8B56F" w14:textId="77777777" w:rsidTr="00721CD6">
        <w:tc>
          <w:tcPr>
            <w:tcW w:w="2065" w:type="dxa"/>
          </w:tcPr>
          <w:p w14:paraId="0375A91E" w14:textId="77777777" w:rsidR="00020625" w:rsidRPr="005663A2" w:rsidRDefault="00020625" w:rsidP="00A43C3B">
            <w:pPr>
              <w:spacing w:line="360" w:lineRule="auto"/>
              <w:rPr>
                <w:rFonts w:cs="Times New Roman"/>
                <w:szCs w:val="26"/>
              </w:rPr>
            </w:pPr>
            <w:r w:rsidRPr="005663A2">
              <w:rPr>
                <w:rFonts w:cs="Times New Roman"/>
                <w:szCs w:val="26"/>
              </w:rPr>
              <w:t>Alternative Flow</w:t>
            </w:r>
          </w:p>
        </w:tc>
        <w:tc>
          <w:tcPr>
            <w:tcW w:w="6951" w:type="dxa"/>
          </w:tcPr>
          <w:p w14:paraId="53E58A30" w14:textId="77777777" w:rsidR="00020625" w:rsidRPr="005663A2" w:rsidRDefault="00020625" w:rsidP="00A43C3B">
            <w:pPr>
              <w:spacing w:line="360" w:lineRule="auto"/>
              <w:rPr>
                <w:rFonts w:cs="Times New Roman"/>
                <w:szCs w:val="26"/>
              </w:rPr>
            </w:pPr>
            <w:r w:rsidRPr="005663A2">
              <w:rPr>
                <w:rFonts w:cs="Times New Roman"/>
                <w:szCs w:val="26"/>
              </w:rPr>
              <w:t>[A1].1 Actor repeats step 4 and clicks on "Order is on process".</w:t>
            </w:r>
          </w:p>
          <w:p w14:paraId="27F3264F" w14:textId="77777777" w:rsidR="00020625" w:rsidRPr="005663A2" w:rsidRDefault="00020625" w:rsidP="00A43C3B">
            <w:pPr>
              <w:spacing w:line="360" w:lineRule="auto"/>
              <w:rPr>
                <w:rFonts w:cs="Times New Roman"/>
                <w:szCs w:val="26"/>
              </w:rPr>
            </w:pPr>
            <w:r w:rsidRPr="005663A2">
              <w:rPr>
                <w:rFonts w:cs="Times New Roman"/>
                <w:szCs w:val="26"/>
              </w:rPr>
              <w:t>[A1].1.1 The system saves the changes and update status bar to “Order is transcended to the Shipping Agency”.</w:t>
            </w:r>
          </w:p>
          <w:p w14:paraId="36117A7E" w14:textId="77777777" w:rsidR="00020625" w:rsidRPr="005663A2" w:rsidRDefault="00020625" w:rsidP="00A43C3B">
            <w:pPr>
              <w:spacing w:line="360" w:lineRule="auto"/>
              <w:rPr>
                <w:rFonts w:cs="Times New Roman"/>
                <w:szCs w:val="26"/>
              </w:rPr>
            </w:pPr>
            <w:r w:rsidRPr="005663A2">
              <w:rPr>
                <w:rFonts w:cs="Times New Roman"/>
                <w:szCs w:val="26"/>
              </w:rPr>
              <w:t>[A1].2. The Actor repeats step [A1].1 and clicks on "Order is transcended to the Shipping Agency".</w:t>
            </w:r>
          </w:p>
          <w:p w14:paraId="57950CCA" w14:textId="77777777" w:rsidR="00020625" w:rsidRPr="005663A2" w:rsidRDefault="00020625" w:rsidP="00A43C3B">
            <w:pPr>
              <w:spacing w:line="360" w:lineRule="auto"/>
              <w:rPr>
                <w:rFonts w:cs="Times New Roman"/>
                <w:szCs w:val="26"/>
              </w:rPr>
            </w:pPr>
            <w:r w:rsidRPr="005663A2">
              <w:rPr>
                <w:rFonts w:cs="Times New Roman"/>
                <w:szCs w:val="26"/>
              </w:rPr>
              <w:t>[A1].2.1 The system saves the changes and update status bar "Order on transit".</w:t>
            </w:r>
          </w:p>
          <w:p w14:paraId="0C187322" w14:textId="77777777" w:rsidR="00020625" w:rsidRPr="005663A2" w:rsidRDefault="00020625" w:rsidP="00A43C3B">
            <w:pPr>
              <w:spacing w:line="360" w:lineRule="auto"/>
              <w:rPr>
                <w:rFonts w:cs="Times New Roman"/>
                <w:szCs w:val="26"/>
              </w:rPr>
            </w:pPr>
            <w:r w:rsidRPr="005663A2">
              <w:rPr>
                <w:rFonts w:cs="Times New Roman"/>
                <w:szCs w:val="26"/>
              </w:rPr>
              <w:t>[A1].3 The Actor repeats step [A1].2 and clicks on "Order on transit".</w:t>
            </w:r>
          </w:p>
          <w:p w14:paraId="21059959" w14:textId="77777777" w:rsidR="00020625" w:rsidRPr="005663A2" w:rsidRDefault="00020625" w:rsidP="00A43C3B">
            <w:pPr>
              <w:spacing w:line="360" w:lineRule="auto"/>
              <w:rPr>
                <w:rFonts w:cs="Times New Roman"/>
                <w:szCs w:val="26"/>
              </w:rPr>
            </w:pPr>
            <w:r w:rsidRPr="005663A2">
              <w:rPr>
                <w:rFonts w:cs="Times New Roman"/>
                <w:szCs w:val="26"/>
              </w:rPr>
              <w:t>[A1].3.1 The system saves the changes and update status bar “Delivered”.</w:t>
            </w:r>
          </w:p>
        </w:tc>
      </w:tr>
      <w:tr w:rsidR="005663A2" w:rsidRPr="005663A2" w14:paraId="391DAAE1" w14:textId="77777777" w:rsidTr="00721CD6">
        <w:tc>
          <w:tcPr>
            <w:tcW w:w="2065" w:type="dxa"/>
          </w:tcPr>
          <w:p w14:paraId="0AB555D1" w14:textId="77777777" w:rsidR="00020625" w:rsidRPr="005663A2" w:rsidRDefault="00020625" w:rsidP="00A43C3B">
            <w:pPr>
              <w:spacing w:line="360" w:lineRule="auto"/>
              <w:rPr>
                <w:rFonts w:cs="Times New Roman"/>
                <w:szCs w:val="26"/>
              </w:rPr>
            </w:pPr>
            <w:r w:rsidRPr="005663A2">
              <w:rPr>
                <w:rFonts w:cs="Times New Roman"/>
                <w:szCs w:val="26"/>
              </w:rPr>
              <w:lastRenderedPageBreak/>
              <w:t>Exception Flow</w:t>
            </w:r>
          </w:p>
        </w:tc>
        <w:tc>
          <w:tcPr>
            <w:tcW w:w="6951" w:type="dxa"/>
          </w:tcPr>
          <w:p w14:paraId="69A9FB61" w14:textId="77777777" w:rsidR="00020625" w:rsidRPr="005663A2" w:rsidRDefault="00020625" w:rsidP="00A43C3B">
            <w:pPr>
              <w:spacing w:line="360" w:lineRule="auto"/>
              <w:rPr>
                <w:rFonts w:cs="Times New Roman"/>
                <w:szCs w:val="26"/>
              </w:rPr>
            </w:pPr>
            <w:r w:rsidRPr="005663A2">
              <w:rPr>
                <w:rFonts w:cs="Times New Roman"/>
                <w:szCs w:val="26"/>
              </w:rPr>
              <w:t>[E1] If there are no orders in the order list, the system displays the message "No order is found".</w:t>
            </w:r>
          </w:p>
        </w:tc>
      </w:tr>
    </w:tbl>
    <w:p w14:paraId="26CCBE6A" w14:textId="0A8C1A9D" w:rsidR="00DB55B9" w:rsidRPr="005663A2" w:rsidRDefault="00DB55B9" w:rsidP="00DB55B9">
      <w:pPr>
        <w:rPr>
          <w:rFonts w:cs="Times New Roman"/>
        </w:rPr>
      </w:pPr>
    </w:p>
    <w:p w14:paraId="3BE5B3C8" w14:textId="60446893" w:rsidR="002C1F96" w:rsidRPr="005663A2" w:rsidRDefault="00DD4EAB" w:rsidP="00591582">
      <w:pPr>
        <w:pStyle w:val="Heading4"/>
      </w:pPr>
      <w:bookmarkStart w:id="69" w:name="_Toc153613250"/>
      <w:r>
        <w:rPr>
          <w:rFonts w:cs="Times New Roman"/>
        </w:rPr>
        <w:t>2.</w:t>
      </w:r>
      <w:r w:rsidR="002C1F96" w:rsidRPr="005663A2">
        <w:t>2.3.1</w:t>
      </w:r>
      <w:r w:rsidR="005663A2" w:rsidRPr="005663A2">
        <w:t>7</w:t>
      </w:r>
      <w:r w:rsidR="002C1F96" w:rsidRPr="005663A2">
        <w:t>. Use Case “View Order History”</w:t>
      </w:r>
      <w:bookmarkEnd w:id="69"/>
    </w:p>
    <w:p w14:paraId="2ECFEDB6" w14:textId="7C6D00EC" w:rsidR="001C0059" w:rsidRDefault="001C0059" w:rsidP="001C0059">
      <w:pPr>
        <w:pStyle w:val="Caption"/>
        <w:keepNext/>
        <w:jc w:val="center"/>
      </w:pPr>
      <w:bookmarkStart w:id="70" w:name="_Toc153613404"/>
      <w:r>
        <w:t xml:space="preserve">Table </w:t>
      </w:r>
      <w:r>
        <w:fldChar w:fldCharType="begin"/>
      </w:r>
      <w:r>
        <w:instrText xml:space="preserve"> SEQ Table \* ARABIC </w:instrText>
      </w:r>
      <w:r>
        <w:fldChar w:fldCharType="separate"/>
      </w:r>
      <w:r w:rsidR="00B70F4E">
        <w:t>19</w:t>
      </w:r>
      <w:r>
        <w:fldChar w:fldCharType="end"/>
      </w:r>
      <w:r>
        <w:rPr>
          <w:lang w:val="en-US"/>
        </w:rPr>
        <w:t xml:space="preserve"> </w:t>
      </w:r>
      <w:r w:rsidRPr="005906F3">
        <w:rPr>
          <w:lang w:val="en-US"/>
        </w:rPr>
        <w:t>Use Case “View Order History”</w:t>
      </w:r>
      <w:bookmarkEnd w:id="70"/>
    </w:p>
    <w:tbl>
      <w:tblPr>
        <w:tblW w:w="8728" w:type="dxa"/>
        <w:tblInd w:w="2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2"/>
        <w:gridCol w:w="6846"/>
      </w:tblGrid>
      <w:tr w:rsidR="005663A2" w:rsidRPr="005663A2" w14:paraId="042808C6" w14:textId="77777777" w:rsidTr="00721CD6">
        <w:trPr>
          <w:trHeight w:val="916"/>
        </w:trPr>
        <w:tc>
          <w:tcPr>
            <w:tcW w:w="1882" w:type="dxa"/>
          </w:tcPr>
          <w:p w14:paraId="40DC206D"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57D4C984" w14:textId="77777777" w:rsidR="002C1F96" w:rsidRPr="005663A2" w:rsidRDefault="002C1F96"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Use Case ID</w:t>
            </w:r>
          </w:p>
        </w:tc>
        <w:tc>
          <w:tcPr>
            <w:tcW w:w="6846" w:type="dxa"/>
          </w:tcPr>
          <w:p w14:paraId="1943B794"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55E66E73" w14:textId="77777777" w:rsidR="002C1F96" w:rsidRPr="005663A2" w:rsidRDefault="002C1F96"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UC_VOH</w:t>
            </w:r>
          </w:p>
        </w:tc>
      </w:tr>
      <w:tr w:rsidR="005663A2" w:rsidRPr="005663A2" w14:paraId="632CCFD5" w14:textId="77777777" w:rsidTr="00721CD6">
        <w:trPr>
          <w:trHeight w:val="979"/>
        </w:trPr>
        <w:tc>
          <w:tcPr>
            <w:tcW w:w="1882" w:type="dxa"/>
          </w:tcPr>
          <w:p w14:paraId="0EE542FD"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0C479A16" w14:textId="77777777" w:rsidR="002C1F96" w:rsidRPr="005663A2" w:rsidRDefault="002C1F96"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Use Case Name</w:t>
            </w:r>
          </w:p>
        </w:tc>
        <w:tc>
          <w:tcPr>
            <w:tcW w:w="6846" w:type="dxa"/>
          </w:tcPr>
          <w:p w14:paraId="31EEFDFB"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389264AB" w14:textId="77777777" w:rsidR="002C1F96" w:rsidRPr="005663A2" w:rsidRDefault="002C1F96"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View Oder History</w:t>
            </w:r>
          </w:p>
        </w:tc>
      </w:tr>
      <w:tr w:rsidR="005663A2" w:rsidRPr="005663A2" w14:paraId="1A47D269" w14:textId="77777777" w:rsidTr="00721CD6">
        <w:trPr>
          <w:trHeight w:val="1231"/>
        </w:trPr>
        <w:tc>
          <w:tcPr>
            <w:tcW w:w="1882" w:type="dxa"/>
          </w:tcPr>
          <w:p w14:paraId="492E04CE"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057B384B" w14:textId="77777777" w:rsidR="002C1F96" w:rsidRPr="005663A2" w:rsidRDefault="002C1F96"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Description</w:t>
            </w:r>
          </w:p>
        </w:tc>
        <w:tc>
          <w:tcPr>
            <w:tcW w:w="6846" w:type="dxa"/>
          </w:tcPr>
          <w:p w14:paraId="632B4679"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0E3B76C3" w14:textId="77777777" w:rsidR="002C1F96" w:rsidRPr="005663A2" w:rsidRDefault="002C1F96" w:rsidP="00B9507B">
            <w:pPr>
              <w:widowControl w:val="0"/>
              <w:autoSpaceDE w:val="0"/>
              <w:autoSpaceDN w:val="0"/>
              <w:spacing w:after="0" w:line="360" w:lineRule="auto"/>
              <w:ind w:left="97" w:right="81"/>
              <w:jc w:val="both"/>
              <w:rPr>
                <w:rFonts w:eastAsia="Times New Roman" w:cs="Times New Roman"/>
              </w:rPr>
            </w:pPr>
            <w:r w:rsidRPr="005663A2">
              <w:rPr>
                <w:rFonts w:eastAsia="Times New Roman" w:cs="Times New Roman"/>
              </w:rPr>
              <w:t>This use case allows the Actor to manage the status of his order, including reviewing order details.</w:t>
            </w:r>
          </w:p>
        </w:tc>
      </w:tr>
      <w:tr w:rsidR="005663A2" w:rsidRPr="005663A2" w14:paraId="0997F7E4" w14:textId="77777777" w:rsidTr="00721CD6">
        <w:trPr>
          <w:trHeight w:val="799"/>
        </w:trPr>
        <w:tc>
          <w:tcPr>
            <w:tcW w:w="1882" w:type="dxa"/>
          </w:tcPr>
          <w:p w14:paraId="505FC921"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05B3DFAB" w14:textId="77777777" w:rsidR="002C1F96" w:rsidRPr="005663A2" w:rsidRDefault="002C1F96"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Actor</w:t>
            </w:r>
          </w:p>
        </w:tc>
        <w:tc>
          <w:tcPr>
            <w:tcW w:w="6846" w:type="dxa"/>
          </w:tcPr>
          <w:p w14:paraId="60984D14"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4DD1EDAE" w14:textId="77777777" w:rsidR="002C1F96" w:rsidRPr="005663A2" w:rsidRDefault="002C1F96"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Member</w:t>
            </w:r>
          </w:p>
        </w:tc>
      </w:tr>
      <w:tr w:rsidR="005663A2" w:rsidRPr="005663A2" w14:paraId="314E9C16" w14:textId="77777777" w:rsidTr="00721CD6">
        <w:trPr>
          <w:trHeight w:val="1576"/>
        </w:trPr>
        <w:tc>
          <w:tcPr>
            <w:tcW w:w="1882" w:type="dxa"/>
          </w:tcPr>
          <w:p w14:paraId="260DAAD7"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755FB8BE" w14:textId="77777777" w:rsidR="002C1F96" w:rsidRPr="005663A2" w:rsidRDefault="002C1F96" w:rsidP="00B9507B">
            <w:pPr>
              <w:widowControl w:val="0"/>
              <w:autoSpaceDE w:val="0"/>
              <w:autoSpaceDN w:val="0"/>
              <w:spacing w:after="0" w:line="360" w:lineRule="auto"/>
              <w:ind w:left="100" w:right="182"/>
              <w:rPr>
                <w:rFonts w:eastAsia="Times New Roman" w:cs="Times New Roman"/>
              </w:rPr>
            </w:pPr>
            <w:r w:rsidRPr="005663A2">
              <w:rPr>
                <w:rFonts w:eastAsia="Times New Roman" w:cs="Times New Roman"/>
              </w:rPr>
              <w:t xml:space="preserve">Pre- </w:t>
            </w:r>
            <w:r w:rsidRPr="005663A2">
              <w:rPr>
                <w:rFonts w:eastAsia="Times New Roman" w:cs="Times New Roman"/>
                <w:w w:val="95"/>
              </w:rPr>
              <w:t>Condition(s)</w:t>
            </w:r>
          </w:p>
        </w:tc>
        <w:tc>
          <w:tcPr>
            <w:tcW w:w="6846" w:type="dxa"/>
          </w:tcPr>
          <w:p w14:paraId="743F4B87" w14:textId="77777777" w:rsidR="002C1F96" w:rsidRPr="005663A2" w:rsidRDefault="002C1F96" w:rsidP="00B9507B">
            <w:pPr>
              <w:widowControl w:val="0"/>
              <w:autoSpaceDE w:val="0"/>
              <w:autoSpaceDN w:val="0"/>
              <w:spacing w:after="0" w:line="240" w:lineRule="auto"/>
              <w:rPr>
                <w:rFonts w:eastAsia="Times New Roman" w:cs="Times New Roman"/>
                <w:sz w:val="24"/>
              </w:rPr>
            </w:pPr>
          </w:p>
          <w:p w14:paraId="3B4179A5" w14:textId="77777777" w:rsidR="002C1F96" w:rsidRPr="005663A2" w:rsidRDefault="002C1F96" w:rsidP="00B9507B">
            <w:pPr>
              <w:widowControl w:val="0"/>
              <w:autoSpaceDE w:val="0"/>
              <w:autoSpaceDN w:val="0"/>
              <w:spacing w:after="0" w:line="360" w:lineRule="auto"/>
              <w:ind w:left="108"/>
              <w:rPr>
                <w:rFonts w:eastAsia="Times New Roman" w:cs="Times New Roman"/>
                <w:szCs w:val="26"/>
              </w:rPr>
            </w:pPr>
            <w:r w:rsidRPr="005663A2">
              <w:rPr>
                <w:rFonts w:eastAsia="Times New Roman" w:cs="Times New Roman"/>
                <w:szCs w:val="26"/>
              </w:rPr>
              <w:t>The actor has logged in to the website.</w:t>
            </w:r>
          </w:p>
          <w:p w14:paraId="59E495AB" w14:textId="77777777" w:rsidR="002C1F96" w:rsidRPr="005663A2" w:rsidRDefault="002C1F96" w:rsidP="00B9507B">
            <w:pPr>
              <w:widowControl w:val="0"/>
              <w:autoSpaceDE w:val="0"/>
              <w:autoSpaceDN w:val="0"/>
              <w:spacing w:after="0" w:line="360" w:lineRule="auto"/>
              <w:ind w:left="108"/>
              <w:rPr>
                <w:rFonts w:eastAsia="Times New Roman" w:cs="Times New Roman"/>
                <w:szCs w:val="26"/>
              </w:rPr>
            </w:pPr>
            <w:r w:rsidRPr="005663A2">
              <w:rPr>
                <w:rFonts w:eastAsia="Times New Roman" w:cs="Times New Roman"/>
                <w:szCs w:val="26"/>
              </w:rPr>
              <w:t>Actors must ensure that they have an order that has just been placed.</w:t>
            </w:r>
          </w:p>
        </w:tc>
      </w:tr>
      <w:tr w:rsidR="005663A2" w:rsidRPr="005663A2" w14:paraId="4422DE37" w14:textId="77777777" w:rsidTr="00721CD6">
        <w:trPr>
          <w:trHeight w:val="1204"/>
        </w:trPr>
        <w:tc>
          <w:tcPr>
            <w:tcW w:w="1882" w:type="dxa"/>
          </w:tcPr>
          <w:p w14:paraId="2FC6BF1A"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769E0A61" w14:textId="77777777" w:rsidR="002C1F96" w:rsidRPr="005663A2" w:rsidRDefault="002C1F96" w:rsidP="00B9507B">
            <w:pPr>
              <w:widowControl w:val="0"/>
              <w:autoSpaceDE w:val="0"/>
              <w:autoSpaceDN w:val="0"/>
              <w:spacing w:after="0" w:line="360" w:lineRule="auto"/>
              <w:ind w:left="100"/>
              <w:rPr>
                <w:rFonts w:eastAsia="Times New Roman" w:cs="Times New Roman"/>
              </w:rPr>
            </w:pPr>
            <w:r w:rsidRPr="005663A2">
              <w:rPr>
                <w:rFonts w:eastAsia="Times New Roman" w:cs="Times New Roman"/>
              </w:rPr>
              <w:t xml:space="preserve">Post- </w:t>
            </w:r>
            <w:r w:rsidRPr="005663A2">
              <w:rPr>
                <w:rFonts w:eastAsia="Times New Roman" w:cs="Times New Roman"/>
                <w:w w:val="95"/>
              </w:rPr>
              <w:t>Condition(s)</w:t>
            </w:r>
          </w:p>
        </w:tc>
        <w:tc>
          <w:tcPr>
            <w:tcW w:w="6846" w:type="dxa"/>
          </w:tcPr>
          <w:p w14:paraId="28012573"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4F066A25" w14:textId="77777777" w:rsidR="002C1F96" w:rsidRPr="005663A2" w:rsidRDefault="002C1F96"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Successful actor reviews recent product transaction history in the shopping cart.</w:t>
            </w:r>
          </w:p>
        </w:tc>
      </w:tr>
      <w:tr w:rsidR="005663A2" w:rsidRPr="005663A2" w14:paraId="3A700678" w14:textId="77777777" w:rsidTr="00721CD6">
        <w:trPr>
          <w:trHeight w:val="1578"/>
        </w:trPr>
        <w:tc>
          <w:tcPr>
            <w:tcW w:w="1882" w:type="dxa"/>
          </w:tcPr>
          <w:p w14:paraId="08B3B67B"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716C3FA2"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rPr>
              <w:t xml:space="preserve"> Basic Flow</w:t>
            </w:r>
          </w:p>
        </w:tc>
        <w:tc>
          <w:tcPr>
            <w:tcW w:w="6846" w:type="dxa"/>
          </w:tcPr>
          <w:p w14:paraId="60D21778" w14:textId="77777777" w:rsidR="002C1F96" w:rsidRPr="005663A2" w:rsidRDefault="002C1F96" w:rsidP="00B9507B">
            <w:pPr>
              <w:widowControl w:val="0"/>
              <w:autoSpaceDE w:val="0"/>
              <w:autoSpaceDN w:val="0"/>
              <w:spacing w:before="9" w:after="0" w:line="240" w:lineRule="auto"/>
              <w:ind w:left="535"/>
              <w:rPr>
                <w:rFonts w:eastAsia="Times New Roman" w:cs="Times New Roman"/>
                <w:bCs/>
                <w:szCs w:val="26"/>
              </w:rPr>
            </w:pPr>
          </w:p>
          <w:p w14:paraId="76DB4CE7" w14:textId="77777777" w:rsidR="002C1F96" w:rsidRPr="005663A2" w:rsidRDefault="002C1F96" w:rsidP="002C1F96">
            <w:pPr>
              <w:pStyle w:val="ListParagraph"/>
              <w:widowControl w:val="0"/>
              <w:numPr>
                <w:ilvl w:val="0"/>
                <w:numId w:val="21"/>
              </w:numPr>
              <w:autoSpaceDE w:val="0"/>
              <w:autoSpaceDN w:val="0"/>
              <w:spacing w:before="9" w:after="0" w:line="360" w:lineRule="auto"/>
              <w:rPr>
                <w:rFonts w:eastAsia="Times New Roman" w:cs="Times New Roman"/>
                <w:bCs/>
                <w:szCs w:val="26"/>
              </w:rPr>
            </w:pPr>
            <w:r w:rsidRPr="005663A2">
              <w:rPr>
                <w:rFonts w:eastAsia="Times New Roman" w:cs="Times New Roman"/>
                <w:bCs/>
                <w:szCs w:val="26"/>
              </w:rPr>
              <w:t>The actor clicks "User Icon" on the site's navigation bar.</w:t>
            </w:r>
          </w:p>
          <w:p w14:paraId="562232DA" w14:textId="77777777" w:rsidR="002C1F96" w:rsidRPr="005663A2" w:rsidRDefault="002C1F96" w:rsidP="002C1F96">
            <w:pPr>
              <w:pStyle w:val="ListParagraph"/>
              <w:widowControl w:val="0"/>
              <w:numPr>
                <w:ilvl w:val="0"/>
                <w:numId w:val="21"/>
              </w:numPr>
              <w:autoSpaceDE w:val="0"/>
              <w:autoSpaceDN w:val="0"/>
              <w:spacing w:before="9" w:after="0" w:line="360" w:lineRule="auto"/>
              <w:rPr>
                <w:rFonts w:eastAsia="Times New Roman" w:cs="Times New Roman"/>
                <w:bCs/>
                <w:szCs w:val="26"/>
              </w:rPr>
            </w:pPr>
            <w:r w:rsidRPr="005663A2">
              <w:rPr>
                <w:rFonts w:eastAsia="Times New Roman" w:cs="Times New Roman"/>
                <w:bCs/>
                <w:szCs w:val="26"/>
              </w:rPr>
              <w:t>The system displays 3 items: user information, my orders, and log out.</w:t>
            </w:r>
          </w:p>
          <w:p w14:paraId="7905B5A0" w14:textId="77777777" w:rsidR="002C1F96" w:rsidRPr="005663A2" w:rsidRDefault="002C1F96" w:rsidP="002C1F96">
            <w:pPr>
              <w:pStyle w:val="ListParagraph"/>
              <w:widowControl w:val="0"/>
              <w:numPr>
                <w:ilvl w:val="0"/>
                <w:numId w:val="21"/>
              </w:numPr>
              <w:autoSpaceDE w:val="0"/>
              <w:autoSpaceDN w:val="0"/>
              <w:spacing w:before="9" w:after="0" w:line="360" w:lineRule="auto"/>
              <w:rPr>
                <w:rFonts w:eastAsia="Times New Roman" w:cs="Times New Roman"/>
                <w:bCs/>
                <w:szCs w:val="26"/>
              </w:rPr>
            </w:pPr>
            <w:r w:rsidRPr="005663A2">
              <w:rPr>
                <w:rFonts w:eastAsia="Times New Roman" w:cs="Times New Roman"/>
                <w:bCs/>
                <w:szCs w:val="26"/>
              </w:rPr>
              <w:t>Actor clicks "My Orders".</w:t>
            </w:r>
          </w:p>
          <w:p w14:paraId="6B15B28F" w14:textId="77777777" w:rsidR="002C1F96" w:rsidRPr="005663A2" w:rsidRDefault="002C1F96" w:rsidP="002C1F96">
            <w:pPr>
              <w:pStyle w:val="ListParagraph"/>
              <w:widowControl w:val="0"/>
              <w:numPr>
                <w:ilvl w:val="0"/>
                <w:numId w:val="21"/>
              </w:numPr>
              <w:autoSpaceDE w:val="0"/>
              <w:autoSpaceDN w:val="0"/>
              <w:spacing w:before="9" w:after="0" w:line="360" w:lineRule="auto"/>
              <w:rPr>
                <w:rFonts w:eastAsia="Times New Roman" w:cs="Times New Roman"/>
                <w:b/>
                <w:sz w:val="29"/>
              </w:rPr>
            </w:pPr>
            <w:r w:rsidRPr="005663A2">
              <w:rPr>
                <w:rFonts w:eastAsia="Times New Roman" w:cs="Times New Roman"/>
                <w:bCs/>
                <w:szCs w:val="26"/>
              </w:rPr>
              <w:t>The system displays order history (including order status, order cancellation, view order details)</w:t>
            </w:r>
          </w:p>
        </w:tc>
      </w:tr>
      <w:tr w:rsidR="005663A2" w:rsidRPr="005663A2" w14:paraId="3F48F257" w14:textId="77777777" w:rsidTr="00721CD6">
        <w:trPr>
          <w:trHeight w:val="871"/>
        </w:trPr>
        <w:tc>
          <w:tcPr>
            <w:tcW w:w="1882" w:type="dxa"/>
          </w:tcPr>
          <w:p w14:paraId="76B5006F"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18DE902C"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w w:val="95"/>
              </w:rPr>
              <w:t xml:space="preserve"> Alternative </w:t>
            </w:r>
            <w:r w:rsidRPr="005663A2">
              <w:rPr>
                <w:rFonts w:eastAsia="Times New Roman" w:cs="Times New Roman"/>
              </w:rPr>
              <w:t>Flow</w:t>
            </w:r>
          </w:p>
        </w:tc>
        <w:tc>
          <w:tcPr>
            <w:tcW w:w="6846" w:type="dxa"/>
          </w:tcPr>
          <w:p w14:paraId="2D4DA68D"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16FB3C67"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tc>
      </w:tr>
      <w:tr w:rsidR="005663A2" w:rsidRPr="005663A2" w14:paraId="1B070D80" w14:textId="77777777" w:rsidTr="00721CD6">
        <w:trPr>
          <w:trHeight w:val="1141"/>
        </w:trPr>
        <w:tc>
          <w:tcPr>
            <w:tcW w:w="1882" w:type="dxa"/>
          </w:tcPr>
          <w:p w14:paraId="6C85D2E9"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64F936A5"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rPr>
              <w:t xml:space="preserve"> Exception Flow</w:t>
            </w:r>
          </w:p>
        </w:tc>
        <w:tc>
          <w:tcPr>
            <w:tcW w:w="6846" w:type="dxa"/>
          </w:tcPr>
          <w:p w14:paraId="47B2377A"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tc>
      </w:tr>
    </w:tbl>
    <w:p w14:paraId="2E4188E2" w14:textId="36AF43D0" w:rsidR="002C1F96" w:rsidRPr="005663A2" w:rsidRDefault="002C1F96" w:rsidP="00DB55B9">
      <w:pPr>
        <w:rPr>
          <w:rFonts w:cs="Times New Roman"/>
        </w:rPr>
      </w:pPr>
    </w:p>
    <w:p w14:paraId="2DAFA741" w14:textId="72A0DC2C" w:rsidR="002C1F96" w:rsidRPr="005663A2" w:rsidRDefault="00DD4EAB" w:rsidP="00591582">
      <w:pPr>
        <w:pStyle w:val="Heading4"/>
      </w:pPr>
      <w:bookmarkStart w:id="71" w:name="_Toc153613251"/>
      <w:r>
        <w:rPr>
          <w:rFonts w:cs="Times New Roman"/>
        </w:rPr>
        <w:t>2.</w:t>
      </w:r>
      <w:r w:rsidR="002C1F96" w:rsidRPr="005663A2">
        <w:t>2.3.1</w:t>
      </w:r>
      <w:r w:rsidR="005663A2" w:rsidRPr="005663A2">
        <w:t>8</w:t>
      </w:r>
      <w:r w:rsidR="002C1F96" w:rsidRPr="005663A2">
        <w:t>. Use Case “View Order Details”</w:t>
      </w:r>
      <w:bookmarkEnd w:id="71"/>
    </w:p>
    <w:p w14:paraId="77775D36" w14:textId="2D40AA76" w:rsidR="00C73AB9" w:rsidRDefault="00C73AB9" w:rsidP="00C73AB9">
      <w:pPr>
        <w:pStyle w:val="Caption"/>
        <w:keepNext/>
        <w:jc w:val="center"/>
      </w:pPr>
      <w:bookmarkStart w:id="72" w:name="_Toc153613405"/>
      <w:r>
        <w:t xml:space="preserve">Table </w:t>
      </w:r>
      <w:r>
        <w:fldChar w:fldCharType="begin"/>
      </w:r>
      <w:r>
        <w:instrText xml:space="preserve"> SEQ Table \* ARABIC </w:instrText>
      </w:r>
      <w:r>
        <w:fldChar w:fldCharType="separate"/>
      </w:r>
      <w:r w:rsidR="00B70F4E">
        <w:t>20</w:t>
      </w:r>
      <w:r>
        <w:fldChar w:fldCharType="end"/>
      </w:r>
      <w:r>
        <w:rPr>
          <w:lang w:val="en-US"/>
        </w:rPr>
        <w:t xml:space="preserve"> </w:t>
      </w:r>
      <w:r w:rsidRPr="0003761F">
        <w:rPr>
          <w:lang w:val="en-US"/>
        </w:rPr>
        <w:t>Use Case “View Order Details”</w:t>
      </w:r>
      <w:bookmarkEnd w:id="72"/>
    </w:p>
    <w:tbl>
      <w:tblPr>
        <w:tblW w:w="0" w:type="auto"/>
        <w:tblInd w:w="2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2"/>
        <w:gridCol w:w="6846"/>
      </w:tblGrid>
      <w:tr w:rsidR="005663A2" w:rsidRPr="005663A2" w14:paraId="792F46E7" w14:textId="77777777" w:rsidTr="00721CD6">
        <w:trPr>
          <w:trHeight w:val="844"/>
        </w:trPr>
        <w:tc>
          <w:tcPr>
            <w:tcW w:w="1882" w:type="dxa"/>
          </w:tcPr>
          <w:p w14:paraId="79A377F5"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0F3DF19C" w14:textId="77777777" w:rsidR="002C1F96" w:rsidRPr="005663A2" w:rsidRDefault="002C1F96"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Use Case ID</w:t>
            </w:r>
          </w:p>
        </w:tc>
        <w:tc>
          <w:tcPr>
            <w:tcW w:w="6846" w:type="dxa"/>
          </w:tcPr>
          <w:p w14:paraId="566AAE09"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55A36A3B" w14:textId="77777777" w:rsidR="002C1F96" w:rsidRPr="005663A2" w:rsidRDefault="002C1F96"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UC_VOD</w:t>
            </w:r>
          </w:p>
        </w:tc>
      </w:tr>
      <w:tr w:rsidR="005663A2" w:rsidRPr="005663A2" w14:paraId="6FF24E5E" w14:textId="77777777" w:rsidTr="00721CD6">
        <w:trPr>
          <w:trHeight w:val="871"/>
        </w:trPr>
        <w:tc>
          <w:tcPr>
            <w:tcW w:w="1882" w:type="dxa"/>
          </w:tcPr>
          <w:p w14:paraId="25BFF438"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5008DC30" w14:textId="77777777" w:rsidR="002C1F96" w:rsidRPr="005663A2" w:rsidRDefault="002C1F96"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Use Case Name</w:t>
            </w:r>
          </w:p>
        </w:tc>
        <w:tc>
          <w:tcPr>
            <w:tcW w:w="6846" w:type="dxa"/>
          </w:tcPr>
          <w:p w14:paraId="7EF40117"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71DABF85" w14:textId="2CB31D42" w:rsidR="002C1F96" w:rsidRPr="005663A2" w:rsidRDefault="002C1F96"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View Oder Details</w:t>
            </w:r>
          </w:p>
        </w:tc>
      </w:tr>
      <w:tr w:rsidR="005663A2" w:rsidRPr="005663A2" w14:paraId="4B1B46A2" w14:textId="77777777" w:rsidTr="00721CD6">
        <w:trPr>
          <w:trHeight w:val="979"/>
        </w:trPr>
        <w:tc>
          <w:tcPr>
            <w:tcW w:w="1882" w:type="dxa"/>
          </w:tcPr>
          <w:p w14:paraId="3DB5727F"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74F63FD6" w14:textId="77777777" w:rsidR="002C1F96" w:rsidRPr="005663A2" w:rsidRDefault="002C1F96"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Description</w:t>
            </w:r>
          </w:p>
        </w:tc>
        <w:tc>
          <w:tcPr>
            <w:tcW w:w="6846" w:type="dxa"/>
          </w:tcPr>
          <w:p w14:paraId="25FBDC72"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4A44C3E0" w14:textId="77777777" w:rsidR="002C1F96" w:rsidRPr="005663A2" w:rsidRDefault="002C1F96" w:rsidP="00B9507B">
            <w:pPr>
              <w:widowControl w:val="0"/>
              <w:autoSpaceDE w:val="0"/>
              <w:autoSpaceDN w:val="0"/>
              <w:spacing w:after="0" w:line="360" w:lineRule="auto"/>
              <w:ind w:left="97" w:right="81"/>
              <w:jc w:val="both"/>
              <w:rPr>
                <w:rFonts w:eastAsia="Times New Roman" w:cs="Times New Roman"/>
              </w:rPr>
            </w:pPr>
            <w:r w:rsidRPr="005663A2">
              <w:rPr>
                <w:rFonts w:eastAsia="Times New Roman" w:cs="Times New Roman"/>
              </w:rPr>
              <w:t>This use case allows the Actor to review order details.</w:t>
            </w:r>
          </w:p>
        </w:tc>
      </w:tr>
      <w:tr w:rsidR="005663A2" w:rsidRPr="005663A2" w14:paraId="122C1168" w14:textId="77777777" w:rsidTr="00721CD6">
        <w:trPr>
          <w:trHeight w:val="871"/>
        </w:trPr>
        <w:tc>
          <w:tcPr>
            <w:tcW w:w="1882" w:type="dxa"/>
          </w:tcPr>
          <w:p w14:paraId="7071A205"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52618C9B" w14:textId="77777777" w:rsidR="002C1F96" w:rsidRPr="005663A2" w:rsidRDefault="002C1F96" w:rsidP="00B9507B">
            <w:pPr>
              <w:widowControl w:val="0"/>
              <w:autoSpaceDE w:val="0"/>
              <w:autoSpaceDN w:val="0"/>
              <w:spacing w:after="0" w:line="240" w:lineRule="auto"/>
              <w:ind w:left="100"/>
              <w:rPr>
                <w:rFonts w:eastAsia="Times New Roman" w:cs="Times New Roman"/>
              </w:rPr>
            </w:pPr>
            <w:r w:rsidRPr="005663A2">
              <w:rPr>
                <w:rFonts w:eastAsia="Times New Roman" w:cs="Times New Roman"/>
              </w:rPr>
              <w:t>Actor</w:t>
            </w:r>
          </w:p>
        </w:tc>
        <w:tc>
          <w:tcPr>
            <w:tcW w:w="6846" w:type="dxa"/>
          </w:tcPr>
          <w:p w14:paraId="035BFAA4"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7AAB215E" w14:textId="77777777" w:rsidR="002C1F96" w:rsidRPr="005663A2" w:rsidRDefault="002C1F96"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Member</w:t>
            </w:r>
          </w:p>
        </w:tc>
      </w:tr>
      <w:tr w:rsidR="005663A2" w:rsidRPr="005663A2" w14:paraId="3BCA0321" w14:textId="77777777" w:rsidTr="00721CD6">
        <w:trPr>
          <w:trHeight w:val="1249"/>
        </w:trPr>
        <w:tc>
          <w:tcPr>
            <w:tcW w:w="1882" w:type="dxa"/>
          </w:tcPr>
          <w:p w14:paraId="3FA478CE"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23BB4F41" w14:textId="77777777" w:rsidR="002C1F96" w:rsidRPr="005663A2" w:rsidRDefault="002C1F96" w:rsidP="00B9507B">
            <w:pPr>
              <w:widowControl w:val="0"/>
              <w:autoSpaceDE w:val="0"/>
              <w:autoSpaceDN w:val="0"/>
              <w:spacing w:after="0" w:line="360" w:lineRule="auto"/>
              <w:ind w:left="100" w:right="182"/>
              <w:rPr>
                <w:rFonts w:eastAsia="Times New Roman" w:cs="Times New Roman"/>
              </w:rPr>
            </w:pPr>
            <w:r w:rsidRPr="005663A2">
              <w:rPr>
                <w:rFonts w:eastAsia="Times New Roman" w:cs="Times New Roman"/>
              </w:rPr>
              <w:t xml:space="preserve">Pre- </w:t>
            </w:r>
            <w:r w:rsidRPr="005663A2">
              <w:rPr>
                <w:rFonts w:eastAsia="Times New Roman" w:cs="Times New Roman"/>
                <w:w w:val="95"/>
              </w:rPr>
              <w:t>Condition(s)</w:t>
            </w:r>
          </w:p>
        </w:tc>
        <w:tc>
          <w:tcPr>
            <w:tcW w:w="6846" w:type="dxa"/>
          </w:tcPr>
          <w:p w14:paraId="63DC30FA" w14:textId="77777777" w:rsidR="002C1F96" w:rsidRPr="005663A2" w:rsidRDefault="002C1F96" w:rsidP="00B9507B">
            <w:pPr>
              <w:widowControl w:val="0"/>
              <w:autoSpaceDE w:val="0"/>
              <w:autoSpaceDN w:val="0"/>
              <w:spacing w:after="0" w:line="240" w:lineRule="auto"/>
              <w:rPr>
                <w:rFonts w:eastAsia="Times New Roman" w:cs="Times New Roman"/>
                <w:sz w:val="24"/>
              </w:rPr>
            </w:pPr>
          </w:p>
          <w:p w14:paraId="114FC1C9" w14:textId="77777777" w:rsidR="002C1F96" w:rsidRPr="005663A2" w:rsidRDefault="002C1F96" w:rsidP="00B9507B">
            <w:pPr>
              <w:widowControl w:val="0"/>
              <w:autoSpaceDE w:val="0"/>
              <w:autoSpaceDN w:val="0"/>
              <w:spacing w:after="0" w:line="240" w:lineRule="auto"/>
              <w:ind w:left="251"/>
              <w:rPr>
                <w:rFonts w:eastAsia="Times New Roman" w:cs="Times New Roman"/>
                <w:szCs w:val="26"/>
              </w:rPr>
            </w:pPr>
            <w:r w:rsidRPr="005663A2">
              <w:rPr>
                <w:rFonts w:eastAsia="Times New Roman" w:cs="Times New Roman"/>
                <w:sz w:val="24"/>
              </w:rPr>
              <w:t xml:space="preserve"> </w:t>
            </w:r>
            <w:r w:rsidRPr="005663A2">
              <w:rPr>
                <w:rFonts w:eastAsia="Times New Roman" w:cs="Times New Roman"/>
                <w:szCs w:val="26"/>
              </w:rPr>
              <w:t>Actors must ensure that they have an order that has just been placed.</w:t>
            </w:r>
          </w:p>
        </w:tc>
      </w:tr>
      <w:tr w:rsidR="005663A2" w:rsidRPr="005663A2" w14:paraId="232A6B25" w14:textId="77777777" w:rsidTr="00721CD6">
        <w:trPr>
          <w:trHeight w:val="1321"/>
        </w:trPr>
        <w:tc>
          <w:tcPr>
            <w:tcW w:w="1882" w:type="dxa"/>
          </w:tcPr>
          <w:p w14:paraId="4FE6CAED"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6403B9F1" w14:textId="77777777" w:rsidR="002C1F96" w:rsidRPr="005663A2" w:rsidRDefault="002C1F96" w:rsidP="00B9507B">
            <w:pPr>
              <w:widowControl w:val="0"/>
              <w:autoSpaceDE w:val="0"/>
              <w:autoSpaceDN w:val="0"/>
              <w:spacing w:after="0" w:line="360" w:lineRule="auto"/>
              <w:ind w:left="100"/>
              <w:rPr>
                <w:rFonts w:eastAsia="Times New Roman" w:cs="Times New Roman"/>
              </w:rPr>
            </w:pPr>
            <w:r w:rsidRPr="005663A2">
              <w:rPr>
                <w:rFonts w:eastAsia="Times New Roman" w:cs="Times New Roman"/>
              </w:rPr>
              <w:t xml:space="preserve">Post- </w:t>
            </w:r>
            <w:r w:rsidRPr="005663A2">
              <w:rPr>
                <w:rFonts w:eastAsia="Times New Roman" w:cs="Times New Roman"/>
                <w:w w:val="95"/>
              </w:rPr>
              <w:t>Condition(s)</w:t>
            </w:r>
          </w:p>
        </w:tc>
        <w:tc>
          <w:tcPr>
            <w:tcW w:w="6846" w:type="dxa"/>
          </w:tcPr>
          <w:p w14:paraId="7E013634"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p w14:paraId="0F895910" w14:textId="77777777" w:rsidR="002C1F96" w:rsidRPr="005663A2" w:rsidRDefault="002C1F96" w:rsidP="00B9507B">
            <w:pPr>
              <w:widowControl w:val="0"/>
              <w:autoSpaceDE w:val="0"/>
              <w:autoSpaceDN w:val="0"/>
              <w:spacing w:after="0" w:line="240" w:lineRule="auto"/>
              <w:ind w:left="97"/>
              <w:rPr>
                <w:rFonts w:eastAsia="Times New Roman" w:cs="Times New Roman"/>
              </w:rPr>
            </w:pPr>
            <w:r w:rsidRPr="005663A2">
              <w:rPr>
                <w:rFonts w:eastAsia="Times New Roman" w:cs="Times New Roman"/>
              </w:rPr>
              <w:t xml:space="preserve"> The actor successfully reviews the details of the order just placed</w:t>
            </w:r>
          </w:p>
        </w:tc>
      </w:tr>
      <w:tr w:rsidR="005663A2" w:rsidRPr="005663A2" w14:paraId="779C48CD" w14:textId="77777777" w:rsidTr="00721CD6">
        <w:trPr>
          <w:trHeight w:val="1578"/>
        </w:trPr>
        <w:tc>
          <w:tcPr>
            <w:tcW w:w="1882" w:type="dxa"/>
          </w:tcPr>
          <w:p w14:paraId="2D5D23FD"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693A6791"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rPr>
              <w:t xml:space="preserve"> Basic Flow</w:t>
            </w:r>
          </w:p>
        </w:tc>
        <w:tc>
          <w:tcPr>
            <w:tcW w:w="6846" w:type="dxa"/>
          </w:tcPr>
          <w:p w14:paraId="00A40A89" w14:textId="77777777" w:rsidR="002C1F96" w:rsidRPr="005663A2" w:rsidRDefault="002C1F96" w:rsidP="00B9507B">
            <w:pPr>
              <w:widowControl w:val="0"/>
              <w:autoSpaceDE w:val="0"/>
              <w:autoSpaceDN w:val="0"/>
              <w:spacing w:before="9" w:after="0" w:line="240" w:lineRule="auto"/>
              <w:ind w:left="535"/>
              <w:rPr>
                <w:rFonts w:eastAsia="Times New Roman" w:cs="Times New Roman"/>
                <w:bCs/>
                <w:szCs w:val="26"/>
              </w:rPr>
            </w:pPr>
          </w:p>
          <w:p w14:paraId="3034C99E" w14:textId="77777777" w:rsidR="002C1F96" w:rsidRPr="005663A2" w:rsidRDefault="002C1F96" w:rsidP="002C1F96">
            <w:pPr>
              <w:pStyle w:val="ListParagraph"/>
              <w:widowControl w:val="0"/>
              <w:numPr>
                <w:ilvl w:val="0"/>
                <w:numId w:val="22"/>
              </w:numPr>
              <w:autoSpaceDE w:val="0"/>
              <w:autoSpaceDN w:val="0"/>
              <w:spacing w:before="9" w:after="0" w:line="360" w:lineRule="auto"/>
              <w:rPr>
                <w:rFonts w:eastAsia="Times New Roman" w:cs="Times New Roman"/>
                <w:bCs/>
                <w:szCs w:val="26"/>
              </w:rPr>
            </w:pPr>
            <w:r w:rsidRPr="005663A2">
              <w:rPr>
                <w:rFonts w:eastAsia="Times New Roman" w:cs="Times New Roman"/>
                <w:bCs/>
                <w:szCs w:val="26"/>
              </w:rPr>
              <w:t>Actor clicks on the "User Icon" on the website's navigation bar.</w:t>
            </w:r>
          </w:p>
          <w:p w14:paraId="74276D71" w14:textId="77777777" w:rsidR="002C1F96" w:rsidRPr="005663A2" w:rsidRDefault="002C1F96" w:rsidP="002C1F96">
            <w:pPr>
              <w:pStyle w:val="ListParagraph"/>
              <w:widowControl w:val="0"/>
              <w:numPr>
                <w:ilvl w:val="0"/>
                <w:numId w:val="22"/>
              </w:numPr>
              <w:autoSpaceDE w:val="0"/>
              <w:autoSpaceDN w:val="0"/>
              <w:spacing w:before="9" w:after="0" w:line="360" w:lineRule="auto"/>
              <w:rPr>
                <w:rFonts w:eastAsia="Times New Roman" w:cs="Times New Roman"/>
                <w:bCs/>
                <w:szCs w:val="26"/>
              </w:rPr>
            </w:pPr>
            <w:r w:rsidRPr="005663A2">
              <w:rPr>
                <w:rFonts w:eastAsia="Times New Roman" w:cs="Times New Roman"/>
                <w:bCs/>
                <w:szCs w:val="26"/>
              </w:rPr>
              <w:t>The system displays 3 items: user information, my orders, and log out.</w:t>
            </w:r>
          </w:p>
          <w:p w14:paraId="279E727D" w14:textId="77777777" w:rsidR="002C1F96" w:rsidRPr="005663A2" w:rsidRDefault="002C1F96" w:rsidP="002C1F96">
            <w:pPr>
              <w:pStyle w:val="ListParagraph"/>
              <w:widowControl w:val="0"/>
              <w:numPr>
                <w:ilvl w:val="0"/>
                <w:numId w:val="22"/>
              </w:numPr>
              <w:autoSpaceDE w:val="0"/>
              <w:autoSpaceDN w:val="0"/>
              <w:spacing w:before="9" w:after="0" w:line="360" w:lineRule="auto"/>
              <w:rPr>
                <w:rFonts w:eastAsia="Times New Roman" w:cs="Times New Roman"/>
                <w:bCs/>
                <w:szCs w:val="26"/>
              </w:rPr>
            </w:pPr>
            <w:r w:rsidRPr="005663A2">
              <w:rPr>
                <w:rFonts w:eastAsia="Times New Roman" w:cs="Times New Roman"/>
                <w:bCs/>
                <w:szCs w:val="26"/>
              </w:rPr>
              <w:t>Actor clicks "My Orders".</w:t>
            </w:r>
          </w:p>
          <w:p w14:paraId="049AECF8" w14:textId="77777777" w:rsidR="002C1F96" w:rsidRPr="005663A2" w:rsidRDefault="002C1F96" w:rsidP="002C1F96">
            <w:pPr>
              <w:pStyle w:val="ListParagraph"/>
              <w:widowControl w:val="0"/>
              <w:numPr>
                <w:ilvl w:val="0"/>
                <w:numId w:val="22"/>
              </w:numPr>
              <w:autoSpaceDE w:val="0"/>
              <w:autoSpaceDN w:val="0"/>
              <w:spacing w:before="9" w:after="0" w:line="360" w:lineRule="auto"/>
              <w:rPr>
                <w:rFonts w:eastAsia="Times New Roman" w:cs="Times New Roman"/>
                <w:bCs/>
                <w:szCs w:val="26"/>
              </w:rPr>
            </w:pPr>
            <w:r w:rsidRPr="005663A2">
              <w:rPr>
                <w:rFonts w:eastAsia="Times New Roman" w:cs="Times New Roman"/>
                <w:bCs/>
                <w:szCs w:val="26"/>
              </w:rPr>
              <w:t>The system displays order history (including order status, order cancellation, view order details)</w:t>
            </w:r>
          </w:p>
          <w:p w14:paraId="4681AB7A" w14:textId="77777777" w:rsidR="002C1F96" w:rsidRPr="005663A2" w:rsidRDefault="002C1F96" w:rsidP="002C1F96">
            <w:pPr>
              <w:pStyle w:val="ListParagraph"/>
              <w:widowControl w:val="0"/>
              <w:numPr>
                <w:ilvl w:val="0"/>
                <w:numId w:val="22"/>
              </w:numPr>
              <w:autoSpaceDE w:val="0"/>
              <w:autoSpaceDN w:val="0"/>
              <w:spacing w:before="9" w:after="0" w:line="360" w:lineRule="auto"/>
              <w:rPr>
                <w:rFonts w:eastAsia="Times New Roman" w:cs="Times New Roman"/>
                <w:b/>
                <w:sz w:val="29"/>
              </w:rPr>
            </w:pPr>
            <w:r w:rsidRPr="005663A2">
              <w:rPr>
                <w:rFonts w:eastAsia="Times New Roman" w:cs="Times New Roman"/>
                <w:bCs/>
                <w:szCs w:val="26"/>
              </w:rPr>
              <w:t>Actor clicks on the “View order detail” for the order the actor wants to view</w:t>
            </w:r>
          </w:p>
        </w:tc>
      </w:tr>
      <w:tr w:rsidR="005663A2" w:rsidRPr="005663A2" w14:paraId="6480CC28" w14:textId="77777777" w:rsidTr="00721CD6">
        <w:trPr>
          <w:trHeight w:val="961"/>
        </w:trPr>
        <w:tc>
          <w:tcPr>
            <w:tcW w:w="1882" w:type="dxa"/>
          </w:tcPr>
          <w:p w14:paraId="41A1C660"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76442BE9"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w w:val="95"/>
              </w:rPr>
              <w:t xml:space="preserve"> Alternative </w:t>
            </w:r>
            <w:r w:rsidRPr="005663A2">
              <w:rPr>
                <w:rFonts w:eastAsia="Times New Roman" w:cs="Times New Roman"/>
              </w:rPr>
              <w:t>Flow</w:t>
            </w:r>
          </w:p>
        </w:tc>
        <w:tc>
          <w:tcPr>
            <w:tcW w:w="6846" w:type="dxa"/>
          </w:tcPr>
          <w:p w14:paraId="30557E16"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5AD2CFF5"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tc>
      </w:tr>
      <w:tr w:rsidR="002C1F96" w:rsidRPr="005663A2" w14:paraId="02FD7C14" w14:textId="77777777" w:rsidTr="00721CD6">
        <w:trPr>
          <w:trHeight w:val="979"/>
        </w:trPr>
        <w:tc>
          <w:tcPr>
            <w:tcW w:w="1882" w:type="dxa"/>
          </w:tcPr>
          <w:p w14:paraId="3C2518C9" w14:textId="77777777" w:rsidR="002C1F96" w:rsidRPr="005663A2" w:rsidRDefault="002C1F96" w:rsidP="00B9507B">
            <w:pPr>
              <w:widowControl w:val="0"/>
              <w:autoSpaceDE w:val="0"/>
              <w:autoSpaceDN w:val="0"/>
              <w:spacing w:before="3" w:after="0" w:line="240" w:lineRule="auto"/>
              <w:rPr>
                <w:rFonts w:eastAsia="Times New Roman" w:cs="Times New Roman"/>
                <w:b/>
                <w:sz w:val="29"/>
              </w:rPr>
            </w:pPr>
          </w:p>
          <w:p w14:paraId="7634B354"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r w:rsidRPr="005663A2">
              <w:rPr>
                <w:rFonts w:eastAsia="Times New Roman" w:cs="Times New Roman"/>
              </w:rPr>
              <w:t xml:space="preserve"> Exception Flow</w:t>
            </w:r>
          </w:p>
        </w:tc>
        <w:tc>
          <w:tcPr>
            <w:tcW w:w="6846" w:type="dxa"/>
          </w:tcPr>
          <w:p w14:paraId="5ED09553" w14:textId="77777777" w:rsidR="002C1F96" w:rsidRPr="005663A2" w:rsidRDefault="002C1F96" w:rsidP="00B9507B">
            <w:pPr>
              <w:widowControl w:val="0"/>
              <w:autoSpaceDE w:val="0"/>
              <w:autoSpaceDN w:val="0"/>
              <w:spacing w:before="9" w:after="0" w:line="240" w:lineRule="auto"/>
              <w:rPr>
                <w:rFonts w:eastAsia="Times New Roman" w:cs="Times New Roman"/>
                <w:b/>
                <w:sz w:val="29"/>
              </w:rPr>
            </w:pPr>
          </w:p>
        </w:tc>
      </w:tr>
    </w:tbl>
    <w:p w14:paraId="26337B70" w14:textId="77777777" w:rsidR="002C1F96" w:rsidRPr="005663A2" w:rsidRDefault="002C1F96" w:rsidP="00DB55B9">
      <w:pPr>
        <w:rPr>
          <w:rFonts w:cs="Times New Roman"/>
        </w:rPr>
      </w:pPr>
    </w:p>
    <w:p w14:paraId="4955E207" w14:textId="1F1935B6" w:rsidR="00766A2B" w:rsidRPr="005663A2" w:rsidRDefault="00766A2B" w:rsidP="00766A2B">
      <w:pPr>
        <w:spacing w:line="360" w:lineRule="auto"/>
        <w:rPr>
          <w:rFonts w:cs="Times New Roman"/>
        </w:rPr>
      </w:pPr>
    </w:p>
    <w:p w14:paraId="15BCE0CD" w14:textId="77777777" w:rsidR="00766A2B" w:rsidRPr="005663A2" w:rsidRDefault="00766A2B" w:rsidP="00766A2B">
      <w:pPr>
        <w:pStyle w:val="ListParagraph"/>
        <w:spacing w:line="360" w:lineRule="auto"/>
        <w:rPr>
          <w:rFonts w:cs="Times New Roman"/>
          <w:szCs w:val="26"/>
        </w:rPr>
      </w:pPr>
    </w:p>
    <w:p w14:paraId="6220BE63" w14:textId="576BFFF4" w:rsidR="008241C1" w:rsidRDefault="008241C1">
      <w:pPr>
        <w:rPr>
          <w:rFonts w:cs="Times New Roman"/>
          <w:szCs w:val="26"/>
        </w:rPr>
      </w:pPr>
      <w:r>
        <w:rPr>
          <w:rFonts w:cs="Times New Roman"/>
          <w:szCs w:val="26"/>
        </w:rPr>
        <w:br w:type="page"/>
      </w:r>
    </w:p>
    <w:p w14:paraId="0D6A136E" w14:textId="199F5660" w:rsidR="008241C1" w:rsidRPr="008241C1" w:rsidRDefault="008241C1" w:rsidP="008241C1">
      <w:pPr>
        <w:pStyle w:val="Heading1"/>
      </w:pPr>
      <w:bookmarkStart w:id="73" w:name="_Toc136816615"/>
      <w:bookmarkStart w:id="74" w:name="_Toc104634528"/>
      <w:bookmarkStart w:id="75" w:name="_Toc135002233"/>
      <w:bookmarkStart w:id="76" w:name="_Toc135004654"/>
      <w:bookmarkStart w:id="77" w:name="_Toc135166922"/>
      <w:bookmarkStart w:id="78" w:name="_Toc135170101"/>
      <w:bookmarkStart w:id="79" w:name="_Toc135345370"/>
      <w:bookmarkStart w:id="80" w:name="_Toc135351327"/>
      <w:bookmarkStart w:id="81" w:name="_Toc153613252"/>
      <w:r w:rsidRPr="008241C1">
        <w:lastRenderedPageBreak/>
        <w:t>CHAPTER 3 TEST PLAN</w:t>
      </w:r>
      <w:bookmarkEnd w:id="73"/>
      <w:bookmarkEnd w:id="81"/>
    </w:p>
    <w:p w14:paraId="39782353" w14:textId="77777777" w:rsidR="008241C1" w:rsidRPr="008241C1" w:rsidRDefault="008241C1" w:rsidP="008241C1">
      <w:pPr>
        <w:keepNext/>
        <w:keepLines/>
        <w:numPr>
          <w:ilvl w:val="0"/>
          <w:numId w:val="34"/>
        </w:numPr>
        <w:tabs>
          <w:tab w:val="left" w:pos="450"/>
        </w:tabs>
        <w:spacing w:after="0" w:line="360" w:lineRule="auto"/>
        <w:jc w:val="both"/>
        <w:outlineLvl w:val="1"/>
        <w:rPr>
          <w:rFonts w:eastAsiaTheme="majorEastAsia" w:cstheme="majorBidi"/>
          <w:b/>
          <w:vanish/>
          <w:sz w:val="28"/>
          <w:szCs w:val="28"/>
          <w:lang w:val="en-US" w:eastAsia="zh-CN"/>
        </w:rPr>
      </w:pPr>
      <w:bookmarkStart w:id="82" w:name="_heading=h.3whwml4" w:colFirst="0" w:colLast="0"/>
      <w:bookmarkStart w:id="83" w:name="_Toc136815463"/>
      <w:bookmarkStart w:id="84" w:name="_Toc136815542"/>
      <w:bookmarkStart w:id="85" w:name="_Toc136815629"/>
      <w:bookmarkStart w:id="86" w:name="_Toc136816616"/>
      <w:bookmarkStart w:id="87" w:name="_Toc151275573"/>
      <w:bookmarkStart w:id="88" w:name="_Toc151323012"/>
      <w:bookmarkStart w:id="89" w:name="_Toc151323113"/>
      <w:bookmarkStart w:id="90" w:name="_Toc151352194"/>
      <w:bookmarkStart w:id="91" w:name="_Toc151352399"/>
      <w:bookmarkStart w:id="92" w:name="_Toc151932019"/>
      <w:bookmarkStart w:id="93" w:name="_Toc151932115"/>
      <w:bookmarkStart w:id="94" w:name="_Toc152489820"/>
      <w:bookmarkStart w:id="95" w:name="_Toc153311468"/>
      <w:bookmarkStart w:id="96" w:name="_Toc153613133"/>
      <w:bookmarkStart w:id="97" w:name="_Toc15361325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50F0021D" w14:textId="190801E7" w:rsidR="008241C1" w:rsidRPr="008241C1" w:rsidRDefault="008241C1" w:rsidP="008241C1">
      <w:pPr>
        <w:pStyle w:val="Heading2"/>
        <w:rPr>
          <w:rFonts w:cs="Times New Roman"/>
          <w:color w:val="000000"/>
          <w:lang w:eastAsia="zh-CN"/>
        </w:rPr>
      </w:pPr>
      <w:bookmarkStart w:id="98" w:name="_Toc136816617"/>
      <w:bookmarkStart w:id="99" w:name="_Toc153613254"/>
      <w:r w:rsidRPr="008241C1">
        <w:rPr>
          <w:lang w:eastAsia="zh-CN"/>
        </w:rPr>
        <w:t xml:space="preserve">3.1. </w:t>
      </w:r>
      <w:r w:rsidR="001E2D51" w:rsidRPr="008241C1">
        <w:rPr>
          <w:lang w:eastAsia="zh-CN"/>
        </w:rPr>
        <w:t>SCOPE</w:t>
      </w:r>
      <w:bookmarkEnd w:id="98"/>
      <w:bookmarkEnd w:id="99"/>
    </w:p>
    <w:p w14:paraId="228E0002" w14:textId="633DB848" w:rsidR="008241C1" w:rsidRPr="008241C1" w:rsidRDefault="008241C1" w:rsidP="008241C1">
      <w:pPr>
        <w:pStyle w:val="Heading3"/>
        <w:rPr>
          <w:rFonts w:eastAsia="Yu Gothic Light"/>
          <w:lang w:val="en-US"/>
        </w:rPr>
      </w:pPr>
      <w:bookmarkStart w:id="100" w:name="_heading=h.2bn6wsx" w:colFirst="0" w:colLast="0"/>
      <w:bookmarkStart w:id="101" w:name="_Toc136816618"/>
      <w:bookmarkStart w:id="102" w:name="_Toc153613255"/>
      <w:bookmarkEnd w:id="100"/>
      <w:r w:rsidRPr="008241C1">
        <w:rPr>
          <w:rFonts w:eastAsia="Yu Gothic Light"/>
          <w:lang w:val="en-US"/>
        </w:rPr>
        <w:t>3.1.1. In Scope</w:t>
      </w:r>
      <w:bookmarkEnd w:id="101"/>
      <w:bookmarkEnd w:id="102"/>
    </w:p>
    <w:p w14:paraId="3CA30EAA"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The following items are included in the scope of the test:</w:t>
      </w:r>
    </w:p>
    <w:p w14:paraId="5676639A" w14:textId="77777777" w:rsidR="008241C1" w:rsidRPr="008241C1" w:rsidRDefault="008241C1" w:rsidP="008241C1">
      <w:pPr>
        <w:pBdr>
          <w:top w:val="nil"/>
          <w:left w:val="nil"/>
          <w:bottom w:val="nil"/>
          <w:right w:val="nil"/>
          <w:between w:val="nil"/>
        </w:pBdr>
        <w:spacing w:after="0" w:line="360" w:lineRule="auto"/>
        <w:ind w:left="720" w:firstLine="360"/>
        <w:jc w:val="both"/>
        <w:rPr>
          <w:rFonts w:eastAsia="Times New Roman" w:cs="Times New Roman"/>
          <w:color w:val="000000"/>
          <w:szCs w:val="26"/>
          <w:lang w:val="en-US"/>
        </w:rPr>
      </w:pPr>
      <w:r w:rsidRPr="008241C1">
        <w:rPr>
          <w:rFonts w:eastAsia="Times New Roman" w:cs="Times New Roman"/>
          <w:color w:val="000000"/>
          <w:szCs w:val="26"/>
          <w:lang w:val="en-US"/>
        </w:rPr>
        <w:t>- Some functional, application performance, security, and use case requirements are being tested.</w:t>
      </w:r>
    </w:p>
    <w:p w14:paraId="16D7EE9A" w14:textId="77777777" w:rsidR="008241C1" w:rsidRPr="008241C1" w:rsidRDefault="008241C1" w:rsidP="008241C1">
      <w:pPr>
        <w:pBdr>
          <w:top w:val="nil"/>
          <w:left w:val="nil"/>
          <w:bottom w:val="nil"/>
          <w:right w:val="nil"/>
          <w:between w:val="nil"/>
        </w:pBdr>
        <w:spacing w:after="0" w:line="360" w:lineRule="auto"/>
        <w:ind w:left="720" w:firstLine="360"/>
        <w:jc w:val="both"/>
        <w:rPr>
          <w:rFonts w:eastAsia="Times New Roman" w:cs="Times New Roman"/>
          <w:color w:val="000000"/>
          <w:szCs w:val="26"/>
          <w:lang w:val="en-US"/>
        </w:rPr>
      </w:pPr>
      <w:r w:rsidRPr="008241C1">
        <w:rPr>
          <w:rFonts w:eastAsia="Times New Roman" w:cs="Times New Roman"/>
          <w:color w:val="000000"/>
          <w:szCs w:val="26"/>
          <w:lang w:val="en-US"/>
        </w:rPr>
        <w:t>- In our system, we have quality standards and fit metrics.</w:t>
      </w:r>
    </w:p>
    <w:p w14:paraId="74E953BF" w14:textId="224CBC38" w:rsidR="008241C1" w:rsidRPr="008241C1" w:rsidRDefault="008241C1" w:rsidP="008241C1">
      <w:pPr>
        <w:pBdr>
          <w:top w:val="nil"/>
          <w:left w:val="nil"/>
          <w:bottom w:val="nil"/>
          <w:right w:val="nil"/>
          <w:between w:val="nil"/>
        </w:pBdr>
        <w:spacing w:after="0" w:line="360" w:lineRule="auto"/>
        <w:ind w:left="720" w:firstLine="360"/>
        <w:jc w:val="both"/>
        <w:rPr>
          <w:rFonts w:eastAsia="Times New Roman" w:cs="Times New Roman"/>
          <w:color w:val="000000"/>
          <w:szCs w:val="26"/>
          <w:lang w:val="en-US"/>
        </w:rPr>
      </w:pPr>
      <w:r w:rsidRPr="008241C1">
        <w:rPr>
          <w:rFonts w:eastAsia="Times New Roman" w:cs="Times New Roman"/>
          <w:color w:val="000000"/>
          <w:szCs w:val="26"/>
          <w:lang w:val="en-US"/>
        </w:rPr>
        <w:t xml:space="preserve">- End-to-end testing of all systems that interact with </w:t>
      </w:r>
      <w:r w:rsidR="001547B5">
        <w:rPr>
          <w:rFonts w:eastAsia="Times New Roman" w:cs="Times New Roman"/>
          <w:color w:val="000000"/>
          <w:szCs w:val="26"/>
          <w:lang w:val="en-US"/>
        </w:rPr>
        <w:t xml:space="preserve">the </w:t>
      </w:r>
      <w:r w:rsidRPr="008241C1">
        <w:rPr>
          <w:rFonts w:eastAsia="Times New Roman" w:cs="Times New Roman"/>
          <w:color w:val="000000"/>
          <w:szCs w:val="26"/>
          <w:lang w:val="en-US"/>
        </w:rPr>
        <w:t>system, as well as testing of their interfaces.</w:t>
      </w:r>
    </w:p>
    <w:p w14:paraId="363EC35E" w14:textId="51D3994B" w:rsidR="008241C1" w:rsidRPr="008241C1" w:rsidRDefault="008241C1" w:rsidP="008241C1">
      <w:pPr>
        <w:pStyle w:val="Heading3"/>
        <w:rPr>
          <w:rFonts w:eastAsia="Yu Gothic Light"/>
          <w:lang w:val="en-US"/>
        </w:rPr>
      </w:pPr>
      <w:bookmarkStart w:id="103" w:name="_heading=h.qsh70q" w:colFirst="0" w:colLast="0"/>
      <w:bookmarkStart w:id="104" w:name="_Toc136816619"/>
      <w:bookmarkStart w:id="105" w:name="_Toc153613256"/>
      <w:bookmarkEnd w:id="103"/>
      <w:r w:rsidRPr="008241C1">
        <w:rPr>
          <w:rFonts w:eastAsia="Yu Gothic Light"/>
          <w:lang w:val="en-US"/>
        </w:rPr>
        <w:t>3.1.2. Out of Scope</w:t>
      </w:r>
      <w:bookmarkEnd w:id="104"/>
      <w:bookmarkEnd w:id="105"/>
    </w:p>
    <w:p w14:paraId="20D9C617" w14:textId="33B16E2C"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The following one is considered out of scope for student management system</w:t>
      </w:r>
      <w:r w:rsidRPr="008241C1">
        <w:rPr>
          <w:rFonts w:eastAsia="Times New Roman" w:cs="Times New Roman"/>
          <w:i/>
          <w:szCs w:val="26"/>
          <w:lang w:val="en-US"/>
        </w:rPr>
        <w:t xml:space="preserve"> </w:t>
      </w:r>
      <w:r w:rsidRPr="008241C1">
        <w:rPr>
          <w:rFonts w:eastAsia="Times New Roman" w:cs="Times New Roman"/>
          <w:szCs w:val="26"/>
          <w:lang w:val="en-US"/>
        </w:rPr>
        <w:t xml:space="preserve">test plan and testing scope: Functional requirements testing for systems outside </w:t>
      </w:r>
      <w:r w:rsidR="001547B5">
        <w:rPr>
          <w:rFonts w:eastAsia="Times New Roman" w:cs="Times New Roman"/>
          <w:szCs w:val="26"/>
          <w:lang w:val="en-US"/>
        </w:rPr>
        <w:t xml:space="preserve">the </w:t>
      </w:r>
      <w:r w:rsidRPr="008241C1">
        <w:rPr>
          <w:rFonts w:eastAsia="Times New Roman" w:cs="Times New Roman"/>
          <w:szCs w:val="26"/>
          <w:lang w:val="en-US"/>
        </w:rPr>
        <w:t>system.</w:t>
      </w:r>
    </w:p>
    <w:p w14:paraId="5D912B22" w14:textId="12EB9613" w:rsidR="008241C1" w:rsidRPr="008241C1" w:rsidRDefault="008241C1" w:rsidP="008241C1">
      <w:pPr>
        <w:pStyle w:val="Heading2"/>
        <w:rPr>
          <w:lang w:eastAsia="zh-CN"/>
        </w:rPr>
      </w:pPr>
      <w:bookmarkStart w:id="106" w:name="_heading=h.3as4poj" w:colFirst="0" w:colLast="0"/>
      <w:bookmarkStart w:id="107" w:name="_Toc136816620"/>
      <w:bookmarkStart w:id="108" w:name="_Toc153613257"/>
      <w:bookmarkEnd w:id="106"/>
      <w:r w:rsidRPr="008241C1">
        <w:rPr>
          <w:lang w:eastAsia="zh-CN"/>
        </w:rPr>
        <w:t xml:space="preserve">3.2. </w:t>
      </w:r>
      <w:r w:rsidR="001E2D51" w:rsidRPr="008241C1">
        <w:rPr>
          <w:lang w:eastAsia="zh-CN"/>
        </w:rPr>
        <w:t>QUALITY OBJECTIVE</w:t>
      </w:r>
      <w:bookmarkEnd w:id="107"/>
      <w:bookmarkEnd w:id="108"/>
    </w:p>
    <w:p w14:paraId="25309BD5" w14:textId="2338E657" w:rsidR="008241C1" w:rsidRPr="008241C1" w:rsidRDefault="008241C1" w:rsidP="008241C1">
      <w:pPr>
        <w:pStyle w:val="Heading3"/>
        <w:rPr>
          <w:rFonts w:eastAsia="Yu Gothic Light"/>
          <w:lang w:val="en-US"/>
        </w:rPr>
      </w:pPr>
      <w:bookmarkStart w:id="109" w:name="_heading=h.1pxezwc" w:colFirst="0" w:colLast="0"/>
      <w:bookmarkStart w:id="110" w:name="_Toc136816621"/>
      <w:bookmarkStart w:id="111" w:name="_Toc153613258"/>
      <w:bookmarkEnd w:id="109"/>
      <w:r w:rsidRPr="008241C1">
        <w:rPr>
          <w:rFonts w:eastAsia="Yu Gothic Light"/>
          <w:lang w:val="en-US"/>
        </w:rPr>
        <w:t>3.2.1. Primary Objective</w:t>
      </w:r>
      <w:bookmarkEnd w:id="110"/>
      <w:bookmarkEnd w:id="111"/>
    </w:p>
    <w:p w14:paraId="54D7041B" w14:textId="77777777" w:rsidR="008241C1" w:rsidRPr="008241C1" w:rsidRDefault="008241C1" w:rsidP="008241C1">
      <w:pPr>
        <w:pBdr>
          <w:top w:val="nil"/>
          <w:left w:val="nil"/>
          <w:bottom w:val="nil"/>
          <w:right w:val="nil"/>
          <w:between w:val="nil"/>
        </w:pBdr>
        <w:spacing w:after="0" w:line="360" w:lineRule="auto"/>
        <w:ind w:left="360" w:firstLine="360"/>
        <w:jc w:val="both"/>
        <w:rPr>
          <w:rFonts w:eastAsia="Times New Roman" w:cs="Times New Roman"/>
          <w:color w:val="000000"/>
          <w:szCs w:val="26"/>
          <w:lang w:val="en-US"/>
        </w:rPr>
      </w:pPr>
      <w:r w:rsidRPr="008241C1">
        <w:rPr>
          <w:rFonts w:eastAsia="Times New Roman" w:cs="Times New Roman"/>
          <w:color w:val="000000"/>
          <w:szCs w:val="26"/>
          <w:lang w:val="en-US"/>
        </w:rPr>
        <w:t>The system satisfies all of the requirements, containing quality and non-functional requirements as well as fit metrics for each quality requirement.</w:t>
      </w:r>
    </w:p>
    <w:p w14:paraId="57C575D2" w14:textId="77777777" w:rsidR="008241C1" w:rsidRPr="008241C1" w:rsidRDefault="008241C1" w:rsidP="008241C1">
      <w:pPr>
        <w:pBdr>
          <w:top w:val="nil"/>
          <w:left w:val="nil"/>
          <w:bottom w:val="nil"/>
          <w:right w:val="nil"/>
          <w:between w:val="nil"/>
        </w:pBdr>
        <w:spacing w:after="0" w:line="360" w:lineRule="auto"/>
        <w:ind w:left="360" w:firstLine="360"/>
        <w:jc w:val="both"/>
        <w:rPr>
          <w:rFonts w:eastAsia="Times New Roman" w:cs="Times New Roman"/>
          <w:color w:val="000000"/>
          <w:szCs w:val="26"/>
          <w:lang w:val="en-US"/>
        </w:rPr>
      </w:pPr>
      <w:r w:rsidRPr="008241C1">
        <w:rPr>
          <w:rFonts w:eastAsia="Times New Roman" w:cs="Times New Roman"/>
          <w:color w:val="000000"/>
          <w:szCs w:val="26"/>
          <w:lang w:val="en-US"/>
        </w:rPr>
        <w:t>The system meets the use case scenarios and maintains the product's quality.</w:t>
      </w:r>
    </w:p>
    <w:p w14:paraId="4D45D659" w14:textId="77777777" w:rsidR="008241C1" w:rsidRPr="008241C1" w:rsidRDefault="008241C1" w:rsidP="008241C1">
      <w:pPr>
        <w:pBdr>
          <w:top w:val="nil"/>
          <w:left w:val="nil"/>
          <w:bottom w:val="nil"/>
          <w:right w:val="nil"/>
          <w:between w:val="nil"/>
        </w:pBdr>
        <w:spacing w:after="0" w:line="360" w:lineRule="auto"/>
        <w:ind w:left="360" w:firstLine="360"/>
        <w:jc w:val="both"/>
        <w:rPr>
          <w:rFonts w:eastAsia="Times New Roman" w:cs="Times New Roman"/>
          <w:color w:val="000000"/>
          <w:szCs w:val="26"/>
          <w:lang w:val="en-US"/>
        </w:rPr>
      </w:pPr>
      <w:r w:rsidRPr="008241C1">
        <w:rPr>
          <w:rFonts w:eastAsia="Times New Roman" w:cs="Times New Roman"/>
          <w:color w:val="000000"/>
          <w:szCs w:val="26"/>
          <w:lang w:val="en-US"/>
        </w:rPr>
        <w:t>The user should find that the project has met or surpassed all of their expectations as outlined in the requirements at the end of the project development cycle.</w:t>
      </w:r>
    </w:p>
    <w:p w14:paraId="0B3D051A" w14:textId="58E95EDC" w:rsidR="008241C1" w:rsidRPr="008241C1" w:rsidRDefault="008241C1" w:rsidP="008241C1">
      <w:pPr>
        <w:pStyle w:val="Heading3"/>
        <w:rPr>
          <w:rFonts w:eastAsia="Yu Gothic Light"/>
          <w:lang w:val="en-US"/>
        </w:rPr>
      </w:pPr>
      <w:bookmarkStart w:id="112" w:name="_heading=h.49x2ik5" w:colFirst="0" w:colLast="0"/>
      <w:bookmarkEnd w:id="112"/>
      <w:r w:rsidRPr="008241C1">
        <w:rPr>
          <w:rFonts w:eastAsia="Yu Gothic Light"/>
          <w:lang w:val="en-US"/>
        </w:rPr>
        <w:t xml:space="preserve"> </w:t>
      </w:r>
      <w:bookmarkStart w:id="113" w:name="_Toc136816622"/>
      <w:bookmarkStart w:id="114" w:name="_Toc153613259"/>
      <w:r w:rsidRPr="008241C1">
        <w:rPr>
          <w:rFonts w:eastAsia="Yu Gothic Light"/>
          <w:lang w:val="en-US"/>
        </w:rPr>
        <w:t>3.2.2. Secondary Objective</w:t>
      </w:r>
      <w:bookmarkEnd w:id="113"/>
      <w:bookmarkEnd w:id="114"/>
    </w:p>
    <w:p w14:paraId="3EF97815" w14:textId="77777777" w:rsidR="008241C1" w:rsidRPr="001547B5" w:rsidRDefault="008241C1" w:rsidP="001547B5">
      <w:pPr>
        <w:pStyle w:val="ListParagraph"/>
        <w:numPr>
          <w:ilvl w:val="0"/>
          <w:numId w:val="93"/>
        </w:numPr>
        <w:pBdr>
          <w:top w:val="nil"/>
          <w:left w:val="nil"/>
          <w:bottom w:val="nil"/>
          <w:right w:val="nil"/>
          <w:between w:val="nil"/>
        </w:pBdr>
        <w:spacing w:after="0" w:line="360" w:lineRule="auto"/>
        <w:jc w:val="both"/>
        <w:rPr>
          <w:rFonts w:eastAsia="Times New Roman" w:cs="Times New Roman"/>
          <w:color w:val="000000"/>
          <w:szCs w:val="26"/>
          <w:lang w:val="en-US"/>
        </w:rPr>
      </w:pPr>
      <w:r w:rsidRPr="001547B5">
        <w:rPr>
          <w:rFonts w:eastAsia="Times New Roman" w:cs="Times New Roman"/>
          <w:color w:val="000000"/>
          <w:szCs w:val="26"/>
          <w:lang w:val="en-US"/>
        </w:rPr>
        <w:t>Identify and uncover any concerns and hazards that are related with them.</w:t>
      </w:r>
    </w:p>
    <w:p w14:paraId="03809BF8" w14:textId="77777777" w:rsidR="008241C1" w:rsidRPr="001547B5" w:rsidRDefault="008241C1" w:rsidP="001547B5">
      <w:pPr>
        <w:pStyle w:val="ListParagraph"/>
        <w:numPr>
          <w:ilvl w:val="0"/>
          <w:numId w:val="93"/>
        </w:numPr>
        <w:pBdr>
          <w:top w:val="nil"/>
          <w:left w:val="nil"/>
          <w:bottom w:val="nil"/>
          <w:right w:val="nil"/>
          <w:between w:val="nil"/>
        </w:pBdr>
        <w:spacing w:after="0" w:line="360" w:lineRule="auto"/>
        <w:jc w:val="both"/>
        <w:rPr>
          <w:rFonts w:eastAsia="Times New Roman" w:cs="Times New Roman"/>
          <w:color w:val="000000"/>
          <w:szCs w:val="26"/>
          <w:lang w:val="en-US"/>
        </w:rPr>
      </w:pPr>
      <w:r w:rsidRPr="001547B5">
        <w:rPr>
          <w:rFonts w:eastAsia="Times New Roman" w:cs="Times New Roman"/>
          <w:color w:val="000000"/>
          <w:szCs w:val="26"/>
          <w:lang w:val="en-US"/>
        </w:rPr>
        <w:t>Inform the project team of all known difficulties.</w:t>
      </w:r>
    </w:p>
    <w:p w14:paraId="77EC2081" w14:textId="77777777" w:rsidR="008241C1" w:rsidRPr="001547B5" w:rsidRDefault="008241C1" w:rsidP="001547B5">
      <w:pPr>
        <w:pStyle w:val="ListParagraph"/>
        <w:numPr>
          <w:ilvl w:val="0"/>
          <w:numId w:val="93"/>
        </w:numPr>
        <w:pBdr>
          <w:top w:val="nil"/>
          <w:left w:val="nil"/>
          <w:bottom w:val="nil"/>
          <w:right w:val="nil"/>
          <w:between w:val="nil"/>
        </w:pBdr>
        <w:spacing w:after="0" w:line="360" w:lineRule="auto"/>
        <w:jc w:val="both"/>
        <w:rPr>
          <w:rFonts w:eastAsia="Times New Roman" w:cs="Times New Roman"/>
          <w:color w:val="000000"/>
          <w:szCs w:val="26"/>
          <w:lang w:val="en-US"/>
        </w:rPr>
      </w:pPr>
      <w:r w:rsidRPr="001547B5">
        <w:rPr>
          <w:rFonts w:eastAsia="Times New Roman" w:cs="Times New Roman"/>
          <w:color w:val="000000"/>
          <w:szCs w:val="26"/>
          <w:lang w:val="en-US"/>
        </w:rPr>
        <w:t>Before releasing, make sure that all concerns have been resolved properly.</w:t>
      </w:r>
    </w:p>
    <w:p w14:paraId="38A7E388" w14:textId="5A7511E8" w:rsidR="008241C1" w:rsidRPr="008241C1" w:rsidRDefault="008241C1" w:rsidP="008241C1">
      <w:pPr>
        <w:pStyle w:val="Heading2"/>
        <w:rPr>
          <w:lang w:eastAsia="zh-CN"/>
        </w:rPr>
      </w:pPr>
      <w:bookmarkStart w:id="115" w:name="_heading=h.2p2csry" w:colFirst="0" w:colLast="0"/>
      <w:bookmarkStart w:id="116" w:name="_Toc136816623"/>
      <w:bookmarkStart w:id="117" w:name="_Toc153613260"/>
      <w:bookmarkEnd w:id="115"/>
      <w:r w:rsidRPr="008241C1">
        <w:rPr>
          <w:lang w:eastAsia="zh-CN"/>
        </w:rPr>
        <w:t xml:space="preserve">3.3. </w:t>
      </w:r>
      <w:r w:rsidR="001E2D51" w:rsidRPr="008241C1">
        <w:rPr>
          <w:lang w:eastAsia="zh-CN"/>
        </w:rPr>
        <w:t>ROLES AND RESPONSIBILITIES</w:t>
      </w:r>
      <w:bookmarkEnd w:id="116"/>
      <w:bookmarkEnd w:id="117"/>
    </w:p>
    <w:p w14:paraId="1BD0BD30" w14:textId="77777777" w:rsidR="008241C1" w:rsidRPr="008241C1" w:rsidRDefault="008241C1" w:rsidP="008241C1">
      <w:pPr>
        <w:pBdr>
          <w:top w:val="nil"/>
          <w:left w:val="nil"/>
          <w:bottom w:val="nil"/>
          <w:right w:val="nil"/>
          <w:between w:val="nil"/>
        </w:pBdr>
        <w:spacing w:after="0" w:line="360" w:lineRule="auto"/>
        <w:ind w:firstLine="360"/>
        <w:jc w:val="both"/>
        <w:rPr>
          <w:rFonts w:eastAsia="Times New Roman" w:cs="Times New Roman"/>
          <w:color w:val="000000"/>
          <w:szCs w:val="26"/>
          <w:lang w:val="en-US"/>
        </w:rPr>
      </w:pPr>
      <w:r w:rsidRPr="008241C1">
        <w:rPr>
          <w:rFonts w:eastAsia="Times New Roman" w:cs="Times New Roman"/>
          <w:b/>
          <w:color w:val="000000"/>
          <w:szCs w:val="26"/>
          <w:lang w:val="en-US"/>
        </w:rPr>
        <w:t xml:space="preserve">- Developers: </w:t>
      </w:r>
      <w:r w:rsidRPr="008241C1">
        <w:rPr>
          <w:rFonts w:eastAsia="Times New Roman" w:cs="Times New Roman"/>
          <w:color w:val="000000"/>
          <w:szCs w:val="26"/>
          <w:lang w:val="en-US"/>
        </w:rPr>
        <w:t>Responsible to:</w:t>
      </w:r>
    </w:p>
    <w:p w14:paraId="31F699AE" w14:textId="77777777" w:rsidR="008241C1" w:rsidRPr="008241C1" w:rsidRDefault="008241C1" w:rsidP="008241C1">
      <w:pPr>
        <w:pBdr>
          <w:top w:val="nil"/>
          <w:left w:val="nil"/>
          <w:bottom w:val="nil"/>
          <w:right w:val="nil"/>
          <w:between w:val="nil"/>
        </w:pBdr>
        <w:spacing w:after="0" w:line="360" w:lineRule="auto"/>
        <w:ind w:left="720"/>
        <w:jc w:val="both"/>
        <w:rPr>
          <w:rFonts w:eastAsia="Times New Roman" w:cs="Times New Roman"/>
          <w:color w:val="000000"/>
          <w:szCs w:val="26"/>
          <w:lang w:val="en-US"/>
        </w:rPr>
      </w:pPr>
      <w:r w:rsidRPr="008241C1">
        <w:rPr>
          <w:rFonts w:eastAsia="Times New Roman" w:cs="Times New Roman"/>
          <w:color w:val="000000"/>
          <w:szCs w:val="26"/>
          <w:lang w:val="en-US"/>
        </w:rPr>
        <w:t>+ Develop the application.</w:t>
      </w:r>
    </w:p>
    <w:p w14:paraId="5C726760" w14:textId="77777777" w:rsidR="008241C1" w:rsidRPr="008241C1" w:rsidRDefault="008241C1" w:rsidP="008241C1">
      <w:pPr>
        <w:pBdr>
          <w:top w:val="nil"/>
          <w:left w:val="nil"/>
          <w:bottom w:val="nil"/>
          <w:right w:val="nil"/>
          <w:between w:val="nil"/>
        </w:pBdr>
        <w:spacing w:after="0" w:line="360" w:lineRule="auto"/>
        <w:ind w:left="720"/>
        <w:jc w:val="both"/>
        <w:rPr>
          <w:rFonts w:eastAsia="Times New Roman" w:cs="Times New Roman"/>
          <w:color w:val="000000"/>
          <w:szCs w:val="26"/>
          <w:lang w:val="en-US"/>
        </w:rPr>
      </w:pPr>
      <w:r w:rsidRPr="008241C1">
        <w:rPr>
          <w:rFonts w:eastAsia="Times New Roman" w:cs="Times New Roman"/>
          <w:color w:val="000000"/>
          <w:szCs w:val="26"/>
          <w:lang w:val="en-US"/>
        </w:rPr>
        <w:t>+ Develop use cases and requirements.</w:t>
      </w:r>
    </w:p>
    <w:p w14:paraId="2BF4AC70" w14:textId="77777777" w:rsidR="008241C1" w:rsidRPr="008241C1" w:rsidRDefault="008241C1" w:rsidP="008241C1">
      <w:pPr>
        <w:pBdr>
          <w:top w:val="nil"/>
          <w:left w:val="nil"/>
          <w:bottom w:val="nil"/>
          <w:right w:val="nil"/>
          <w:between w:val="nil"/>
        </w:pBdr>
        <w:spacing w:after="0" w:line="360" w:lineRule="auto"/>
        <w:ind w:left="720"/>
        <w:jc w:val="both"/>
        <w:rPr>
          <w:rFonts w:eastAsia="Times New Roman" w:cs="Times New Roman"/>
          <w:color w:val="000000"/>
          <w:szCs w:val="26"/>
          <w:lang w:val="en-US"/>
        </w:rPr>
      </w:pPr>
      <w:r w:rsidRPr="008241C1">
        <w:rPr>
          <w:rFonts w:eastAsia="Times New Roman" w:cs="Times New Roman"/>
          <w:color w:val="000000"/>
          <w:szCs w:val="26"/>
          <w:lang w:val="en-US"/>
        </w:rPr>
        <w:lastRenderedPageBreak/>
        <w:t xml:space="preserve">+ Perform unit, system, regression, and integration testing. </w:t>
      </w:r>
    </w:p>
    <w:p w14:paraId="64880101" w14:textId="77777777" w:rsidR="008241C1" w:rsidRPr="008241C1" w:rsidRDefault="008241C1" w:rsidP="008241C1">
      <w:pPr>
        <w:pBdr>
          <w:top w:val="nil"/>
          <w:left w:val="nil"/>
          <w:bottom w:val="nil"/>
          <w:right w:val="nil"/>
          <w:between w:val="nil"/>
        </w:pBdr>
        <w:spacing w:after="0" w:line="360" w:lineRule="auto"/>
        <w:ind w:left="720"/>
        <w:jc w:val="both"/>
        <w:rPr>
          <w:rFonts w:eastAsia="Times New Roman" w:cs="Times New Roman"/>
          <w:color w:val="000000"/>
          <w:szCs w:val="26"/>
          <w:lang w:val="en-US"/>
        </w:rPr>
      </w:pPr>
      <w:r w:rsidRPr="008241C1">
        <w:rPr>
          <w:rFonts w:eastAsia="Times New Roman" w:cs="Times New Roman"/>
          <w:color w:val="000000"/>
          <w:szCs w:val="26"/>
          <w:lang w:val="en-US"/>
        </w:rPr>
        <w:t>+ Assist with user acceptability testing.</w:t>
      </w:r>
    </w:p>
    <w:p w14:paraId="509B65AB" w14:textId="77777777" w:rsidR="008241C1" w:rsidRPr="008241C1" w:rsidRDefault="008241C1" w:rsidP="008241C1">
      <w:pPr>
        <w:pBdr>
          <w:top w:val="nil"/>
          <w:left w:val="nil"/>
          <w:bottom w:val="nil"/>
          <w:right w:val="nil"/>
          <w:between w:val="nil"/>
        </w:pBdr>
        <w:spacing w:after="0" w:line="360" w:lineRule="auto"/>
        <w:ind w:firstLine="360"/>
        <w:jc w:val="both"/>
        <w:rPr>
          <w:rFonts w:eastAsia="Times New Roman" w:cs="Times New Roman"/>
          <w:b/>
          <w:color w:val="000000"/>
          <w:szCs w:val="26"/>
          <w:lang w:val="en-US"/>
        </w:rPr>
      </w:pPr>
      <w:r w:rsidRPr="008241C1">
        <w:rPr>
          <w:rFonts w:eastAsia="Times New Roman" w:cs="Times New Roman"/>
          <w:b/>
          <w:color w:val="000000"/>
          <w:szCs w:val="26"/>
          <w:lang w:val="en-US"/>
        </w:rPr>
        <w:t>- Management Team:</w:t>
      </w:r>
    </w:p>
    <w:p w14:paraId="749836F2" w14:textId="77777777" w:rsidR="008241C1" w:rsidRPr="008241C1" w:rsidRDefault="008241C1" w:rsidP="008241C1">
      <w:pPr>
        <w:pBdr>
          <w:top w:val="nil"/>
          <w:left w:val="nil"/>
          <w:bottom w:val="nil"/>
          <w:right w:val="nil"/>
          <w:between w:val="nil"/>
        </w:pBdr>
        <w:spacing w:after="0" w:line="360" w:lineRule="auto"/>
        <w:ind w:left="360" w:firstLine="360"/>
        <w:jc w:val="both"/>
        <w:rPr>
          <w:rFonts w:eastAsia="Times New Roman" w:cs="Times New Roman"/>
          <w:color w:val="000000"/>
          <w:szCs w:val="26"/>
          <w:lang w:val="en-US"/>
        </w:rPr>
      </w:pPr>
      <w:r w:rsidRPr="008241C1">
        <w:rPr>
          <w:rFonts w:eastAsia="Times New Roman" w:cs="Times New Roman"/>
          <w:color w:val="000000"/>
          <w:szCs w:val="26"/>
          <w:lang w:val="en-US"/>
        </w:rPr>
        <w:t>+ Maintain testing integrity and assist with testing operations.</w:t>
      </w:r>
    </w:p>
    <w:p w14:paraId="0E80DC5A" w14:textId="77777777" w:rsidR="008241C1" w:rsidRPr="008241C1" w:rsidRDefault="008241C1" w:rsidP="008241C1">
      <w:pPr>
        <w:pBdr>
          <w:top w:val="nil"/>
          <w:left w:val="nil"/>
          <w:bottom w:val="nil"/>
          <w:right w:val="nil"/>
          <w:between w:val="nil"/>
        </w:pBdr>
        <w:spacing w:after="0" w:line="360" w:lineRule="auto"/>
        <w:ind w:left="360" w:firstLine="360"/>
        <w:jc w:val="both"/>
        <w:rPr>
          <w:rFonts w:eastAsia="Times New Roman" w:cs="Times New Roman"/>
          <w:color w:val="000000"/>
          <w:szCs w:val="26"/>
          <w:lang w:val="en-US"/>
        </w:rPr>
      </w:pPr>
      <w:r w:rsidRPr="008241C1">
        <w:rPr>
          <w:rFonts w:eastAsia="Times New Roman" w:cs="Times New Roman"/>
          <w:color w:val="000000"/>
          <w:szCs w:val="26"/>
          <w:lang w:val="en-US"/>
        </w:rPr>
        <w:t>+ Organize events among cancer centers.</w:t>
      </w:r>
    </w:p>
    <w:p w14:paraId="009214AF" w14:textId="77777777" w:rsidR="008241C1" w:rsidRPr="008241C1" w:rsidRDefault="008241C1" w:rsidP="008241C1">
      <w:pPr>
        <w:pBdr>
          <w:top w:val="nil"/>
          <w:left w:val="nil"/>
          <w:bottom w:val="nil"/>
          <w:right w:val="nil"/>
          <w:between w:val="nil"/>
        </w:pBdr>
        <w:spacing w:after="0" w:line="360" w:lineRule="auto"/>
        <w:ind w:left="360" w:firstLine="360"/>
        <w:jc w:val="both"/>
        <w:rPr>
          <w:rFonts w:eastAsia="Times New Roman" w:cs="Times New Roman"/>
          <w:color w:val="000000"/>
          <w:szCs w:val="26"/>
          <w:lang w:val="en-US"/>
        </w:rPr>
      </w:pPr>
      <w:r w:rsidRPr="008241C1">
        <w:rPr>
          <w:rFonts w:eastAsia="Times New Roman" w:cs="Times New Roman"/>
          <w:color w:val="000000"/>
          <w:szCs w:val="26"/>
          <w:lang w:val="en-US"/>
        </w:rPr>
        <w:t>+ Add extra as needed to the testing scope.</w:t>
      </w:r>
    </w:p>
    <w:p w14:paraId="7F302296" w14:textId="24E4ED83" w:rsidR="008241C1" w:rsidRPr="008241C1" w:rsidRDefault="008241C1" w:rsidP="008241C1">
      <w:pPr>
        <w:pStyle w:val="Heading2"/>
      </w:pPr>
      <w:bookmarkStart w:id="118" w:name="_heading=h.147n2zr" w:colFirst="0" w:colLast="0"/>
      <w:bookmarkStart w:id="119" w:name="_Toc136816624"/>
      <w:bookmarkStart w:id="120" w:name="_Toc153613261"/>
      <w:bookmarkEnd w:id="118"/>
      <w:r w:rsidRPr="008241C1">
        <w:t xml:space="preserve">3.4. </w:t>
      </w:r>
      <w:r w:rsidR="001E2D51" w:rsidRPr="008241C1">
        <w:t>ASSUMPTIONS FOR TEST EXECUTION</w:t>
      </w:r>
      <w:bookmarkEnd w:id="119"/>
      <w:bookmarkEnd w:id="120"/>
    </w:p>
    <w:p w14:paraId="74ABCA5A"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The Developer team has completed unit, system, and integration testing and has satisfied all of the requirements for User Acceptance testing.</w:t>
      </w:r>
    </w:p>
    <w:p w14:paraId="7D7EDFCB"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End-users will undertake user acceptance testing.</w:t>
      </w:r>
    </w:p>
    <w:p w14:paraId="075C6DC1"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The results of the tests will be disclosed on a daily basis. Failed scripts and a defect list with supporting evidence will be delivered straight to the developer.</w:t>
      </w:r>
    </w:p>
    <w:p w14:paraId="7FEB3417"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For User Acceptance testing, use scenarios have been created. The test lead approves use cases.</w:t>
      </w:r>
    </w:p>
    <w:p w14:paraId="7D3A5249"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Scripts for tests are written and authorized.</w:t>
      </w:r>
    </w:p>
    <w:p w14:paraId="4173A525"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Developers will be supported and given necessary direction by the Test Team while they do test.</w:t>
      </w:r>
    </w:p>
    <w:p w14:paraId="0C934234" w14:textId="294E249A"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Following the testing kick</w:t>
      </w:r>
      <w:r w:rsidR="00F8302D">
        <w:rPr>
          <w:rFonts w:eastAsia="Times New Roman" w:cs="Times New Roman"/>
          <w:szCs w:val="26"/>
          <w:lang w:val="en-US"/>
        </w:rPr>
        <w:t>-</w:t>
      </w:r>
      <w:r w:rsidRPr="008241C1">
        <w:rPr>
          <w:rFonts w:eastAsia="Times New Roman" w:cs="Times New Roman"/>
          <w:szCs w:val="26"/>
          <w:lang w:val="en-US"/>
        </w:rPr>
        <w:t>off meeting, major dependencies should be reported.</w:t>
      </w:r>
    </w:p>
    <w:p w14:paraId="085F7C7E" w14:textId="30D524B8" w:rsidR="008241C1" w:rsidRPr="008241C1" w:rsidRDefault="008241C1" w:rsidP="008241C1">
      <w:pPr>
        <w:pStyle w:val="Heading2"/>
        <w:rPr>
          <w:lang w:eastAsia="zh-CN"/>
        </w:rPr>
      </w:pPr>
      <w:bookmarkStart w:id="121" w:name="_heading=h.3o7alnk" w:colFirst="0" w:colLast="0"/>
      <w:bookmarkStart w:id="122" w:name="_Toc136816625"/>
      <w:bookmarkStart w:id="123" w:name="_Toc153613262"/>
      <w:bookmarkEnd w:id="121"/>
      <w:r w:rsidRPr="008241C1">
        <w:rPr>
          <w:lang w:eastAsia="zh-CN"/>
        </w:rPr>
        <w:t xml:space="preserve">3.5 </w:t>
      </w:r>
      <w:r w:rsidR="001E2D51" w:rsidRPr="008241C1">
        <w:rPr>
          <w:lang w:eastAsia="zh-CN"/>
        </w:rPr>
        <w:t>TESTING METHODS</w:t>
      </w:r>
      <w:bookmarkEnd w:id="122"/>
      <w:bookmarkEnd w:id="123"/>
    </w:p>
    <w:p w14:paraId="523798B5" w14:textId="7BEE7F7B" w:rsidR="008241C1" w:rsidRPr="008241C1" w:rsidRDefault="008241C1" w:rsidP="008241C1">
      <w:pPr>
        <w:pStyle w:val="Heading3"/>
        <w:rPr>
          <w:rFonts w:eastAsia="Yu Gothic Light"/>
          <w:lang w:val="en-US"/>
        </w:rPr>
      </w:pPr>
      <w:bookmarkStart w:id="124" w:name="_heading=h.23ckvvd" w:colFirst="0" w:colLast="0"/>
      <w:bookmarkStart w:id="125" w:name="_Toc136816626"/>
      <w:bookmarkStart w:id="126" w:name="_Toc153613263"/>
      <w:bookmarkEnd w:id="124"/>
      <w:r w:rsidRPr="008241C1">
        <w:rPr>
          <w:rFonts w:eastAsia="Yu Gothic Light"/>
          <w:lang w:val="en-US"/>
        </w:rPr>
        <w:t>3.5.1. Overview</w:t>
      </w:r>
      <w:bookmarkEnd w:id="125"/>
      <w:bookmarkEnd w:id="126"/>
    </w:p>
    <w:p w14:paraId="39EA34AA"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Define testing methodologies for each region and sub-area, taking into account both functional and non-functional needs.</w:t>
      </w:r>
    </w:p>
    <w:p w14:paraId="68F34096"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Establish mechanisms for bug tracking.</w:t>
      </w:r>
    </w:p>
    <w:p w14:paraId="5701AABC"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Identify the dangers of testing.</w:t>
      </w:r>
    </w:p>
    <w:p w14:paraId="75FFCBE1"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Identify the resources and information that are necessary.</w:t>
      </w:r>
    </w:p>
    <w:p w14:paraId="713D71EB"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Provide a schedule for testing.</w:t>
      </w:r>
    </w:p>
    <w:p w14:paraId="5D4835E3" w14:textId="62AE85C0" w:rsidR="008241C1" w:rsidRPr="008241C1" w:rsidRDefault="008241C1" w:rsidP="008241C1">
      <w:pPr>
        <w:pStyle w:val="Heading3"/>
        <w:rPr>
          <w:rFonts w:eastAsia="Yu Gothic Light"/>
          <w:lang w:val="en-US"/>
        </w:rPr>
      </w:pPr>
      <w:bookmarkStart w:id="127" w:name="_heading=h.ihv636" w:colFirst="0" w:colLast="0"/>
      <w:bookmarkStart w:id="128" w:name="_Toc136816627"/>
      <w:bookmarkStart w:id="129" w:name="_Toc153613264"/>
      <w:bookmarkEnd w:id="127"/>
      <w:r w:rsidRPr="008241C1">
        <w:rPr>
          <w:rFonts w:eastAsia="Yu Gothic Light"/>
          <w:lang w:val="en-US"/>
        </w:rPr>
        <w:lastRenderedPageBreak/>
        <w:t xml:space="preserve">3.5.2. </w:t>
      </w:r>
      <w:bookmarkEnd w:id="128"/>
      <w:r w:rsidR="007B3C4A" w:rsidRPr="007B3C4A">
        <w:rPr>
          <w:rFonts w:eastAsia="Yu Gothic Light"/>
          <w:lang w:val="en-US"/>
        </w:rPr>
        <w:t xml:space="preserve">Boundary </w:t>
      </w:r>
      <w:r w:rsidR="007B3C4A">
        <w:rPr>
          <w:rFonts w:eastAsia="Yu Gothic Light"/>
          <w:lang w:val="en-US"/>
        </w:rPr>
        <w:t>V</w:t>
      </w:r>
      <w:r w:rsidR="007B3C4A" w:rsidRPr="007B3C4A">
        <w:rPr>
          <w:rFonts w:eastAsia="Yu Gothic Light"/>
          <w:lang w:val="en-US"/>
        </w:rPr>
        <w:t xml:space="preserve">alue </w:t>
      </w:r>
      <w:r w:rsidR="007B3C4A">
        <w:rPr>
          <w:rFonts w:eastAsia="Yu Gothic Light"/>
          <w:lang w:val="en-US"/>
        </w:rPr>
        <w:t>A</w:t>
      </w:r>
      <w:r w:rsidR="007B3C4A" w:rsidRPr="007B3C4A">
        <w:rPr>
          <w:rFonts w:eastAsia="Yu Gothic Light"/>
          <w:lang w:val="en-US"/>
        </w:rPr>
        <w:t>nalysis</w:t>
      </w:r>
      <w:bookmarkEnd w:id="129"/>
    </w:p>
    <w:p w14:paraId="0528E942" w14:textId="77777777" w:rsidR="007B3C4A" w:rsidRPr="007B3C4A" w:rsidRDefault="007B3C4A" w:rsidP="007B3C4A">
      <w:pPr>
        <w:spacing w:after="0" w:line="360" w:lineRule="auto"/>
        <w:ind w:left="360" w:firstLine="360"/>
        <w:jc w:val="both"/>
        <w:rPr>
          <w:rFonts w:eastAsia="Times New Roman" w:cs="Times New Roman"/>
          <w:szCs w:val="26"/>
          <w:lang w:val="en-US"/>
        </w:rPr>
      </w:pPr>
      <w:r w:rsidRPr="007B3C4A">
        <w:rPr>
          <w:rFonts w:eastAsia="Times New Roman" w:cs="Times New Roman"/>
          <w:szCs w:val="26"/>
          <w:lang w:val="en-US"/>
        </w:rPr>
        <w:t>Programming iterative algorithms tells us that the error usually lies in boundary (beginning or end) of some continuous interval (corresponding equivalence class). Therefore, we will focus on creating test cases corresponding to the prices value at this boundary.</w:t>
      </w:r>
    </w:p>
    <w:p w14:paraId="08F9B899" w14:textId="67D53717" w:rsidR="008241C1" w:rsidRDefault="007B3C4A" w:rsidP="007B3C4A">
      <w:pPr>
        <w:spacing w:after="0" w:line="360" w:lineRule="auto"/>
        <w:ind w:left="360" w:firstLine="360"/>
        <w:jc w:val="both"/>
        <w:rPr>
          <w:rFonts w:eastAsia="Times New Roman" w:cs="Times New Roman"/>
          <w:szCs w:val="26"/>
          <w:lang w:val="en-US"/>
        </w:rPr>
      </w:pPr>
      <w:r w:rsidRPr="007B3C4A">
        <w:rPr>
          <w:rFonts w:eastAsia="Times New Roman" w:cs="Times New Roman"/>
          <w:szCs w:val="26"/>
          <w:lang w:val="en-US"/>
        </w:rPr>
        <w:t>The idea of testing techniques based on boundary values is prescriptive meaning of test cases corresponds to values right on or near the boundary of each equivalence class. Therefore this technique is just suitable with correspondence classes defined by continuous values (number integer, real number), but it is not suitable for equivalence classes is determined by the enumeration values without interrelationships together.</w:t>
      </w:r>
    </w:p>
    <w:p w14:paraId="5436631A" w14:textId="77777777" w:rsidR="007B3C4A" w:rsidRPr="007B3C4A" w:rsidRDefault="007B3C4A" w:rsidP="007B3C4A">
      <w:pPr>
        <w:spacing w:after="0" w:line="360" w:lineRule="auto"/>
        <w:ind w:left="360" w:firstLine="360"/>
        <w:jc w:val="both"/>
        <w:rPr>
          <w:rFonts w:eastAsia="Times New Roman" w:cs="Times New Roman"/>
          <w:szCs w:val="26"/>
          <w:lang w:val="en-US"/>
        </w:rPr>
      </w:pPr>
      <w:r w:rsidRPr="007B3C4A">
        <w:rPr>
          <w:rFonts w:eastAsia="Times New Roman" w:cs="Times New Roman"/>
          <w:szCs w:val="26"/>
          <w:lang w:val="en-US"/>
        </w:rPr>
        <w:t>Specific process for performing testing based on boundary values:</w:t>
      </w:r>
    </w:p>
    <w:p w14:paraId="4584C917" w14:textId="77777777" w:rsidR="007B3C4A" w:rsidRPr="007B3C4A" w:rsidRDefault="007B3C4A" w:rsidP="007B3C4A">
      <w:pPr>
        <w:spacing w:after="0" w:line="360" w:lineRule="auto"/>
        <w:ind w:left="720" w:firstLine="360"/>
        <w:jc w:val="both"/>
        <w:rPr>
          <w:rFonts w:eastAsia="Times New Roman" w:cs="Times New Roman"/>
          <w:szCs w:val="26"/>
          <w:lang w:val="en-US"/>
        </w:rPr>
      </w:pPr>
      <w:r w:rsidRPr="007B3C4A">
        <w:rPr>
          <w:rFonts w:eastAsia="Times New Roman" w:cs="Times New Roman"/>
          <w:szCs w:val="26"/>
          <w:lang w:val="en-US"/>
        </w:rPr>
        <w:t>1)</w:t>
      </w:r>
      <w:r w:rsidRPr="007B3C4A">
        <w:rPr>
          <w:rFonts w:eastAsia="Times New Roman" w:cs="Times New Roman"/>
          <w:szCs w:val="26"/>
          <w:lang w:val="en-US"/>
        </w:rPr>
        <w:tab/>
        <w:t>Identify equivalence classes based on the software component functional requirements specification.</w:t>
      </w:r>
    </w:p>
    <w:p w14:paraId="12235FBC" w14:textId="77777777" w:rsidR="007B3C4A" w:rsidRPr="007B3C4A" w:rsidRDefault="007B3C4A" w:rsidP="007B3C4A">
      <w:pPr>
        <w:spacing w:after="0" w:line="360" w:lineRule="auto"/>
        <w:ind w:left="720" w:firstLine="360"/>
        <w:jc w:val="both"/>
        <w:rPr>
          <w:rFonts w:eastAsia="Times New Roman" w:cs="Times New Roman"/>
          <w:szCs w:val="26"/>
          <w:lang w:val="en-US"/>
        </w:rPr>
      </w:pPr>
      <w:r w:rsidRPr="007B3C4A">
        <w:rPr>
          <w:rFonts w:eastAsia="Times New Roman" w:cs="Times New Roman"/>
          <w:szCs w:val="26"/>
          <w:lang w:val="en-US"/>
        </w:rPr>
        <w:t>2)</w:t>
      </w:r>
      <w:r w:rsidRPr="007B3C4A">
        <w:rPr>
          <w:rFonts w:eastAsia="Times New Roman" w:cs="Times New Roman"/>
          <w:szCs w:val="26"/>
          <w:lang w:val="en-US"/>
        </w:rPr>
        <w:tab/>
        <w:t>Identify the two boundaries of each corresponding class</w:t>
      </w:r>
    </w:p>
    <w:p w14:paraId="721C63BE" w14:textId="77777777" w:rsidR="007B3C4A" w:rsidRPr="007B3C4A" w:rsidRDefault="007B3C4A" w:rsidP="007B3C4A">
      <w:pPr>
        <w:spacing w:after="0" w:line="360" w:lineRule="auto"/>
        <w:ind w:left="720" w:firstLine="360"/>
        <w:jc w:val="both"/>
        <w:rPr>
          <w:rFonts w:eastAsia="Times New Roman" w:cs="Times New Roman"/>
          <w:szCs w:val="26"/>
          <w:lang w:val="en-US"/>
        </w:rPr>
      </w:pPr>
      <w:r w:rsidRPr="007B3C4A">
        <w:rPr>
          <w:rFonts w:eastAsia="Times New Roman" w:cs="Times New Roman"/>
          <w:szCs w:val="26"/>
          <w:lang w:val="en-US"/>
        </w:rPr>
        <w:t>3)</w:t>
      </w:r>
      <w:r w:rsidRPr="007B3C4A">
        <w:rPr>
          <w:rFonts w:eastAsia="Times New Roman" w:cs="Times New Roman"/>
          <w:szCs w:val="26"/>
          <w:lang w:val="en-US"/>
        </w:rPr>
        <w:tab/>
        <w:t>Create test cases for each boundary of each corresponding class:</w:t>
      </w:r>
    </w:p>
    <w:p w14:paraId="462B75EC" w14:textId="77777777" w:rsidR="007B3C4A" w:rsidRPr="007B3C4A" w:rsidRDefault="007B3C4A" w:rsidP="007B3C4A">
      <w:pPr>
        <w:spacing w:after="0" w:line="360" w:lineRule="auto"/>
        <w:ind w:left="810" w:firstLine="1080"/>
        <w:jc w:val="both"/>
        <w:rPr>
          <w:rFonts w:eastAsia="Times New Roman" w:cs="Times New Roman"/>
          <w:szCs w:val="26"/>
          <w:lang w:val="en-US"/>
        </w:rPr>
      </w:pPr>
      <w:r w:rsidRPr="007B3C4A">
        <w:rPr>
          <w:rFonts w:eastAsia="Times New Roman" w:cs="Times New Roman"/>
          <w:szCs w:val="26"/>
          <w:lang w:val="en-US"/>
        </w:rPr>
        <w:t>a.</w:t>
      </w:r>
      <w:r w:rsidRPr="007B3C4A">
        <w:rPr>
          <w:rFonts w:eastAsia="Times New Roman" w:cs="Times New Roman"/>
          <w:szCs w:val="26"/>
          <w:lang w:val="en-US"/>
        </w:rPr>
        <w:tab/>
        <w:t>1 testcase for boundary value</w:t>
      </w:r>
    </w:p>
    <w:p w14:paraId="0C57A8FE" w14:textId="77777777" w:rsidR="007B3C4A" w:rsidRPr="007B3C4A" w:rsidRDefault="007B3C4A" w:rsidP="007B3C4A">
      <w:pPr>
        <w:spacing w:after="0" w:line="360" w:lineRule="auto"/>
        <w:ind w:left="810" w:firstLine="1080"/>
        <w:jc w:val="both"/>
        <w:rPr>
          <w:rFonts w:eastAsia="Times New Roman" w:cs="Times New Roman"/>
          <w:szCs w:val="26"/>
          <w:lang w:val="en-US"/>
        </w:rPr>
      </w:pPr>
      <w:r w:rsidRPr="007B3C4A">
        <w:rPr>
          <w:rFonts w:eastAsia="Times New Roman" w:cs="Times New Roman"/>
          <w:szCs w:val="26"/>
          <w:lang w:val="en-US"/>
        </w:rPr>
        <w:t>b.</w:t>
      </w:r>
      <w:r w:rsidRPr="007B3C4A">
        <w:rPr>
          <w:rFonts w:eastAsia="Times New Roman" w:cs="Times New Roman"/>
          <w:szCs w:val="26"/>
          <w:lang w:val="en-US"/>
        </w:rPr>
        <w:tab/>
        <w:t>1 testcase below the boundary</w:t>
      </w:r>
    </w:p>
    <w:p w14:paraId="55A9CB0F" w14:textId="19FACBFA" w:rsidR="007B3C4A" w:rsidRPr="008241C1" w:rsidRDefault="007B3C4A" w:rsidP="007B3C4A">
      <w:pPr>
        <w:spacing w:after="0" w:line="360" w:lineRule="auto"/>
        <w:ind w:left="810" w:firstLine="1080"/>
        <w:jc w:val="both"/>
        <w:rPr>
          <w:rFonts w:eastAsia="Times New Roman" w:cs="Times New Roman"/>
          <w:szCs w:val="26"/>
          <w:lang w:val="en-US"/>
        </w:rPr>
      </w:pPr>
      <w:r w:rsidRPr="007B3C4A">
        <w:rPr>
          <w:rFonts w:eastAsia="Times New Roman" w:cs="Times New Roman"/>
          <w:szCs w:val="26"/>
          <w:lang w:val="en-US"/>
        </w:rPr>
        <w:t>c.</w:t>
      </w:r>
      <w:r w:rsidRPr="007B3C4A">
        <w:rPr>
          <w:rFonts w:eastAsia="Times New Roman" w:cs="Times New Roman"/>
          <w:szCs w:val="26"/>
          <w:lang w:val="en-US"/>
        </w:rPr>
        <w:tab/>
        <w:t>1 testcase above the boundary</w:t>
      </w:r>
    </w:p>
    <w:p w14:paraId="6F2B6C9E" w14:textId="4B0E808D" w:rsidR="008241C1" w:rsidRPr="008241C1" w:rsidRDefault="008241C1" w:rsidP="008241C1">
      <w:pPr>
        <w:pStyle w:val="Heading3"/>
        <w:rPr>
          <w:rFonts w:eastAsia="Yu Gothic Light"/>
          <w:lang w:val="en-US"/>
        </w:rPr>
      </w:pPr>
      <w:bookmarkStart w:id="130" w:name="_heading=h.32hioqz" w:colFirst="0" w:colLast="0"/>
      <w:bookmarkStart w:id="131" w:name="_Toc136816628"/>
      <w:bookmarkStart w:id="132" w:name="_Toc153613265"/>
      <w:bookmarkEnd w:id="130"/>
      <w:r w:rsidRPr="008241C1">
        <w:rPr>
          <w:rFonts w:eastAsia="Yu Gothic Light"/>
          <w:lang w:val="en-US"/>
        </w:rPr>
        <w:t xml:space="preserve">3.5.3. </w:t>
      </w:r>
      <w:bookmarkEnd w:id="131"/>
      <w:r w:rsidR="007B3C4A">
        <w:rPr>
          <w:rFonts w:eastAsia="Yu Gothic Light"/>
          <w:lang w:val="en-US"/>
        </w:rPr>
        <w:t>Decision Table</w:t>
      </w:r>
      <w:bookmarkEnd w:id="132"/>
    </w:p>
    <w:p w14:paraId="48AB1350" w14:textId="127036BE" w:rsidR="008241C1" w:rsidRDefault="007B3C4A" w:rsidP="007B3C4A">
      <w:pPr>
        <w:spacing w:after="0" w:line="360" w:lineRule="auto"/>
        <w:ind w:left="360" w:firstLine="360"/>
        <w:jc w:val="both"/>
        <w:rPr>
          <w:rFonts w:eastAsia="Times New Roman" w:cs="Times New Roman"/>
          <w:szCs w:val="26"/>
          <w:lang w:val="en-US"/>
        </w:rPr>
      </w:pPr>
      <w:r w:rsidRPr="007B3C4A">
        <w:rPr>
          <w:rFonts w:eastAsia="Times New Roman" w:cs="Times New Roman"/>
          <w:szCs w:val="26"/>
          <w:lang w:val="en-US"/>
        </w:rPr>
        <w:t>A decision table is a very useful tool for specifying software requirements or for specifying a software system design.</w:t>
      </w:r>
      <w:r>
        <w:rPr>
          <w:rFonts w:eastAsia="Times New Roman" w:cs="Times New Roman"/>
          <w:szCs w:val="26"/>
          <w:lang w:val="en-US"/>
        </w:rPr>
        <w:t xml:space="preserve"> </w:t>
      </w:r>
      <w:r w:rsidRPr="007B3C4A">
        <w:rPr>
          <w:rFonts w:eastAsia="Times New Roman" w:cs="Times New Roman"/>
          <w:szCs w:val="26"/>
          <w:lang w:val="en-US"/>
        </w:rPr>
        <w:t>It describes the complex business rules that the software must have done in an easy-to-read and control form</w:t>
      </w:r>
      <w:r>
        <w:rPr>
          <w:rFonts w:eastAsia="Times New Roman" w:cs="Times New Roman"/>
          <w:szCs w:val="26"/>
          <w:lang w:val="en-US"/>
        </w:rPr>
        <w:t>.</w:t>
      </w:r>
    </w:p>
    <w:p w14:paraId="16330FF1" w14:textId="77777777" w:rsidR="007B3C4A" w:rsidRPr="007B3C4A" w:rsidRDefault="007B3C4A" w:rsidP="007B3C4A">
      <w:pPr>
        <w:spacing w:after="0" w:line="360" w:lineRule="auto"/>
        <w:ind w:left="360" w:firstLine="360"/>
        <w:jc w:val="both"/>
        <w:rPr>
          <w:rFonts w:eastAsia="Times New Roman" w:cs="Times New Roman"/>
          <w:szCs w:val="26"/>
          <w:lang w:val="en-US"/>
        </w:rPr>
      </w:pPr>
      <w:r w:rsidRPr="007B3C4A">
        <w:rPr>
          <w:rFonts w:eastAsia="Times New Roman" w:cs="Times New Roman"/>
          <w:szCs w:val="26"/>
          <w:lang w:val="en-US"/>
        </w:rPr>
        <w:t>Specific process to perform testing using decision table:</w:t>
      </w:r>
    </w:p>
    <w:p w14:paraId="3FF75F4D" w14:textId="38B6F25F" w:rsidR="007B3C4A" w:rsidRPr="007B3C4A" w:rsidRDefault="007B3C4A" w:rsidP="007B3C4A">
      <w:pPr>
        <w:spacing w:after="0" w:line="360" w:lineRule="auto"/>
        <w:ind w:left="1710" w:hanging="540"/>
        <w:jc w:val="both"/>
        <w:rPr>
          <w:rFonts w:eastAsia="Times New Roman" w:cs="Times New Roman"/>
          <w:szCs w:val="26"/>
          <w:lang w:val="en-US"/>
        </w:rPr>
      </w:pPr>
      <w:r w:rsidRPr="007B3C4A">
        <w:rPr>
          <w:rFonts w:eastAsia="Times New Roman" w:cs="Times New Roman"/>
          <w:szCs w:val="26"/>
          <w:lang w:val="en-US"/>
        </w:rPr>
        <w:t>1)</w:t>
      </w:r>
      <w:r>
        <w:rPr>
          <w:rFonts w:eastAsia="Times New Roman" w:cs="Times New Roman"/>
          <w:szCs w:val="26"/>
          <w:lang w:val="en-US"/>
        </w:rPr>
        <w:t xml:space="preserve"> </w:t>
      </w:r>
      <w:r>
        <w:rPr>
          <w:rFonts w:eastAsia="Times New Roman" w:cs="Times New Roman"/>
          <w:szCs w:val="26"/>
          <w:lang w:val="en-US"/>
        </w:rPr>
        <w:tab/>
      </w:r>
      <w:r w:rsidRPr="007B3C4A">
        <w:rPr>
          <w:rFonts w:eastAsia="Times New Roman" w:cs="Times New Roman"/>
          <w:szCs w:val="26"/>
          <w:lang w:val="en-US"/>
        </w:rPr>
        <w:t>Find the decision sheet from the software component functional requirements specification or from the software component design sheet. If it does not exist, build it based on the specification of functional requirements or based on the software component design table.</w:t>
      </w:r>
    </w:p>
    <w:p w14:paraId="100FE325" w14:textId="13ADA1D2" w:rsidR="007B3C4A" w:rsidRPr="007B3C4A" w:rsidRDefault="007B3C4A" w:rsidP="007B3C4A">
      <w:pPr>
        <w:spacing w:after="0" w:line="360" w:lineRule="auto"/>
        <w:ind w:left="1710" w:hanging="540"/>
        <w:jc w:val="both"/>
        <w:rPr>
          <w:rFonts w:eastAsia="Times New Roman" w:cs="Times New Roman"/>
          <w:szCs w:val="26"/>
          <w:lang w:val="en-US"/>
        </w:rPr>
      </w:pPr>
      <w:r w:rsidRPr="007B3C4A">
        <w:rPr>
          <w:rFonts w:eastAsia="Times New Roman" w:cs="Times New Roman"/>
          <w:szCs w:val="26"/>
          <w:lang w:val="en-US"/>
        </w:rPr>
        <w:lastRenderedPageBreak/>
        <w:t>2)</w:t>
      </w:r>
      <w:r w:rsidRPr="007B3C4A">
        <w:rPr>
          <w:rFonts w:eastAsia="Times New Roman" w:cs="Times New Roman"/>
          <w:szCs w:val="26"/>
          <w:lang w:val="en-US"/>
        </w:rPr>
        <w:tab/>
        <w:t>From the decision table, it is converted into a table of test cases in which each column describing a rule is converted into 1 to n columns describing test cases corresponding to that rule.</w:t>
      </w:r>
    </w:p>
    <w:p w14:paraId="4C89B192" w14:textId="77777777" w:rsidR="007B3C4A" w:rsidRPr="007B3C4A" w:rsidRDefault="007B3C4A" w:rsidP="007B3C4A">
      <w:pPr>
        <w:spacing w:after="0" w:line="360" w:lineRule="auto"/>
        <w:ind w:left="2520" w:hanging="360"/>
        <w:jc w:val="both"/>
        <w:rPr>
          <w:rFonts w:eastAsia="Times New Roman" w:cs="Times New Roman"/>
          <w:szCs w:val="26"/>
          <w:lang w:val="en-US"/>
        </w:rPr>
      </w:pPr>
      <w:r w:rsidRPr="007B3C4A">
        <w:rPr>
          <w:rFonts w:eastAsia="Times New Roman" w:cs="Times New Roman"/>
          <w:szCs w:val="26"/>
          <w:lang w:val="en-US"/>
        </w:rPr>
        <w:t>a.</w:t>
      </w:r>
      <w:r w:rsidRPr="007B3C4A">
        <w:rPr>
          <w:rFonts w:eastAsia="Times New Roman" w:cs="Times New Roman"/>
          <w:szCs w:val="26"/>
          <w:lang w:val="en-US"/>
        </w:rPr>
        <w:tab/>
        <w:t>If the input condition is a logical value, each rule column is converted into a testcase column.</w:t>
      </w:r>
    </w:p>
    <w:p w14:paraId="33CBA8B2" w14:textId="596E118B" w:rsidR="007B3C4A" w:rsidRPr="008241C1" w:rsidRDefault="007B3C4A" w:rsidP="007B3C4A">
      <w:pPr>
        <w:tabs>
          <w:tab w:val="left" w:pos="2520"/>
        </w:tabs>
        <w:spacing w:after="0" w:line="360" w:lineRule="auto"/>
        <w:ind w:left="2520" w:hanging="360"/>
        <w:jc w:val="both"/>
        <w:rPr>
          <w:rFonts w:eastAsia="Times New Roman" w:cs="Times New Roman"/>
          <w:szCs w:val="26"/>
          <w:lang w:val="en-US"/>
        </w:rPr>
      </w:pPr>
      <w:r w:rsidRPr="007B3C4A">
        <w:rPr>
          <w:rFonts w:eastAsia="Times New Roman" w:cs="Times New Roman"/>
          <w:szCs w:val="26"/>
          <w:lang w:val="en-US"/>
        </w:rPr>
        <w:t>b.</w:t>
      </w:r>
      <w:r w:rsidRPr="007B3C4A">
        <w:rPr>
          <w:rFonts w:eastAsia="Times New Roman" w:cs="Times New Roman"/>
          <w:szCs w:val="26"/>
          <w:lang w:val="en-US"/>
        </w:rPr>
        <w:tab/>
        <w:t>If the input condition is an equivalence class (many continuous values), then each rule column is converted into multiple test cases based on the equivalence class technique or boundary value technique.</w:t>
      </w:r>
    </w:p>
    <w:p w14:paraId="6610C145" w14:textId="7B71ECCE" w:rsidR="008241C1" w:rsidRPr="008241C1" w:rsidRDefault="008241C1" w:rsidP="008241C1">
      <w:pPr>
        <w:pStyle w:val="Heading3"/>
        <w:rPr>
          <w:rFonts w:eastAsia="Yu Gothic Light"/>
          <w:lang w:val="en-US"/>
        </w:rPr>
      </w:pPr>
      <w:bookmarkStart w:id="133" w:name="_heading=h.1hmsyys" w:colFirst="0" w:colLast="0"/>
      <w:bookmarkStart w:id="134" w:name="_Toc136816629"/>
      <w:bookmarkStart w:id="135" w:name="_Toc153613266"/>
      <w:bookmarkEnd w:id="133"/>
      <w:r w:rsidRPr="008241C1">
        <w:rPr>
          <w:rFonts w:eastAsia="Yu Gothic Light"/>
          <w:lang w:val="en-US"/>
        </w:rPr>
        <w:t xml:space="preserve">3.5.4. </w:t>
      </w:r>
      <w:bookmarkEnd w:id="134"/>
      <w:r w:rsidR="002327E5" w:rsidRPr="002327E5">
        <w:rPr>
          <w:rFonts w:eastAsia="Yu Gothic Light"/>
          <w:lang w:val="en-US"/>
        </w:rPr>
        <w:t xml:space="preserve">State </w:t>
      </w:r>
      <w:r w:rsidR="00C17A3C">
        <w:rPr>
          <w:rFonts w:eastAsia="Yu Gothic Light"/>
          <w:lang w:val="en-US"/>
        </w:rPr>
        <w:t>T</w:t>
      </w:r>
      <w:r w:rsidR="002327E5" w:rsidRPr="002327E5">
        <w:rPr>
          <w:rFonts w:eastAsia="Yu Gothic Light"/>
          <w:lang w:val="en-US"/>
        </w:rPr>
        <w:t>ransition</w:t>
      </w:r>
      <w:bookmarkEnd w:id="135"/>
    </w:p>
    <w:p w14:paraId="4EF75356" w14:textId="6897A32F" w:rsidR="002327E5" w:rsidRPr="002327E5" w:rsidRDefault="002327E5" w:rsidP="00507BA1">
      <w:pPr>
        <w:spacing w:after="0" w:line="360" w:lineRule="auto"/>
        <w:ind w:left="270" w:firstLine="360"/>
        <w:jc w:val="both"/>
        <w:rPr>
          <w:rFonts w:eastAsia="Times New Roman" w:cs="Times New Roman"/>
          <w:szCs w:val="26"/>
          <w:lang w:val="en-US"/>
        </w:rPr>
      </w:pPr>
      <w:r w:rsidRPr="002327E5">
        <w:rPr>
          <w:rFonts w:eastAsia="Times New Roman" w:cs="Times New Roman"/>
          <w:szCs w:val="26"/>
          <w:lang w:val="en-US"/>
        </w:rPr>
        <w:t>Instead of describing complex business rules that the software must implement in an easy-to-read and control form such as decision tables, state transition maps record events that occur, and are then systematized. processing system as well as the system's responses</w:t>
      </w:r>
      <w:r>
        <w:rPr>
          <w:rFonts w:eastAsia="Times New Roman" w:cs="Times New Roman"/>
          <w:szCs w:val="26"/>
          <w:lang w:val="en-US"/>
        </w:rPr>
        <w:t xml:space="preserve">. </w:t>
      </w:r>
      <w:r w:rsidRPr="002327E5">
        <w:rPr>
          <w:rFonts w:eastAsia="Times New Roman" w:cs="Times New Roman"/>
          <w:szCs w:val="26"/>
          <w:lang w:val="en-US"/>
        </w:rPr>
        <w:t xml:space="preserve">The state transition diagram is composed of three basic components: begin state, intermediate state, end. </w:t>
      </w:r>
    </w:p>
    <w:p w14:paraId="0144F1B9" w14:textId="77777777" w:rsidR="002327E5" w:rsidRPr="002327E5" w:rsidRDefault="002327E5" w:rsidP="00507BA1">
      <w:pPr>
        <w:spacing w:after="0" w:line="360" w:lineRule="auto"/>
        <w:ind w:left="270" w:firstLine="360"/>
        <w:jc w:val="both"/>
        <w:rPr>
          <w:rFonts w:eastAsia="Times New Roman" w:cs="Times New Roman"/>
          <w:szCs w:val="26"/>
          <w:lang w:val="en-US"/>
        </w:rPr>
      </w:pPr>
      <w:r w:rsidRPr="002327E5">
        <w:rPr>
          <w:rFonts w:eastAsia="Times New Roman" w:cs="Times New Roman"/>
          <w:szCs w:val="26"/>
          <w:lang w:val="en-US"/>
        </w:rPr>
        <w:t>While the state transition diagram is an easy-to-understand and easy-to-read way of describing the behavior of the TPPM, another form - the state transition table - can describe the behavior of the system TPPM more easily and is easier to handle automatically.</w:t>
      </w:r>
    </w:p>
    <w:p w14:paraId="69E6CF53" w14:textId="4CF9F3C3" w:rsidR="008241C1" w:rsidRDefault="002327E5" w:rsidP="00507BA1">
      <w:pPr>
        <w:spacing w:after="0" w:line="360" w:lineRule="auto"/>
        <w:ind w:left="270" w:firstLine="360"/>
        <w:jc w:val="both"/>
        <w:rPr>
          <w:rFonts w:eastAsia="Times New Roman" w:cs="Times New Roman"/>
          <w:szCs w:val="26"/>
          <w:lang w:val="en-US"/>
        </w:rPr>
      </w:pPr>
      <w:r w:rsidRPr="002327E5">
        <w:rPr>
          <w:rFonts w:eastAsia="Times New Roman" w:cs="Times New Roman"/>
          <w:szCs w:val="26"/>
          <w:lang w:val="en-US"/>
        </w:rPr>
        <w:t>The state transition table includes 4 columns: current state, event occurred, action to be taken/result obtained, next state.</w:t>
      </w:r>
    </w:p>
    <w:p w14:paraId="537A2C02" w14:textId="77777777" w:rsidR="00507BA1" w:rsidRPr="00507BA1" w:rsidRDefault="00507BA1" w:rsidP="00507BA1">
      <w:pPr>
        <w:spacing w:after="0" w:line="360" w:lineRule="auto"/>
        <w:ind w:left="270" w:firstLine="360"/>
        <w:jc w:val="both"/>
        <w:rPr>
          <w:rFonts w:eastAsia="Times New Roman" w:cs="Times New Roman"/>
          <w:szCs w:val="26"/>
          <w:lang w:val="en-US"/>
        </w:rPr>
      </w:pPr>
      <w:r w:rsidRPr="00507BA1">
        <w:rPr>
          <w:rFonts w:eastAsia="Times New Roman" w:cs="Times New Roman"/>
          <w:szCs w:val="26"/>
          <w:lang w:val="en-US"/>
        </w:rPr>
        <w:t>Based on the state transition diagram, we can easily define test cases:</w:t>
      </w:r>
    </w:p>
    <w:p w14:paraId="10F73347" w14:textId="77777777" w:rsidR="00507BA1" w:rsidRPr="00507BA1" w:rsidRDefault="00507BA1" w:rsidP="00507BA1">
      <w:pPr>
        <w:spacing w:after="0" w:line="360" w:lineRule="auto"/>
        <w:ind w:left="720" w:firstLine="360"/>
        <w:jc w:val="both"/>
        <w:rPr>
          <w:rFonts w:eastAsia="Times New Roman" w:cs="Times New Roman"/>
          <w:szCs w:val="26"/>
          <w:lang w:val="en-US"/>
        </w:rPr>
      </w:pPr>
      <w:r w:rsidRPr="00507BA1">
        <w:rPr>
          <w:rFonts w:eastAsia="Times New Roman" w:cs="Times New Roman"/>
          <w:szCs w:val="26"/>
          <w:lang w:val="en-US"/>
        </w:rPr>
        <w:t>1)</w:t>
      </w:r>
      <w:r w:rsidRPr="00507BA1">
        <w:rPr>
          <w:rFonts w:eastAsia="Times New Roman" w:cs="Times New Roman"/>
          <w:szCs w:val="26"/>
          <w:lang w:val="en-US"/>
        </w:rPr>
        <w:tab/>
        <w:t>Coverage level 1: create test cases so that each state occurs at least once</w:t>
      </w:r>
    </w:p>
    <w:p w14:paraId="7676E981" w14:textId="77777777" w:rsidR="00507BA1" w:rsidRPr="00507BA1" w:rsidRDefault="00507BA1" w:rsidP="00507BA1">
      <w:pPr>
        <w:spacing w:after="0" w:line="360" w:lineRule="auto"/>
        <w:ind w:left="720" w:firstLine="360"/>
        <w:jc w:val="both"/>
        <w:rPr>
          <w:rFonts w:eastAsia="Times New Roman" w:cs="Times New Roman"/>
          <w:szCs w:val="26"/>
          <w:lang w:val="en-US"/>
        </w:rPr>
      </w:pPr>
      <w:r w:rsidRPr="00507BA1">
        <w:rPr>
          <w:rFonts w:eastAsia="Times New Roman" w:cs="Times New Roman"/>
          <w:szCs w:val="26"/>
          <w:lang w:val="en-US"/>
        </w:rPr>
        <w:t>2)</w:t>
      </w:r>
      <w:r w:rsidRPr="00507BA1">
        <w:rPr>
          <w:rFonts w:eastAsia="Times New Roman" w:cs="Times New Roman"/>
          <w:szCs w:val="26"/>
          <w:lang w:val="en-US"/>
        </w:rPr>
        <w:tab/>
        <w:t>Coverage level 2: create test cases so that each event occurs at least once</w:t>
      </w:r>
    </w:p>
    <w:p w14:paraId="4AE8FB57" w14:textId="77777777" w:rsidR="00507BA1" w:rsidRPr="00507BA1" w:rsidRDefault="00507BA1" w:rsidP="00507BA1">
      <w:pPr>
        <w:spacing w:after="0" w:line="360" w:lineRule="auto"/>
        <w:ind w:left="1440" w:hanging="360"/>
        <w:jc w:val="both"/>
        <w:rPr>
          <w:rFonts w:eastAsia="Times New Roman" w:cs="Times New Roman"/>
          <w:szCs w:val="26"/>
          <w:lang w:val="en-US"/>
        </w:rPr>
      </w:pPr>
      <w:r w:rsidRPr="00507BA1">
        <w:rPr>
          <w:rFonts w:eastAsia="Times New Roman" w:cs="Times New Roman"/>
          <w:szCs w:val="26"/>
          <w:lang w:val="en-US"/>
        </w:rPr>
        <w:t>3)</w:t>
      </w:r>
      <w:r w:rsidRPr="00507BA1">
        <w:rPr>
          <w:rFonts w:eastAsia="Times New Roman" w:cs="Times New Roman"/>
          <w:szCs w:val="26"/>
          <w:lang w:val="en-US"/>
        </w:rPr>
        <w:tab/>
        <w:t>Coverage level 3: create test cases so that all transition paths are tested. A transition path is a defined state transition path, starting from the input state and ending at the end state.</w:t>
      </w:r>
    </w:p>
    <w:p w14:paraId="0F4AEE6A" w14:textId="66FF0DA6" w:rsidR="00507BA1" w:rsidRPr="008241C1" w:rsidRDefault="00507BA1" w:rsidP="00507BA1">
      <w:pPr>
        <w:spacing w:after="0" w:line="360" w:lineRule="auto"/>
        <w:ind w:left="1440" w:hanging="360"/>
        <w:jc w:val="both"/>
        <w:rPr>
          <w:rFonts w:eastAsia="Times New Roman" w:cs="Times New Roman"/>
          <w:szCs w:val="26"/>
          <w:lang w:val="en-US"/>
        </w:rPr>
      </w:pPr>
      <w:r w:rsidRPr="00507BA1">
        <w:rPr>
          <w:rFonts w:eastAsia="Times New Roman" w:cs="Times New Roman"/>
          <w:szCs w:val="26"/>
          <w:lang w:val="en-US"/>
        </w:rPr>
        <w:t>4)</w:t>
      </w:r>
      <w:r w:rsidRPr="00507BA1">
        <w:rPr>
          <w:rFonts w:eastAsia="Times New Roman" w:cs="Times New Roman"/>
          <w:szCs w:val="26"/>
          <w:lang w:val="en-US"/>
        </w:rPr>
        <w:tab/>
        <w:t>Coverage level 4: create test cases so that each linear transition path occurs at least once</w:t>
      </w:r>
    </w:p>
    <w:p w14:paraId="56AC823C" w14:textId="2C18B9A7" w:rsidR="008241C1" w:rsidRPr="008241C1" w:rsidRDefault="008241C1" w:rsidP="008241C1">
      <w:pPr>
        <w:pStyle w:val="Heading3"/>
        <w:rPr>
          <w:rFonts w:eastAsia="Yu Gothic Light"/>
          <w:lang w:val="en-US"/>
        </w:rPr>
      </w:pPr>
      <w:bookmarkStart w:id="136" w:name="_heading=h.41mghml" w:colFirst="0" w:colLast="0"/>
      <w:bookmarkStart w:id="137" w:name="_Toc136816630"/>
      <w:bookmarkStart w:id="138" w:name="_Toc153613267"/>
      <w:bookmarkEnd w:id="136"/>
      <w:r w:rsidRPr="008241C1">
        <w:rPr>
          <w:rFonts w:eastAsia="Yu Gothic Light"/>
          <w:lang w:val="en-US"/>
        </w:rPr>
        <w:lastRenderedPageBreak/>
        <w:t xml:space="preserve">3.5.5. </w:t>
      </w:r>
      <w:bookmarkEnd w:id="137"/>
      <w:r w:rsidR="00C17A3C" w:rsidRPr="00C17A3C">
        <w:rPr>
          <w:rFonts w:eastAsia="Yu Gothic Light"/>
          <w:lang w:val="en-US"/>
        </w:rPr>
        <w:t xml:space="preserve">Use </w:t>
      </w:r>
      <w:r w:rsidR="00C17A3C">
        <w:rPr>
          <w:rFonts w:eastAsia="Yu Gothic Light"/>
          <w:lang w:val="en-US"/>
        </w:rPr>
        <w:t>C</w:t>
      </w:r>
      <w:r w:rsidR="00C17A3C" w:rsidRPr="00C17A3C">
        <w:rPr>
          <w:rFonts w:eastAsia="Yu Gothic Light"/>
          <w:lang w:val="en-US"/>
        </w:rPr>
        <w:t>ase</w:t>
      </w:r>
      <w:bookmarkEnd w:id="138"/>
    </w:p>
    <w:p w14:paraId="3DF33566" w14:textId="77777777" w:rsidR="00C17A3C" w:rsidRPr="00C17A3C" w:rsidRDefault="00C17A3C" w:rsidP="00C17A3C">
      <w:pPr>
        <w:pBdr>
          <w:top w:val="nil"/>
          <w:left w:val="nil"/>
          <w:bottom w:val="nil"/>
          <w:right w:val="nil"/>
          <w:between w:val="nil"/>
        </w:pBdr>
        <w:spacing w:after="0" w:line="360" w:lineRule="auto"/>
        <w:ind w:left="360" w:firstLine="360"/>
        <w:jc w:val="both"/>
        <w:rPr>
          <w:rFonts w:eastAsia="Times New Roman" w:cs="Times New Roman"/>
          <w:color w:val="000000"/>
          <w:szCs w:val="26"/>
          <w:lang w:val="en-US"/>
        </w:rPr>
      </w:pPr>
      <w:r w:rsidRPr="00C17A3C">
        <w:rPr>
          <w:rFonts w:eastAsia="Times New Roman" w:cs="Times New Roman"/>
          <w:color w:val="000000"/>
          <w:szCs w:val="26"/>
          <w:lang w:val="en-US"/>
        </w:rPr>
        <w:t>The testing technique that uses information in use-cases is the technique of defining test cases based on use case implementation scenarios.</w:t>
      </w:r>
    </w:p>
    <w:p w14:paraId="3654714F" w14:textId="77777777" w:rsidR="00C17A3C" w:rsidRPr="00C17A3C" w:rsidRDefault="00C17A3C" w:rsidP="00C17A3C">
      <w:pPr>
        <w:pBdr>
          <w:top w:val="nil"/>
          <w:left w:val="nil"/>
          <w:bottom w:val="nil"/>
          <w:right w:val="nil"/>
          <w:between w:val="nil"/>
        </w:pBdr>
        <w:spacing w:after="0" w:line="360" w:lineRule="auto"/>
        <w:ind w:left="360" w:firstLine="360"/>
        <w:jc w:val="both"/>
        <w:rPr>
          <w:rFonts w:eastAsia="Times New Roman" w:cs="Times New Roman"/>
          <w:color w:val="000000"/>
          <w:szCs w:val="26"/>
          <w:lang w:val="en-US"/>
        </w:rPr>
      </w:pPr>
      <w:r w:rsidRPr="00C17A3C">
        <w:rPr>
          <w:rFonts w:eastAsia="Times New Roman" w:cs="Times New Roman"/>
          <w:color w:val="000000"/>
          <w:szCs w:val="26"/>
          <w:lang w:val="en-US"/>
        </w:rPr>
        <w:t>Each use case diagram represents a small part of the software, it includes many functions and which actors these functions interact with.</w:t>
      </w:r>
    </w:p>
    <w:p w14:paraId="608BA2B6" w14:textId="77777777" w:rsidR="00C17A3C" w:rsidRPr="00C17A3C" w:rsidRDefault="00C17A3C" w:rsidP="00C17A3C">
      <w:pPr>
        <w:pBdr>
          <w:top w:val="nil"/>
          <w:left w:val="nil"/>
          <w:bottom w:val="nil"/>
          <w:right w:val="nil"/>
          <w:between w:val="nil"/>
        </w:pBdr>
        <w:spacing w:after="0" w:line="360" w:lineRule="auto"/>
        <w:ind w:left="360" w:firstLine="360"/>
        <w:jc w:val="both"/>
        <w:rPr>
          <w:rFonts w:eastAsia="Times New Roman" w:cs="Times New Roman"/>
          <w:color w:val="000000"/>
          <w:szCs w:val="26"/>
          <w:lang w:val="en-US"/>
        </w:rPr>
      </w:pPr>
      <w:r w:rsidRPr="00C17A3C">
        <w:rPr>
          <w:rFonts w:eastAsia="Times New Roman" w:cs="Times New Roman"/>
          <w:color w:val="000000"/>
          <w:szCs w:val="26"/>
          <w:lang w:val="en-US"/>
        </w:rPr>
        <w:t>Based on the specification of the main scenario and the extensions of the scenario, we will design test cases according to the following ideas:</w:t>
      </w:r>
    </w:p>
    <w:p w14:paraId="67EE171A" w14:textId="77777777" w:rsidR="00C17A3C" w:rsidRPr="00C17A3C" w:rsidRDefault="00C17A3C" w:rsidP="00C17A3C">
      <w:pPr>
        <w:pBdr>
          <w:top w:val="nil"/>
          <w:left w:val="nil"/>
          <w:bottom w:val="nil"/>
          <w:right w:val="nil"/>
          <w:between w:val="nil"/>
        </w:pBdr>
        <w:spacing w:after="0" w:line="360" w:lineRule="auto"/>
        <w:ind w:left="1080" w:hanging="360"/>
        <w:jc w:val="both"/>
        <w:rPr>
          <w:rFonts w:eastAsia="Times New Roman" w:cs="Times New Roman"/>
          <w:color w:val="000000"/>
          <w:szCs w:val="26"/>
          <w:lang w:val="en-US"/>
        </w:rPr>
      </w:pPr>
      <w:r w:rsidRPr="00C17A3C">
        <w:rPr>
          <w:rFonts w:eastAsia="Times New Roman" w:cs="Times New Roman"/>
          <w:color w:val="000000"/>
          <w:szCs w:val="26"/>
          <w:lang w:val="en-US"/>
        </w:rPr>
        <w:t>1)</w:t>
      </w:r>
      <w:r w:rsidRPr="00C17A3C">
        <w:rPr>
          <w:rFonts w:eastAsia="Times New Roman" w:cs="Times New Roman"/>
          <w:color w:val="000000"/>
          <w:szCs w:val="26"/>
          <w:lang w:val="en-US"/>
        </w:rPr>
        <w:tab/>
        <w:t>At least 1 testcase to test the main scenario.</w:t>
      </w:r>
    </w:p>
    <w:p w14:paraId="33F92B5E" w14:textId="77777777" w:rsidR="00C17A3C" w:rsidRPr="00C17A3C" w:rsidRDefault="00C17A3C" w:rsidP="00C17A3C">
      <w:pPr>
        <w:pBdr>
          <w:top w:val="nil"/>
          <w:left w:val="nil"/>
          <w:bottom w:val="nil"/>
          <w:right w:val="nil"/>
          <w:between w:val="nil"/>
        </w:pBdr>
        <w:spacing w:after="0" w:line="360" w:lineRule="auto"/>
        <w:ind w:left="1080" w:hanging="360"/>
        <w:jc w:val="both"/>
        <w:rPr>
          <w:rFonts w:eastAsia="Times New Roman" w:cs="Times New Roman"/>
          <w:color w:val="000000"/>
          <w:szCs w:val="26"/>
          <w:lang w:val="en-US"/>
        </w:rPr>
      </w:pPr>
      <w:r w:rsidRPr="00C17A3C">
        <w:rPr>
          <w:rFonts w:eastAsia="Times New Roman" w:cs="Times New Roman"/>
          <w:color w:val="000000"/>
          <w:szCs w:val="26"/>
          <w:lang w:val="en-US"/>
        </w:rPr>
        <w:t>2)</w:t>
      </w:r>
      <w:r w:rsidRPr="00C17A3C">
        <w:rPr>
          <w:rFonts w:eastAsia="Times New Roman" w:cs="Times New Roman"/>
          <w:color w:val="000000"/>
          <w:szCs w:val="26"/>
          <w:lang w:val="en-US"/>
        </w:rPr>
        <w:tab/>
        <w:t>At least 1 test case for each possible extension.</w:t>
      </w:r>
    </w:p>
    <w:p w14:paraId="082B6FE6" w14:textId="790196B4" w:rsidR="008241C1" w:rsidRPr="008241C1" w:rsidRDefault="00C17A3C" w:rsidP="00C17A3C">
      <w:pPr>
        <w:pBdr>
          <w:top w:val="nil"/>
          <w:left w:val="nil"/>
          <w:bottom w:val="nil"/>
          <w:right w:val="nil"/>
          <w:between w:val="nil"/>
        </w:pBdr>
        <w:spacing w:after="0" w:line="360" w:lineRule="auto"/>
        <w:ind w:left="1080" w:hanging="360"/>
        <w:jc w:val="both"/>
        <w:rPr>
          <w:rFonts w:eastAsia="Times New Roman" w:cs="Times New Roman"/>
          <w:color w:val="000000"/>
          <w:szCs w:val="26"/>
          <w:lang w:val="en-US"/>
        </w:rPr>
      </w:pPr>
      <w:r w:rsidRPr="00C17A3C">
        <w:rPr>
          <w:rFonts w:eastAsia="Times New Roman" w:cs="Times New Roman"/>
          <w:color w:val="000000"/>
          <w:szCs w:val="26"/>
          <w:lang w:val="en-US"/>
        </w:rPr>
        <w:t>3)</w:t>
      </w:r>
      <w:r w:rsidRPr="00C17A3C">
        <w:rPr>
          <w:rFonts w:eastAsia="Times New Roman" w:cs="Times New Roman"/>
          <w:color w:val="000000"/>
          <w:szCs w:val="26"/>
          <w:lang w:val="en-US"/>
        </w:rPr>
        <w:tab/>
        <w:t>If the main script or an extension is looped, there is no need to test the loop again.</w:t>
      </w:r>
    </w:p>
    <w:p w14:paraId="05707F9C" w14:textId="54086B1C" w:rsidR="008241C1" w:rsidRPr="008241C1" w:rsidRDefault="008241C1" w:rsidP="008241C1">
      <w:pPr>
        <w:pStyle w:val="Heading2"/>
        <w:rPr>
          <w:lang w:eastAsia="zh-CN"/>
        </w:rPr>
      </w:pPr>
      <w:bookmarkStart w:id="139" w:name="_heading=h.2grqrue" w:colFirst="0" w:colLast="0"/>
      <w:bookmarkStart w:id="140" w:name="_Toc136816631"/>
      <w:bookmarkStart w:id="141" w:name="_Toc153613268"/>
      <w:bookmarkEnd w:id="139"/>
      <w:r w:rsidRPr="008241C1">
        <w:rPr>
          <w:lang w:eastAsia="zh-CN"/>
        </w:rPr>
        <w:t xml:space="preserve">3.6. </w:t>
      </w:r>
      <w:r w:rsidR="001E2D51" w:rsidRPr="008241C1">
        <w:rPr>
          <w:lang w:eastAsia="zh-CN"/>
        </w:rPr>
        <w:t>TESTING COMPLETENESS</w:t>
      </w:r>
      <w:bookmarkEnd w:id="140"/>
      <w:bookmarkEnd w:id="141"/>
    </w:p>
    <w:p w14:paraId="47DC27DD" w14:textId="77777777" w:rsidR="008241C1" w:rsidRPr="00685725" w:rsidRDefault="008241C1" w:rsidP="00685725">
      <w:pPr>
        <w:pStyle w:val="ListParagraph"/>
        <w:numPr>
          <w:ilvl w:val="0"/>
          <w:numId w:val="155"/>
        </w:numPr>
        <w:pBdr>
          <w:top w:val="nil"/>
          <w:left w:val="nil"/>
          <w:bottom w:val="nil"/>
          <w:right w:val="nil"/>
          <w:between w:val="nil"/>
        </w:pBdr>
        <w:spacing w:after="0" w:line="360" w:lineRule="auto"/>
        <w:ind w:left="720"/>
        <w:jc w:val="both"/>
        <w:rPr>
          <w:rFonts w:eastAsia="Times New Roman" w:cs="Times New Roman"/>
          <w:color w:val="000000"/>
          <w:szCs w:val="26"/>
          <w:lang w:val="en-US"/>
        </w:rPr>
      </w:pPr>
      <w:r w:rsidRPr="00685725">
        <w:rPr>
          <w:rFonts w:eastAsia="Times New Roman" w:cs="Times New Roman"/>
          <w:color w:val="000000"/>
          <w:szCs w:val="26"/>
          <w:lang w:val="en-US"/>
        </w:rPr>
        <w:t>The app has passed all of its tests, is stable, and satisfies all of its functional criteria.</w:t>
      </w:r>
    </w:p>
    <w:p w14:paraId="63F218DB" w14:textId="77777777" w:rsidR="008241C1" w:rsidRPr="00685725" w:rsidRDefault="008241C1" w:rsidP="00685725">
      <w:pPr>
        <w:pStyle w:val="ListParagraph"/>
        <w:numPr>
          <w:ilvl w:val="0"/>
          <w:numId w:val="155"/>
        </w:numPr>
        <w:pBdr>
          <w:top w:val="nil"/>
          <w:left w:val="nil"/>
          <w:bottom w:val="nil"/>
          <w:right w:val="nil"/>
          <w:between w:val="nil"/>
        </w:pBdr>
        <w:spacing w:after="0" w:line="360" w:lineRule="auto"/>
        <w:ind w:left="720"/>
        <w:jc w:val="both"/>
        <w:rPr>
          <w:rFonts w:eastAsia="Times New Roman" w:cs="Times New Roman"/>
          <w:color w:val="000000"/>
          <w:szCs w:val="26"/>
          <w:lang w:val="en-US"/>
        </w:rPr>
      </w:pPr>
      <w:r w:rsidRPr="00685725">
        <w:rPr>
          <w:rFonts w:eastAsia="Times New Roman" w:cs="Times New Roman"/>
          <w:color w:val="000000"/>
          <w:szCs w:val="26"/>
          <w:lang w:val="en-US"/>
        </w:rPr>
        <w:t>Automated test cases have passed in all areas.</w:t>
      </w:r>
    </w:p>
    <w:p w14:paraId="59B08603" w14:textId="77777777" w:rsidR="008241C1" w:rsidRPr="00685725" w:rsidRDefault="008241C1" w:rsidP="00685725">
      <w:pPr>
        <w:pStyle w:val="ListParagraph"/>
        <w:numPr>
          <w:ilvl w:val="0"/>
          <w:numId w:val="155"/>
        </w:numPr>
        <w:pBdr>
          <w:top w:val="nil"/>
          <w:left w:val="nil"/>
          <w:bottom w:val="nil"/>
          <w:right w:val="nil"/>
          <w:between w:val="nil"/>
        </w:pBdr>
        <w:spacing w:after="0" w:line="360" w:lineRule="auto"/>
        <w:ind w:left="720"/>
        <w:jc w:val="both"/>
        <w:rPr>
          <w:rFonts w:eastAsia="Times New Roman" w:cs="Times New Roman"/>
          <w:color w:val="000000"/>
          <w:szCs w:val="26"/>
          <w:lang w:val="en-US"/>
        </w:rPr>
      </w:pPr>
      <w:r w:rsidRPr="00685725">
        <w:rPr>
          <w:rFonts w:eastAsia="Times New Roman" w:cs="Times New Roman"/>
          <w:color w:val="000000"/>
          <w:szCs w:val="26"/>
          <w:lang w:val="en-US"/>
        </w:rPr>
        <w:t>The Test Lead has signed off on each test area as finished.</w:t>
      </w:r>
    </w:p>
    <w:p w14:paraId="641215FA" w14:textId="5D26702D" w:rsidR="008241C1" w:rsidRPr="008241C1" w:rsidRDefault="008241C1" w:rsidP="008241C1">
      <w:pPr>
        <w:pStyle w:val="Heading2"/>
        <w:rPr>
          <w:lang w:eastAsia="zh-CN"/>
        </w:rPr>
      </w:pPr>
      <w:bookmarkStart w:id="142" w:name="_heading=h.vx1227" w:colFirst="0" w:colLast="0"/>
      <w:bookmarkStart w:id="143" w:name="_Toc136816632"/>
      <w:bookmarkStart w:id="144" w:name="_Toc153613269"/>
      <w:bookmarkEnd w:id="142"/>
      <w:r w:rsidRPr="008241C1">
        <w:rPr>
          <w:lang w:eastAsia="zh-CN"/>
        </w:rPr>
        <w:t xml:space="preserve">3.7. </w:t>
      </w:r>
      <w:r w:rsidR="001E2D51" w:rsidRPr="008241C1">
        <w:rPr>
          <w:lang w:eastAsia="zh-CN"/>
        </w:rPr>
        <w:t>TEST LEVELS</w:t>
      </w:r>
      <w:bookmarkEnd w:id="143"/>
      <w:bookmarkEnd w:id="144"/>
    </w:p>
    <w:p w14:paraId="24E1FF73" w14:textId="77777777" w:rsidR="008241C1" w:rsidRPr="008241C1" w:rsidRDefault="008241C1" w:rsidP="008241C1">
      <w:pPr>
        <w:spacing w:after="0" w:line="360" w:lineRule="auto"/>
        <w:ind w:firstLine="360"/>
        <w:jc w:val="both"/>
        <w:rPr>
          <w:rFonts w:eastAsia="Times New Roman" w:cs="Times New Roman"/>
          <w:szCs w:val="26"/>
          <w:lang w:val="en-US"/>
        </w:rPr>
      </w:pPr>
      <w:r w:rsidRPr="008241C1">
        <w:rPr>
          <w:rFonts w:eastAsia="Times New Roman" w:cs="Times New Roman"/>
          <w:szCs w:val="26"/>
          <w:lang w:val="en-US"/>
        </w:rPr>
        <w:t>Testing of an application can be broken down into three primary categories and several sub-levels.  The three primary categories include tests conducted every build (Build Tests), tests conducted every major milestone (Milestone Tests), and tests conducted at least once every project release cycle (Release Tests). The test categories and test levels are defined below:</w:t>
      </w:r>
    </w:p>
    <w:p w14:paraId="0D119A46" w14:textId="77777777" w:rsidR="008241C1" w:rsidRPr="008241C1" w:rsidRDefault="008241C1" w:rsidP="008241C1">
      <w:pPr>
        <w:pStyle w:val="Heading3"/>
        <w:rPr>
          <w:rFonts w:eastAsia="Yu Gothic Light"/>
          <w:lang w:val="en-US"/>
        </w:rPr>
      </w:pPr>
      <w:bookmarkStart w:id="145" w:name="_Toc136816633"/>
      <w:bookmarkStart w:id="146" w:name="_Toc153613270"/>
      <w:r w:rsidRPr="008241C1">
        <w:rPr>
          <w:rFonts w:eastAsia="Yu Gothic Light"/>
          <w:lang w:val="en-US"/>
        </w:rPr>
        <w:t>3.7.1. Build Tests</w:t>
      </w:r>
      <w:bookmarkEnd w:id="145"/>
      <w:bookmarkEnd w:id="146"/>
    </w:p>
    <w:p w14:paraId="77582B72" w14:textId="77777777" w:rsidR="008241C1" w:rsidRPr="008241C1" w:rsidRDefault="008241C1" w:rsidP="008241C1">
      <w:pPr>
        <w:spacing w:after="0" w:line="360" w:lineRule="auto"/>
        <w:ind w:left="360"/>
        <w:jc w:val="both"/>
        <w:rPr>
          <w:rFonts w:eastAsia="Times New Roman" w:cs="Times New Roman"/>
          <w:b/>
          <w:i/>
          <w:szCs w:val="26"/>
          <w:lang w:val="en-US"/>
        </w:rPr>
      </w:pPr>
      <w:r w:rsidRPr="008241C1">
        <w:rPr>
          <w:rFonts w:eastAsia="Times New Roman" w:cs="Times New Roman"/>
          <w:b/>
          <w:i/>
          <w:szCs w:val="26"/>
          <w:lang w:val="en-US"/>
        </w:rPr>
        <w:t>Level 1 - Build Acceptance Tests</w:t>
      </w:r>
    </w:p>
    <w:p w14:paraId="0C87A137"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Build Acceptance Tests should take less than 2-3 hours to complete (15 minutes is typical).  These test cases simply ensure that the application can be built and installed successfully.  Other related test cases ensure that adopters received the proper Development Release Document plus other build related information (drop point, etc.).  The objective is to determine if further testing is possible. If any Level 1 test case fails, the build is returned to developers un-tested.</w:t>
      </w:r>
    </w:p>
    <w:p w14:paraId="4A406491" w14:textId="77777777" w:rsidR="008241C1" w:rsidRPr="008241C1" w:rsidRDefault="008241C1" w:rsidP="008241C1">
      <w:pPr>
        <w:spacing w:after="0" w:line="360" w:lineRule="auto"/>
        <w:ind w:left="360"/>
        <w:jc w:val="both"/>
        <w:rPr>
          <w:rFonts w:eastAsia="Times New Roman" w:cs="Times New Roman"/>
          <w:b/>
          <w:i/>
          <w:szCs w:val="26"/>
          <w:lang w:val="en-US"/>
        </w:rPr>
      </w:pPr>
      <w:r w:rsidRPr="008241C1">
        <w:rPr>
          <w:rFonts w:eastAsia="Times New Roman" w:cs="Times New Roman"/>
          <w:b/>
          <w:i/>
          <w:szCs w:val="26"/>
          <w:lang w:val="en-US"/>
        </w:rPr>
        <w:lastRenderedPageBreak/>
        <w:t>Level 2 - Smoke Tests</w:t>
      </w:r>
    </w:p>
    <w:p w14:paraId="235EE140"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xml:space="preserve">Smoke Tests should be automated and take less than 2-3 hours (20 minutes is typical).  These tests cases verify the major functionality a high level.  </w:t>
      </w:r>
    </w:p>
    <w:p w14:paraId="09F40E2C"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The objective is to determine if further testing is possible.  These test cases should emphasize breadth more than depth.  All components should be touched, and every major feature should be tested briefly by the Smoke Test. If any Level 2 test case fails, the build is returned to developers un-tested.</w:t>
      </w:r>
    </w:p>
    <w:p w14:paraId="72D0711E" w14:textId="77777777" w:rsidR="008241C1" w:rsidRPr="008241C1" w:rsidRDefault="008241C1" w:rsidP="008241C1">
      <w:pPr>
        <w:spacing w:after="0" w:line="360" w:lineRule="auto"/>
        <w:ind w:left="360"/>
        <w:jc w:val="both"/>
        <w:rPr>
          <w:rFonts w:eastAsia="Times New Roman" w:cs="Times New Roman"/>
          <w:b/>
          <w:i/>
          <w:szCs w:val="26"/>
          <w:lang w:val="en-US"/>
        </w:rPr>
      </w:pPr>
      <w:r w:rsidRPr="008241C1">
        <w:rPr>
          <w:rFonts w:eastAsia="Times New Roman" w:cs="Times New Roman"/>
          <w:b/>
          <w:i/>
          <w:szCs w:val="26"/>
          <w:lang w:val="en-US"/>
        </w:rPr>
        <w:t>Level 2a - Bug Regression Testing</w:t>
      </w:r>
    </w:p>
    <w:p w14:paraId="41908283"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Every bug that was “Open” during the previous build, but marked as “Fixed, Needs Re-Testing” for the current build under test, will need to be regressed, or re-tested.  Once the smoke test is completed, all resolved bugs need to be regressed.  It should take between 5 minutes to 1 hour to regress most bugs.</w:t>
      </w:r>
    </w:p>
    <w:p w14:paraId="5FEBA3BF" w14:textId="44F78294" w:rsidR="008241C1" w:rsidRPr="008241C1" w:rsidRDefault="008241C1" w:rsidP="0043765F">
      <w:pPr>
        <w:pStyle w:val="Heading3"/>
        <w:rPr>
          <w:rFonts w:eastAsia="Yu Gothic Light"/>
          <w:lang w:val="en-US"/>
        </w:rPr>
      </w:pPr>
      <w:bookmarkStart w:id="147" w:name="_Toc136816634"/>
      <w:bookmarkStart w:id="148" w:name="_Toc153613271"/>
      <w:r w:rsidRPr="008241C1">
        <w:rPr>
          <w:rFonts w:eastAsia="Yu Gothic Light"/>
          <w:lang w:val="en-US"/>
        </w:rPr>
        <w:t>3.</w:t>
      </w:r>
      <w:r w:rsidR="0043765F">
        <w:rPr>
          <w:rFonts w:eastAsia="Yu Gothic Light"/>
          <w:lang w:val="en-US"/>
        </w:rPr>
        <w:t>7</w:t>
      </w:r>
      <w:r w:rsidRPr="008241C1">
        <w:rPr>
          <w:rFonts w:eastAsia="Yu Gothic Light"/>
          <w:lang w:val="en-US"/>
        </w:rPr>
        <w:t>.2. Milestone Tests</w:t>
      </w:r>
      <w:bookmarkEnd w:id="147"/>
      <w:bookmarkEnd w:id="148"/>
    </w:p>
    <w:p w14:paraId="6DF5AD27" w14:textId="77777777" w:rsidR="008241C1" w:rsidRPr="008241C1" w:rsidRDefault="008241C1" w:rsidP="008241C1">
      <w:pPr>
        <w:spacing w:after="0" w:line="360" w:lineRule="auto"/>
        <w:ind w:left="360"/>
        <w:jc w:val="both"/>
        <w:rPr>
          <w:rFonts w:eastAsia="Times New Roman" w:cs="Times New Roman"/>
          <w:b/>
          <w:i/>
          <w:szCs w:val="26"/>
          <w:lang w:val="en-US"/>
        </w:rPr>
      </w:pPr>
      <w:r w:rsidRPr="008241C1">
        <w:rPr>
          <w:rFonts w:eastAsia="Times New Roman" w:cs="Times New Roman"/>
          <w:b/>
          <w:i/>
          <w:szCs w:val="26"/>
          <w:lang w:val="en-US"/>
        </w:rPr>
        <w:t>Level 3 - Critical Path Tests</w:t>
      </w:r>
    </w:p>
    <w:p w14:paraId="0500980C"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xml:space="preserve">Critical Path test cases are targeted on features and functionality that the user will see and use every day. </w:t>
      </w:r>
    </w:p>
    <w:p w14:paraId="02D5C6FA"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Critical Path test cases must pass by the end of every 2-3 Build Test Cycles.  They do not need to be tested every drop but must be tested at least once per milestone.  Thus, the Critical Path test cases must all be executed at least once during the Iteration cycle, and once during the Final Release cycle.</w:t>
      </w:r>
    </w:p>
    <w:p w14:paraId="5E3F044A" w14:textId="7CF7ECA8" w:rsidR="008241C1" w:rsidRPr="008241C1" w:rsidRDefault="008241C1" w:rsidP="0043765F">
      <w:pPr>
        <w:pStyle w:val="Heading3"/>
        <w:rPr>
          <w:rFonts w:eastAsia="Yu Gothic Light"/>
          <w:lang w:val="en-US"/>
        </w:rPr>
      </w:pPr>
      <w:bookmarkStart w:id="149" w:name="_Toc136816635"/>
      <w:bookmarkStart w:id="150" w:name="_Toc153613272"/>
      <w:r w:rsidRPr="008241C1">
        <w:rPr>
          <w:rFonts w:eastAsia="Yu Gothic Light"/>
          <w:lang w:val="en-US"/>
        </w:rPr>
        <w:t>3.</w:t>
      </w:r>
      <w:r w:rsidR="0043765F">
        <w:rPr>
          <w:rFonts w:eastAsia="Yu Gothic Light"/>
          <w:lang w:val="en-US"/>
        </w:rPr>
        <w:t>7</w:t>
      </w:r>
      <w:r w:rsidRPr="008241C1">
        <w:rPr>
          <w:rFonts w:eastAsia="Yu Gothic Light"/>
          <w:lang w:val="en-US"/>
        </w:rPr>
        <w:t>.</w:t>
      </w:r>
      <w:r w:rsidR="0043765F">
        <w:rPr>
          <w:rFonts w:eastAsia="Yu Gothic Light"/>
          <w:lang w:val="en-US"/>
        </w:rPr>
        <w:t>3</w:t>
      </w:r>
      <w:r w:rsidRPr="008241C1">
        <w:rPr>
          <w:rFonts w:eastAsia="Yu Gothic Light"/>
          <w:lang w:val="en-US"/>
        </w:rPr>
        <w:t>. Release Tests</w:t>
      </w:r>
      <w:bookmarkEnd w:id="149"/>
      <w:bookmarkEnd w:id="150"/>
    </w:p>
    <w:p w14:paraId="32946FD1" w14:textId="77777777" w:rsidR="008241C1" w:rsidRPr="008241C1" w:rsidRDefault="008241C1" w:rsidP="008241C1">
      <w:pPr>
        <w:spacing w:after="0" w:line="360" w:lineRule="auto"/>
        <w:ind w:left="360"/>
        <w:jc w:val="both"/>
        <w:rPr>
          <w:rFonts w:eastAsia="Times New Roman" w:cs="Times New Roman"/>
          <w:b/>
          <w:i/>
          <w:szCs w:val="26"/>
          <w:lang w:val="en-US"/>
        </w:rPr>
      </w:pPr>
      <w:r w:rsidRPr="008241C1">
        <w:rPr>
          <w:rFonts w:eastAsia="Times New Roman" w:cs="Times New Roman"/>
          <w:b/>
          <w:i/>
          <w:szCs w:val="26"/>
          <w:lang w:val="en-US"/>
        </w:rPr>
        <w:t>Level 4 - Standard Tests</w:t>
      </w:r>
    </w:p>
    <w:p w14:paraId="039262BF"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xml:space="preserve">Test Cases that need to be run at least once during the entire test cycle for this release.  These cases are run once, not repeated as are the test cases in previous levels.  Functional Testing and Detailed Design Testing (Functional Spec and Design Spec Test Cases, respectively).  These can be tested multiple times for each Milestone Test Cycle (Iteration, Final Release, etc.).  </w:t>
      </w:r>
    </w:p>
    <w:p w14:paraId="21E2E73F"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Standard test cases usually include Installation, Data, GUI, and other test areas.</w:t>
      </w:r>
    </w:p>
    <w:p w14:paraId="18CE15A9" w14:textId="77777777" w:rsidR="008241C1" w:rsidRPr="008241C1" w:rsidRDefault="008241C1" w:rsidP="008241C1">
      <w:pPr>
        <w:spacing w:after="0" w:line="360" w:lineRule="auto"/>
        <w:ind w:left="360"/>
        <w:jc w:val="both"/>
        <w:rPr>
          <w:rFonts w:eastAsia="Times New Roman" w:cs="Times New Roman"/>
          <w:b/>
          <w:i/>
          <w:szCs w:val="26"/>
          <w:lang w:val="en-US"/>
        </w:rPr>
      </w:pPr>
      <w:r w:rsidRPr="008241C1">
        <w:rPr>
          <w:rFonts w:eastAsia="Times New Roman" w:cs="Times New Roman"/>
          <w:b/>
          <w:i/>
          <w:szCs w:val="26"/>
          <w:lang w:val="en-US"/>
        </w:rPr>
        <w:t>Level 5 - Suggested Test</w:t>
      </w:r>
    </w:p>
    <w:p w14:paraId="3521A998"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lastRenderedPageBreak/>
        <w:t>These are Test Cases that would be nice to execute but may be omitted due to time constraints.</w:t>
      </w:r>
    </w:p>
    <w:p w14:paraId="677404B5"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Most Performance and Stress Test Cases are classic examples of Suggested test cases (although some should be considered standard test cases).  Other examples of suggested test cases include WAN, LAN, Network, and Load testing.</w:t>
      </w:r>
    </w:p>
    <w:p w14:paraId="68E58172" w14:textId="671E1B17" w:rsidR="008241C1" w:rsidRPr="008241C1" w:rsidRDefault="008241C1" w:rsidP="008241C1">
      <w:pPr>
        <w:pStyle w:val="Heading2"/>
      </w:pPr>
      <w:bookmarkStart w:id="151" w:name="_heading=h.3fwokq0" w:colFirst="0" w:colLast="0"/>
      <w:bookmarkStart w:id="152" w:name="_Toc136816636"/>
      <w:bookmarkStart w:id="153" w:name="_Toc153613273"/>
      <w:bookmarkEnd w:id="151"/>
      <w:r w:rsidRPr="008241C1">
        <w:t xml:space="preserve">3.8. </w:t>
      </w:r>
      <w:r w:rsidR="001E2D51" w:rsidRPr="008241C1">
        <w:t>TESTING RISKS AND MITIGATION FACTORS</w:t>
      </w:r>
      <w:bookmarkEnd w:id="152"/>
      <w:bookmarkEnd w:id="153"/>
    </w:p>
    <w:tbl>
      <w:tblP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2"/>
        <w:gridCol w:w="1533"/>
        <w:gridCol w:w="1170"/>
        <w:gridCol w:w="3870"/>
      </w:tblGrid>
      <w:tr w:rsidR="008241C1" w:rsidRPr="008241C1" w14:paraId="7D6C2CDF" w14:textId="77777777" w:rsidTr="006912D6">
        <w:trPr>
          <w:trHeight w:val="629"/>
        </w:trPr>
        <w:tc>
          <w:tcPr>
            <w:tcW w:w="2962" w:type="dxa"/>
            <w:tcBorders>
              <w:top w:val="single" w:sz="4" w:space="0" w:color="000000"/>
              <w:left w:val="single" w:sz="4" w:space="0" w:color="000000"/>
              <w:bottom w:val="single" w:sz="4" w:space="0" w:color="000000"/>
              <w:right w:val="single" w:sz="4" w:space="0" w:color="000000"/>
            </w:tcBorders>
            <w:vAlign w:val="center"/>
          </w:tcPr>
          <w:p w14:paraId="47A3EF9E"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b/>
                <w:szCs w:val="26"/>
                <w:lang w:val="en-US"/>
              </w:rPr>
              <w:t>Risk</w:t>
            </w:r>
          </w:p>
        </w:tc>
        <w:tc>
          <w:tcPr>
            <w:tcW w:w="1533" w:type="dxa"/>
            <w:tcBorders>
              <w:top w:val="single" w:sz="4" w:space="0" w:color="000000"/>
              <w:left w:val="single" w:sz="4" w:space="0" w:color="000000"/>
              <w:bottom w:val="single" w:sz="4" w:space="0" w:color="000000"/>
              <w:right w:val="single" w:sz="4" w:space="0" w:color="000000"/>
            </w:tcBorders>
            <w:vAlign w:val="center"/>
          </w:tcPr>
          <w:p w14:paraId="772C6E3E"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b/>
                <w:szCs w:val="26"/>
                <w:lang w:val="en-US"/>
              </w:rPr>
              <w:t>Probability</w:t>
            </w:r>
          </w:p>
        </w:tc>
        <w:tc>
          <w:tcPr>
            <w:tcW w:w="1170" w:type="dxa"/>
            <w:tcBorders>
              <w:top w:val="single" w:sz="4" w:space="0" w:color="000000"/>
              <w:left w:val="single" w:sz="4" w:space="0" w:color="000000"/>
              <w:bottom w:val="single" w:sz="4" w:space="0" w:color="000000"/>
              <w:right w:val="single" w:sz="4" w:space="0" w:color="000000"/>
            </w:tcBorders>
            <w:vAlign w:val="center"/>
          </w:tcPr>
          <w:p w14:paraId="7E8E254C"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b/>
                <w:szCs w:val="26"/>
                <w:lang w:val="en-US"/>
              </w:rPr>
              <w:t>Impact</w:t>
            </w:r>
          </w:p>
        </w:tc>
        <w:tc>
          <w:tcPr>
            <w:tcW w:w="3870" w:type="dxa"/>
            <w:tcBorders>
              <w:top w:val="single" w:sz="4" w:space="0" w:color="000000"/>
              <w:left w:val="single" w:sz="4" w:space="0" w:color="000000"/>
              <w:bottom w:val="single" w:sz="4" w:space="0" w:color="000000"/>
              <w:right w:val="single" w:sz="4" w:space="0" w:color="000000"/>
            </w:tcBorders>
            <w:vAlign w:val="center"/>
          </w:tcPr>
          <w:p w14:paraId="2E39E0A7"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b/>
                <w:szCs w:val="26"/>
                <w:lang w:val="en-US"/>
              </w:rPr>
              <w:t>Mitigation Plan</w:t>
            </w:r>
          </w:p>
        </w:tc>
      </w:tr>
      <w:tr w:rsidR="008241C1" w:rsidRPr="008241C1" w14:paraId="4CAE9C37" w14:textId="77777777" w:rsidTr="006912D6">
        <w:tc>
          <w:tcPr>
            <w:tcW w:w="2962" w:type="dxa"/>
            <w:tcBorders>
              <w:top w:val="single" w:sz="4" w:space="0" w:color="000000"/>
              <w:left w:val="single" w:sz="4" w:space="0" w:color="000000"/>
              <w:bottom w:val="single" w:sz="4" w:space="0" w:color="000000"/>
              <w:right w:val="single" w:sz="4" w:space="0" w:color="000000"/>
            </w:tcBorders>
            <w:vAlign w:val="center"/>
          </w:tcPr>
          <w:p w14:paraId="3A026EC8" w14:textId="77777777" w:rsidR="008241C1" w:rsidRPr="008241C1" w:rsidRDefault="008241C1" w:rsidP="008241C1">
            <w:pPr>
              <w:spacing w:before="240" w:after="0" w:line="360" w:lineRule="auto"/>
              <w:rPr>
                <w:rFonts w:eastAsia="Times New Roman" w:cs="Times New Roman"/>
                <w:b/>
                <w:szCs w:val="26"/>
                <w:lang w:val="en-US"/>
              </w:rPr>
            </w:pPr>
            <w:r w:rsidRPr="008241C1">
              <w:rPr>
                <w:rFonts w:eastAsia="Times New Roman" w:cs="Times New Roman"/>
                <w:b/>
                <w:szCs w:val="26"/>
                <w:lang w:val="en-US"/>
              </w:rPr>
              <w:t>Schedule</w:t>
            </w:r>
          </w:p>
          <w:p w14:paraId="0A60CD98"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The testing timetable is constrained. The test cannot be prolonged beyond the UAT scheduled start date if the start of the testing is delayed owing to design work.</w:t>
            </w:r>
          </w:p>
        </w:tc>
        <w:tc>
          <w:tcPr>
            <w:tcW w:w="1533" w:type="dxa"/>
            <w:tcBorders>
              <w:top w:val="single" w:sz="4" w:space="0" w:color="000000"/>
              <w:left w:val="single" w:sz="4" w:space="0" w:color="000000"/>
              <w:bottom w:val="single" w:sz="4" w:space="0" w:color="000000"/>
              <w:right w:val="single" w:sz="4" w:space="0" w:color="000000"/>
            </w:tcBorders>
            <w:vAlign w:val="center"/>
          </w:tcPr>
          <w:p w14:paraId="3EBBF904" w14:textId="77777777" w:rsidR="008241C1" w:rsidRPr="008241C1" w:rsidRDefault="008241C1" w:rsidP="008241C1">
            <w:pPr>
              <w:spacing w:before="240" w:after="0" w:line="360" w:lineRule="auto"/>
              <w:jc w:val="center"/>
              <w:rPr>
                <w:rFonts w:eastAsia="Times New Roman" w:cs="Times New Roman"/>
                <w:szCs w:val="26"/>
                <w:lang w:val="en-US"/>
              </w:rPr>
            </w:pPr>
            <w:r w:rsidRPr="008241C1">
              <w:rPr>
                <w:rFonts w:eastAsia="Times New Roman" w:cs="Times New Roman"/>
                <w:szCs w:val="26"/>
                <w:lang w:val="en-US"/>
              </w:rPr>
              <w:t>High</w:t>
            </w:r>
          </w:p>
        </w:tc>
        <w:tc>
          <w:tcPr>
            <w:tcW w:w="1170" w:type="dxa"/>
            <w:tcBorders>
              <w:top w:val="single" w:sz="4" w:space="0" w:color="000000"/>
              <w:left w:val="single" w:sz="4" w:space="0" w:color="000000"/>
              <w:bottom w:val="single" w:sz="4" w:space="0" w:color="000000"/>
              <w:right w:val="single" w:sz="4" w:space="0" w:color="000000"/>
            </w:tcBorders>
            <w:vAlign w:val="center"/>
          </w:tcPr>
          <w:p w14:paraId="4C4CDC27" w14:textId="77777777" w:rsidR="008241C1" w:rsidRPr="008241C1" w:rsidRDefault="008241C1" w:rsidP="008241C1">
            <w:pPr>
              <w:spacing w:before="240" w:after="0" w:line="360" w:lineRule="auto"/>
              <w:jc w:val="center"/>
              <w:rPr>
                <w:rFonts w:eastAsia="Times New Roman" w:cs="Times New Roman"/>
                <w:szCs w:val="26"/>
                <w:lang w:val="en-US"/>
              </w:rPr>
            </w:pPr>
            <w:r w:rsidRPr="008241C1">
              <w:rPr>
                <w:rFonts w:eastAsia="Times New Roman" w:cs="Times New Roman"/>
                <w:szCs w:val="26"/>
                <w:lang w:val="en-US"/>
              </w:rPr>
              <w:t>High</w:t>
            </w:r>
          </w:p>
        </w:tc>
        <w:tc>
          <w:tcPr>
            <w:tcW w:w="3870" w:type="dxa"/>
            <w:tcBorders>
              <w:top w:val="single" w:sz="4" w:space="0" w:color="000000"/>
              <w:left w:val="single" w:sz="4" w:space="0" w:color="000000"/>
              <w:bottom w:val="single" w:sz="4" w:space="0" w:color="000000"/>
              <w:right w:val="single" w:sz="4" w:space="0" w:color="000000"/>
            </w:tcBorders>
            <w:vAlign w:val="center"/>
          </w:tcPr>
          <w:p w14:paraId="3BA6ABDF"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The testing team has control over the preparatory activities and early contact with all parties involved.</w:t>
            </w:r>
          </w:p>
          <w:p w14:paraId="041C4C7A" w14:textId="77777777" w:rsidR="008241C1" w:rsidRPr="008241C1" w:rsidRDefault="008241C1" w:rsidP="008241C1">
            <w:pPr>
              <w:spacing w:before="240" w:after="0" w:line="360" w:lineRule="auto"/>
              <w:rPr>
                <w:rFonts w:eastAsia="Times New Roman" w:cs="Times New Roman"/>
                <w:b/>
                <w:szCs w:val="26"/>
                <w:lang w:val="en-US"/>
              </w:rPr>
            </w:pPr>
            <w:r w:rsidRPr="008241C1">
              <w:rPr>
                <w:rFonts w:eastAsia="Times New Roman" w:cs="Times New Roman"/>
                <w:szCs w:val="26"/>
                <w:lang w:val="en-US"/>
              </w:rPr>
              <w:t>A contingency buffer has been included to the timetable, but not as much as best practices recommend.</w:t>
            </w:r>
          </w:p>
        </w:tc>
      </w:tr>
      <w:tr w:rsidR="008241C1" w:rsidRPr="008241C1" w14:paraId="4EF9E448" w14:textId="77777777" w:rsidTr="006912D6">
        <w:tc>
          <w:tcPr>
            <w:tcW w:w="2962" w:type="dxa"/>
            <w:tcBorders>
              <w:top w:val="single" w:sz="4" w:space="0" w:color="000000"/>
              <w:left w:val="single" w:sz="4" w:space="0" w:color="000000"/>
              <w:bottom w:val="single" w:sz="4" w:space="0" w:color="000000"/>
              <w:right w:val="single" w:sz="4" w:space="0" w:color="000000"/>
            </w:tcBorders>
            <w:vAlign w:val="center"/>
          </w:tcPr>
          <w:p w14:paraId="61ABD726" w14:textId="77777777" w:rsidR="008241C1" w:rsidRPr="008241C1" w:rsidRDefault="008241C1" w:rsidP="008241C1">
            <w:pPr>
              <w:spacing w:before="240" w:after="0" w:line="360" w:lineRule="auto"/>
              <w:rPr>
                <w:rFonts w:eastAsia="Times New Roman" w:cs="Times New Roman"/>
                <w:b/>
                <w:szCs w:val="26"/>
                <w:lang w:val="en-US"/>
              </w:rPr>
            </w:pPr>
            <w:r w:rsidRPr="008241C1">
              <w:rPr>
                <w:rFonts w:eastAsia="Times New Roman" w:cs="Times New Roman"/>
                <w:b/>
                <w:szCs w:val="26"/>
                <w:lang w:val="en-US"/>
              </w:rPr>
              <w:t>Resources</w:t>
            </w:r>
          </w:p>
          <w:p w14:paraId="1869BF99"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There aren't enough resources, and the ones that are available are outdated (process takes around 15 days).</w:t>
            </w:r>
          </w:p>
        </w:tc>
        <w:tc>
          <w:tcPr>
            <w:tcW w:w="1533" w:type="dxa"/>
            <w:tcBorders>
              <w:top w:val="single" w:sz="4" w:space="0" w:color="000000"/>
              <w:left w:val="single" w:sz="4" w:space="0" w:color="000000"/>
              <w:bottom w:val="single" w:sz="4" w:space="0" w:color="000000"/>
              <w:right w:val="single" w:sz="4" w:space="0" w:color="000000"/>
            </w:tcBorders>
            <w:vAlign w:val="center"/>
          </w:tcPr>
          <w:p w14:paraId="2BE80E8D"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szCs w:val="26"/>
                <w:lang w:val="en-US"/>
              </w:rPr>
              <w:t>Medium</w:t>
            </w:r>
          </w:p>
        </w:tc>
        <w:tc>
          <w:tcPr>
            <w:tcW w:w="1170" w:type="dxa"/>
            <w:tcBorders>
              <w:top w:val="single" w:sz="4" w:space="0" w:color="000000"/>
              <w:left w:val="single" w:sz="4" w:space="0" w:color="000000"/>
              <w:bottom w:val="single" w:sz="4" w:space="0" w:color="000000"/>
              <w:right w:val="single" w:sz="4" w:space="0" w:color="000000"/>
            </w:tcBorders>
            <w:vAlign w:val="center"/>
          </w:tcPr>
          <w:p w14:paraId="0082F305"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szCs w:val="26"/>
                <w:lang w:val="en-US"/>
              </w:rPr>
              <w:t>High</w:t>
            </w:r>
          </w:p>
        </w:tc>
        <w:tc>
          <w:tcPr>
            <w:tcW w:w="3870" w:type="dxa"/>
            <w:tcBorders>
              <w:top w:val="single" w:sz="4" w:space="0" w:color="000000"/>
              <w:left w:val="single" w:sz="4" w:space="0" w:color="000000"/>
              <w:bottom w:val="single" w:sz="4" w:space="0" w:color="000000"/>
              <w:right w:val="single" w:sz="4" w:space="0" w:color="000000"/>
            </w:tcBorders>
            <w:vAlign w:val="center"/>
          </w:tcPr>
          <w:p w14:paraId="3AB1B858"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Holidays and vacations have been predicted and factored into the timetable; any variations from this estimate may result in testing delays.</w:t>
            </w:r>
          </w:p>
        </w:tc>
      </w:tr>
      <w:tr w:rsidR="008241C1" w:rsidRPr="008241C1" w14:paraId="5108073E" w14:textId="77777777" w:rsidTr="006912D6">
        <w:tc>
          <w:tcPr>
            <w:tcW w:w="2962" w:type="dxa"/>
            <w:tcBorders>
              <w:top w:val="single" w:sz="4" w:space="0" w:color="000000"/>
              <w:left w:val="single" w:sz="4" w:space="0" w:color="000000"/>
              <w:bottom w:val="single" w:sz="4" w:space="0" w:color="000000"/>
              <w:right w:val="single" w:sz="4" w:space="0" w:color="000000"/>
            </w:tcBorders>
            <w:vAlign w:val="center"/>
          </w:tcPr>
          <w:p w14:paraId="63B77B11" w14:textId="77777777" w:rsidR="008241C1" w:rsidRPr="008241C1" w:rsidRDefault="008241C1" w:rsidP="008241C1">
            <w:pPr>
              <w:spacing w:before="240" w:after="0" w:line="360" w:lineRule="auto"/>
              <w:rPr>
                <w:rFonts w:eastAsia="Times New Roman" w:cs="Times New Roman"/>
                <w:b/>
                <w:szCs w:val="26"/>
                <w:lang w:val="en-US"/>
              </w:rPr>
            </w:pPr>
            <w:r w:rsidRPr="008241C1">
              <w:rPr>
                <w:rFonts w:eastAsia="Times New Roman" w:cs="Times New Roman"/>
                <w:b/>
                <w:szCs w:val="26"/>
                <w:lang w:val="en-US"/>
              </w:rPr>
              <w:t>Defects</w:t>
            </w:r>
          </w:p>
          <w:p w14:paraId="10F91E02"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 xml:space="preserve">Flaws are detected late in the cycle or towards the </w:t>
            </w:r>
            <w:r w:rsidRPr="008241C1">
              <w:rPr>
                <w:rFonts w:eastAsia="Times New Roman" w:cs="Times New Roman"/>
                <w:szCs w:val="26"/>
                <w:lang w:val="en-US"/>
              </w:rPr>
              <w:lastRenderedPageBreak/>
              <w:t>end of the cycle; defects discovered late are almost always due to ambiguous requirements and take a long time to address.</w:t>
            </w:r>
          </w:p>
        </w:tc>
        <w:tc>
          <w:tcPr>
            <w:tcW w:w="1533" w:type="dxa"/>
            <w:tcBorders>
              <w:top w:val="single" w:sz="4" w:space="0" w:color="000000"/>
              <w:left w:val="single" w:sz="4" w:space="0" w:color="000000"/>
              <w:bottom w:val="single" w:sz="4" w:space="0" w:color="000000"/>
              <w:right w:val="single" w:sz="4" w:space="0" w:color="000000"/>
            </w:tcBorders>
            <w:vAlign w:val="center"/>
          </w:tcPr>
          <w:p w14:paraId="4000FC9B"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szCs w:val="26"/>
                <w:lang w:val="en-US"/>
              </w:rPr>
              <w:lastRenderedPageBreak/>
              <w:t>Medium</w:t>
            </w:r>
          </w:p>
        </w:tc>
        <w:tc>
          <w:tcPr>
            <w:tcW w:w="1170" w:type="dxa"/>
            <w:tcBorders>
              <w:top w:val="single" w:sz="4" w:space="0" w:color="000000"/>
              <w:left w:val="single" w:sz="4" w:space="0" w:color="000000"/>
              <w:bottom w:val="single" w:sz="4" w:space="0" w:color="000000"/>
              <w:right w:val="single" w:sz="4" w:space="0" w:color="000000"/>
            </w:tcBorders>
            <w:vAlign w:val="center"/>
          </w:tcPr>
          <w:p w14:paraId="00E7A3E6"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szCs w:val="26"/>
                <w:lang w:val="en-US"/>
              </w:rPr>
              <w:t>High</w:t>
            </w:r>
          </w:p>
        </w:tc>
        <w:tc>
          <w:tcPr>
            <w:tcW w:w="3870" w:type="dxa"/>
            <w:tcBorders>
              <w:top w:val="single" w:sz="4" w:space="0" w:color="000000"/>
              <w:left w:val="single" w:sz="4" w:space="0" w:color="000000"/>
              <w:bottom w:val="single" w:sz="4" w:space="0" w:color="000000"/>
              <w:right w:val="single" w:sz="4" w:space="0" w:color="000000"/>
            </w:tcBorders>
            <w:vAlign w:val="center"/>
          </w:tcPr>
          <w:p w14:paraId="51875D02"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 xml:space="preserve">A defect management plan is in place to ensure that issues are </w:t>
            </w:r>
            <w:r w:rsidRPr="008241C1">
              <w:rPr>
                <w:rFonts w:eastAsia="Times New Roman" w:cs="Times New Roman"/>
                <w:szCs w:val="26"/>
                <w:lang w:val="en-US"/>
              </w:rPr>
              <w:lastRenderedPageBreak/>
              <w:t>communicated and fixed as soon as possible.</w:t>
            </w:r>
          </w:p>
        </w:tc>
      </w:tr>
      <w:tr w:rsidR="008241C1" w:rsidRPr="008241C1" w14:paraId="3D4F6AFA" w14:textId="77777777" w:rsidTr="006912D6">
        <w:tc>
          <w:tcPr>
            <w:tcW w:w="2962" w:type="dxa"/>
            <w:tcBorders>
              <w:top w:val="single" w:sz="4" w:space="0" w:color="000000"/>
              <w:left w:val="single" w:sz="4" w:space="0" w:color="000000"/>
              <w:bottom w:val="single" w:sz="4" w:space="0" w:color="000000"/>
              <w:right w:val="single" w:sz="4" w:space="0" w:color="000000"/>
            </w:tcBorders>
            <w:vAlign w:val="center"/>
          </w:tcPr>
          <w:p w14:paraId="3C0AC1F2" w14:textId="77777777" w:rsidR="008241C1" w:rsidRPr="008241C1" w:rsidRDefault="008241C1" w:rsidP="008241C1">
            <w:pPr>
              <w:spacing w:before="240" w:after="0" w:line="360" w:lineRule="auto"/>
              <w:rPr>
                <w:rFonts w:eastAsia="Times New Roman" w:cs="Times New Roman"/>
                <w:b/>
                <w:szCs w:val="26"/>
                <w:lang w:val="en-US"/>
              </w:rPr>
            </w:pPr>
            <w:r w:rsidRPr="008241C1">
              <w:rPr>
                <w:rFonts w:eastAsia="Times New Roman" w:cs="Times New Roman"/>
                <w:b/>
                <w:szCs w:val="26"/>
                <w:lang w:val="en-US"/>
              </w:rPr>
              <w:lastRenderedPageBreak/>
              <w:t>Scope</w:t>
            </w:r>
          </w:p>
          <w:p w14:paraId="03BF3463" w14:textId="77777777" w:rsidR="008241C1" w:rsidRPr="008241C1" w:rsidRDefault="008241C1" w:rsidP="008241C1">
            <w:pPr>
              <w:spacing w:before="240" w:after="0" w:line="360" w:lineRule="auto"/>
              <w:rPr>
                <w:rFonts w:eastAsia="Times New Roman" w:cs="Times New Roman"/>
                <w:b/>
                <w:szCs w:val="26"/>
                <w:lang w:val="en-US"/>
              </w:rPr>
            </w:pPr>
            <w:r w:rsidRPr="008241C1">
              <w:rPr>
                <w:rFonts w:eastAsia="Times New Roman" w:cs="Times New Roman"/>
                <w:szCs w:val="26"/>
                <w:lang w:val="en-US"/>
              </w:rPr>
              <w:t>Scope completely demonstrated</w:t>
            </w:r>
          </w:p>
        </w:tc>
        <w:tc>
          <w:tcPr>
            <w:tcW w:w="1533" w:type="dxa"/>
            <w:tcBorders>
              <w:top w:val="single" w:sz="4" w:space="0" w:color="000000"/>
              <w:left w:val="single" w:sz="4" w:space="0" w:color="000000"/>
              <w:bottom w:val="single" w:sz="4" w:space="0" w:color="000000"/>
              <w:right w:val="single" w:sz="4" w:space="0" w:color="000000"/>
            </w:tcBorders>
            <w:vAlign w:val="center"/>
          </w:tcPr>
          <w:p w14:paraId="59497AC7"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szCs w:val="26"/>
                <w:lang w:val="en-US"/>
              </w:rPr>
              <w:t>Medium</w:t>
            </w:r>
          </w:p>
        </w:tc>
        <w:tc>
          <w:tcPr>
            <w:tcW w:w="1170" w:type="dxa"/>
            <w:tcBorders>
              <w:top w:val="single" w:sz="4" w:space="0" w:color="000000"/>
              <w:left w:val="single" w:sz="4" w:space="0" w:color="000000"/>
              <w:bottom w:val="single" w:sz="4" w:space="0" w:color="000000"/>
              <w:right w:val="single" w:sz="4" w:space="0" w:color="000000"/>
            </w:tcBorders>
            <w:vAlign w:val="center"/>
          </w:tcPr>
          <w:p w14:paraId="72F802B3"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szCs w:val="26"/>
                <w:lang w:val="en-US"/>
              </w:rPr>
              <w:t>Medium</w:t>
            </w:r>
          </w:p>
        </w:tc>
        <w:tc>
          <w:tcPr>
            <w:tcW w:w="3870" w:type="dxa"/>
            <w:tcBorders>
              <w:top w:val="single" w:sz="4" w:space="0" w:color="000000"/>
              <w:left w:val="single" w:sz="4" w:space="0" w:color="000000"/>
              <w:bottom w:val="single" w:sz="4" w:space="0" w:color="000000"/>
              <w:right w:val="single" w:sz="4" w:space="0" w:color="000000"/>
            </w:tcBorders>
            <w:vAlign w:val="center"/>
          </w:tcPr>
          <w:p w14:paraId="2F8C8823"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The scope is clear, but the modifications to the functionality have not yet been decided or are still evolving.</w:t>
            </w:r>
          </w:p>
        </w:tc>
      </w:tr>
      <w:tr w:rsidR="008241C1" w:rsidRPr="008241C1" w14:paraId="7DD6FB68" w14:textId="77777777" w:rsidTr="006912D6">
        <w:tc>
          <w:tcPr>
            <w:tcW w:w="2962" w:type="dxa"/>
            <w:tcBorders>
              <w:top w:val="single" w:sz="4" w:space="0" w:color="000000"/>
              <w:left w:val="single" w:sz="4" w:space="0" w:color="000000"/>
              <w:bottom w:val="single" w:sz="4" w:space="0" w:color="000000"/>
              <w:right w:val="single" w:sz="4" w:space="0" w:color="000000"/>
            </w:tcBorders>
            <w:vAlign w:val="center"/>
          </w:tcPr>
          <w:p w14:paraId="2AC7BE81" w14:textId="77777777" w:rsidR="008241C1" w:rsidRPr="008241C1" w:rsidRDefault="008241C1" w:rsidP="008241C1">
            <w:pPr>
              <w:spacing w:before="240" w:after="0" w:line="360" w:lineRule="auto"/>
              <w:rPr>
                <w:rFonts w:eastAsia="Times New Roman" w:cs="Times New Roman"/>
                <w:b/>
                <w:szCs w:val="26"/>
                <w:lang w:val="en-US"/>
              </w:rPr>
            </w:pPr>
            <w:r w:rsidRPr="008241C1">
              <w:rPr>
                <w:rFonts w:eastAsia="Times New Roman" w:cs="Times New Roman"/>
                <w:szCs w:val="26"/>
                <w:lang w:val="en-US"/>
              </w:rPr>
              <w:t>Natural disasters</w:t>
            </w:r>
          </w:p>
        </w:tc>
        <w:tc>
          <w:tcPr>
            <w:tcW w:w="1533" w:type="dxa"/>
            <w:tcBorders>
              <w:top w:val="single" w:sz="4" w:space="0" w:color="000000"/>
              <w:left w:val="single" w:sz="4" w:space="0" w:color="000000"/>
              <w:bottom w:val="single" w:sz="4" w:space="0" w:color="000000"/>
              <w:right w:val="single" w:sz="4" w:space="0" w:color="000000"/>
            </w:tcBorders>
            <w:vAlign w:val="center"/>
          </w:tcPr>
          <w:p w14:paraId="4BE431DB"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szCs w:val="26"/>
                <w:lang w:val="en-US"/>
              </w:rPr>
              <w:t>Low</w:t>
            </w:r>
          </w:p>
        </w:tc>
        <w:tc>
          <w:tcPr>
            <w:tcW w:w="1170" w:type="dxa"/>
            <w:tcBorders>
              <w:top w:val="single" w:sz="4" w:space="0" w:color="000000"/>
              <w:left w:val="single" w:sz="4" w:space="0" w:color="000000"/>
              <w:bottom w:val="single" w:sz="4" w:space="0" w:color="000000"/>
              <w:right w:val="single" w:sz="4" w:space="0" w:color="000000"/>
            </w:tcBorders>
            <w:vAlign w:val="center"/>
          </w:tcPr>
          <w:p w14:paraId="0C5973FB" w14:textId="77777777" w:rsidR="008241C1" w:rsidRPr="008241C1" w:rsidRDefault="008241C1" w:rsidP="008241C1">
            <w:pPr>
              <w:spacing w:before="240" w:after="0" w:line="360" w:lineRule="auto"/>
              <w:jc w:val="center"/>
              <w:rPr>
                <w:rFonts w:eastAsia="Times New Roman" w:cs="Times New Roman"/>
                <w:b/>
                <w:szCs w:val="26"/>
                <w:lang w:val="en-US"/>
              </w:rPr>
            </w:pPr>
            <w:r w:rsidRPr="008241C1">
              <w:rPr>
                <w:rFonts w:eastAsia="Times New Roman" w:cs="Times New Roman"/>
                <w:szCs w:val="26"/>
                <w:lang w:val="en-US"/>
              </w:rPr>
              <w:t>Medium</w:t>
            </w:r>
          </w:p>
        </w:tc>
        <w:tc>
          <w:tcPr>
            <w:tcW w:w="3870" w:type="dxa"/>
            <w:tcBorders>
              <w:top w:val="single" w:sz="4" w:space="0" w:color="000000"/>
              <w:left w:val="single" w:sz="4" w:space="0" w:color="000000"/>
              <w:bottom w:val="single" w:sz="4" w:space="0" w:color="000000"/>
              <w:right w:val="single" w:sz="4" w:space="0" w:color="000000"/>
            </w:tcBorders>
            <w:vAlign w:val="center"/>
          </w:tcPr>
          <w:p w14:paraId="5EC31A5B"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Teams and duties have been distributed among two geographical zones. In the case of a catastrophic occurrence in one of the areas, resources will be available in the other areas to continue testing.</w:t>
            </w:r>
          </w:p>
        </w:tc>
      </w:tr>
      <w:tr w:rsidR="008241C1" w:rsidRPr="008241C1" w14:paraId="391DFD83" w14:textId="77777777" w:rsidTr="006912D6">
        <w:tc>
          <w:tcPr>
            <w:tcW w:w="2962" w:type="dxa"/>
            <w:tcBorders>
              <w:top w:val="single" w:sz="4" w:space="0" w:color="000000"/>
              <w:left w:val="single" w:sz="4" w:space="0" w:color="000000"/>
              <w:bottom w:val="single" w:sz="4" w:space="0" w:color="000000"/>
              <w:right w:val="single" w:sz="4" w:space="0" w:color="000000"/>
            </w:tcBorders>
            <w:vAlign w:val="center"/>
          </w:tcPr>
          <w:p w14:paraId="3B77C9A1"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Inaccessibility and non-availability of an independent testing environment</w:t>
            </w:r>
          </w:p>
        </w:tc>
        <w:tc>
          <w:tcPr>
            <w:tcW w:w="1533" w:type="dxa"/>
            <w:tcBorders>
              <w:top w:val="single" w:sz="4" w:space="0" w:color="000000"/>
              <w:left w:val="single" w:sz="4" w:space="0" w:color="000000"/>
              <w:bottom w:val="single" w:sz="4" w:space="0" w:color="000000"/>
              <w:right w:val="single" w:sz="4" w:space="0" w:color="000000"/>
            </w:tcBorders>
            <w:vAlign w:val="center"/>
          </w:tcPr>
          <w:p w14:paraId="7D7F0146" w14:textId="77777777" w:rsidR="008241C1" w:rsidRPr="008241C1" w:rsidRDefault="008241C1" w:rsidP="008241C1">
            <w:pPr>
              <w:spacing w:before="240" w:after="0" w:line="360" w:lineRule="auto"/>
              <w:jc w:val="center"/>
              <w:rPr>
                <w:rFonts w:eastAsia="Times New Roman" w:cs="Times New Roman"/>
                <w:szCs w:val="26"/>
                <w:lang w:val="en-US"/>
              </w:rPr>
            </w:pPr>
            <w:r w:rsidRPr="008241C1">
              <w:rPr>
                <w:rFonts w:eastAsia="Times New Roman" w:cs="Times New Roman"/>
                <w:szCs w:val="26"/>
                <w:lang w:val="en-US"/>
              </w:rPr>
              <w:t>Medium</w:t>
            </w:r>
          </w:p>
        </w:tc>
        <w:tc>
          <w:tcPr>
            <w:tcW w:w="1170" w:type="dxa"/>
            <w:tcBorders>
              <w:top w:val="single" w:sz="4" w:space="0" w:color="000000"/>
              <w:left w:val="single" w:sz="4" w:space="0" w:color="000000"/>
              <w:bottom w:val="single" w:sz="4" w:space="0" w:color="000000"/>
              <w:right w:val="single" w:sz="4" w:space="0" w:color="000000"/>
            </w:tcBorders>
            <w:vAlign w:val="center"/>
          </w:tcPr>
          <w:p w14:paraId="0C60C7D4" w14:textId="77777777" w:rsidR="008241C1" w:rsidRPr="008241C1" w:rsidRDefault="008241C1" w:rsidP="008241C1">
            <w:pPr>
              <w:spacing w:before="240" w:after="0" w:line="360" w:lineRule="auto"/>
              <w:jc w:val="center"/>
              <w:rPr>
                <w:rFonts w:eastAsia="Times New Roman" w:cs="Times New Roman"/>
                <w:szCs w:val="26"/>
                <w:lang w:val="en-US"/>
              </w:rPr>
            </w:pPr>
            <w:r w:rsidRPr="008241C1">
              <w:rPr>
                <w:rFonts w:eastAsia="Times New Roman" w:cs="Times New Roman"/>
                <w:szCs w:val="26"/>
                <w:lang w:val="en-US"/>
              </w:rPr>
              <w:t>High</w:t>
            </w:r>
          </w:p>
        </w:tc>
        <w:tc>
          <w:tcPr>
            <w:tcW w:w="3870" w:type="dxa"/>
            <w:tcBorders>
              <w:top w:val="single" w:sz="4" w:space="0" w:color="000000"/>
              <w:left w:val="single" w:sz="4" w:space="0" w:color="000000"/>
              <w:bottom w:val="single" w:sz="4" w:space="0" w:color="000000"/>
              <w:right w:val="single" w:sz="4" w:space="0" w:color="000000"/>
            </w:tcBorders>
            <w:vAlign w:val="center"/>
          </w:tcPr>
          <w:p w14:paraId="77DECAFB"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The timetable is influenced by the lack of availability of the environment, resulting in a delay in the commencement of Test execution.</w:t>
            </w:r>
          </w:p>
        </w:tc>
      </w:tr>
      <w:tr w:rsidR="008241C1" w:rsidRPr="008241C1" w14:paraId="793D3DBB" w14:textId="77777777" w:rsidTr="006912D6">
        <w:tc>
          <w:tcPr>
            <w:tcW w:w="2962" w:type="dxa"/>
            <w:tcBorders>
              <w:top w:val="single" w:sz="4" w:space="0" w:color="000000"/>
              <w:left w:val="single" w:sz="4" w:space="0" w:color="000000"/>
              <w:bottom w:val="single" w:sz="4" w:space="0" w:color="000000"/>
              <w:right w:val="single" w:sz="4" w:space="0" w:color="000000"/>
            </w:tcBorders>
            <w:vAlign w:val="center"/>
          </w:tcPr>
          <w:p w14:paraId="4E936E05"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Testing has been postponed due to new issues.</w:t>
            </w:r>
          </w:p>
        </w:tc>
        <w:tc>
          <w:tcPr>
            <w:tcW w:w="1533" w:type="dxa"/>
            <w:tcBorders>
              <w:top w:val="single" w:sz="4" w:space="0" w:color="000000"/>
              <w:left w:val="single" w:sz="4" w:space="0" w:color="000000"/>
              <w:bottom w:val="single" w:sz="4" w:space="0" w:color="000000"/>
              <w:right w:val="single" w:sz="4" w:space="0" w:color="000000"/>
            </w:tcBorders>
            <w:vAlign w:val="center"/>
          </w:tcPr>
          <w:p w14:paraId="08F09115" w14:textId="77777777" w:rsidR="008241C1" w:rsidRPr="008241C1" w:rsidRDefault="008241C1" w:rsidP="008241C1">
            <w:pPr>
              <w:spacing w:before="240" w:after="0" w:line="360" w:lineRule="auto"/>
              <w:jc w:val="center"/>
              <w:rPr>
                <w:rFonts w:eastAsia="Times New Roman" w:cs="Times New Roman"/>
                <w:szCs w:val="26"/>
                <w:lang w:val="en-US"/>
              </w:rPr>
            </w:pPr>
            <w:r w:rsidRPr="008241C1">
              <w:rPr>
                <w:rFonts w:eastAsia="Times New Roman" w:cs="Times New Roman"/>
                <w:szCs w:val="26"/>
                <w:lang w:val="en-US"/>
              </w:rPr>
              <w:t>Medium</w:t>
            </w:r>
          </w:p>
        </w:tc>
        <w:tc>
          <w:tcPr>
            <w:tcW w:w="1170" w:type="dxa"/>
            <w:tcBorders>
              <w:top w:val="single" w:sz="4" w:space="0" w:color="000000"/>
              <w:left w:val="single" w:sz="4" w:space="0" w:color="000000"/>
              <w:bottom w:val="single" w:sz="4" w:space="0" w:color="000000"/>
              <w:right w:val="single" w:sz="4" w:space="0" w:color="000000"/>
            </w:tcBorders>
            <w:vAlign w:val="center"/>
          </w:tcPr>
          <w:p w14:paraId="0FFA8F40" w14:textId="77777777" w:rsidR="008241C1" w:rsidRPr="008241C1" w:rsidRDefault="008241C1" w:rsidP="008241C1">
            <w:pPr>
              <w:spacing w:before="240" w:after="0" w:line="360" w:lineRule="auto"/>
              <w:jc w:val="center"/>
              <w:rPr>
                <w:rFonts w:eastAsia="Times New Roman" w:cs="Times New Roman"/>
                <w:szCs w:val="26"/>
                <w:lang w:val="en-US"/>
              </w:rPr>
            </w:pPr>
            <w:r w:rsidRPr="008241C1">
              <w:rPr>
                <w:rFonts w:eastAsia="Times New Roman" w:cs="Times New Roman"/>
                <w:szCs w:val="26"/>
                <w:lang w:val="en-US"/>
              </w:rPr>
              <w:t>High</w:t>
            </w:r>
          </w:p>
        </w:tc>
        <w:tc>
          <w:tcPr>
            <w:tcW w:w="3870" w:type="dxa"/>
            <w:tcBorders>
              <w:top w:val="single" w:sz="4" w:space="0" w:color="000000"/>
              <w:left w:val="single" w:sz="4" w:space="0" w:color="000000"/>
              <w:bottom w:val="single" w:sz="4" w:space="0" w:color="000000"/>
              <w:right w:val="single" w:sz="4" w:space="0" w:color="000000"/>
            </w:tcBorders>
            <w:vAlign w:val="center"/>
          </w:tcPr>
          <w:p w14:paraId="1A563BB5" w14:textId="77777777" w:rsidR="008241C1" w:rsidRPr="008241C1" w:rsidRDefault="008241C1" w:rsidP="008241C1">
            <w:pPr>
              <w:spacing w:before="240" w:after="0" w:line="360" w:lineRule="auto"/>
              <w:rPr>
                <w:rFonts w:eastAsia="Times New Roman" w:cs="Times New Roman"/>
                <w:szCs w:val="26"/>
                <w:lang w:val="en-US"/>
              </w:rPr>
            </w:pPr>
            <w:r w:rsidRPr="008241C1">
              <w:rPr>
                <w:rFonts w:eastAsia="Times New Roman" w:cs="Times New Roman"/>
                <w:szCs w:val="26"/>
                <w:lang w:val="en-US"/>
              </w:rPr>
              <w:t xml:space="preserve">There's a strong likelihood that some "new" problems will be discovered during testing and will become a problem that will take time to remedy. Because of the ambiguous document </w:t>
            </w:r>
            <w:r w:rsidRPr="008241C1">
              <w:rPr>
                <w:rFonts w:eastAsia="Times New Roman" w:cs="Times New Roman"/>
                <w:szCs w:val="26"/>
                <w:lang w:val="en-US"/>
              </w:rPr>
              <w:lastRenderedPageBreak/>
              <w:t>specification, problems might arise during testing. These flaws may result in a problem that will take long to remedy. If these concerns become show-stoppers, they will have a significant influence on the project's overall timetable. If new faults are detected, the defect management and issue management procedures are in place to give a resolution as soon as possible.</w:t>
            </w:r>
          </w:p>
        </w:tc>
      </w:tr>
    </w:tbl>
    <w:p w14:paraId="3D762ADE" w14:textId="77777777" w:rsidR="008241C1" w:rsidRPr="008241C1" w:rsidRDefault="008241C1" w:rsidP="006840F6">
      <w:pPr>
        <w:rPr>
          <w:lang w:val="en-US" w:eastAsia="zh-CN"/>
        </w:rPr>
      </w:pPr>
    </w:p>
    <w:p w14:paraId="79574AE8" w14:textId="77777777" w:rsidR="008241C1" w:rsidRPr="008241C1" w:rsidRDefault="008241C1" w:rsidP="008241C1">
      <w:pPr>
        <w:rPr>
          <w:rFonts w:eastAsiaTheme="majorEastAsia" w:cs="Times New Roman"/>
          <w:b/>
          <w:szCs w:val="32"/>
          <w:lang w:val="en-US" w:eastAsia="zh-CN"/>
        </w:rPr>
      </w:pPr>
      <w:r w:rsidRPr="008241C1">
        <w:rPr>
          <w:rFonts w:eastAsia="Times New Roman" w:cs="Times New Roman"/>
          <w:szCs w:val="24"/>
          <w:lang w:val="en-US"/>
        </w:rPr>
        <w:br w:type="page"/>
      </w:r>
    </w:p>
    <w:p w14:paraId="24E19254" w14:textId="77777777" w:rsidR="008241C1" w:rsidRPr="008241C1" w:rsidRDefault="008241C1" w:rsidP="008241C1">
      <w:pPr>
        <w:keepNext/>
        <w:keepLines/>
        <w:spacing w:after="0" w:line="360" w:lineRule="auto"/>
        <w:outlineLvl w:val="0"/>
        <w:rPr>
          <w:rFonts w:eastAsiaTheme="majorEastAsia" w:cs="Times New Roman"/>
          <w:b/>
          <w:szCs w:val="32"/>
          <w:lang w:val="en-US" w:eastAsia="zh-CN"/>
        </w:rPr>
        <w:sectPr w:rsidR="008241C1" w:rsidRPr="008241C1" w:rsidSect="002D4BD4">
          <w:footerReference w:type="default" r:id="rId24"/>
          <w:pgSz w:w="12240" w:h="15840"/>
          <w:pgMar w:top="1134" w:right="1134" w:bottom="1134" w:left="1701" w:header="720" w:footer="720" w:gutter="0"/>
          <w:pgNumType w:start="1"/>
          <w:cols w:space="720"/>
          <w:docGrid w:linePitch="360"/>
        </w:sectPr>
      </w:pPr>
    </w:p>
    <w:p w14:paraId="7CB777A7" w14:textId="10C16E47" w:rsidR="008241C1" w:rsidRPr="008241C1" w:rsidRDefault="008241C1" w:rsidP="008241C1">
      <w:pPr>
        <w:pStyle w:val="Heading1"/>
        <w:rPr>
          <w:rFonts w:cs="Times New Roman"/>
          <w:lang w:val="en-US" w:eastAsia="zh-CN"/>
        </w:rPr>
      </w:pPr>
      <w:bookmarkStart w:id="154" w:name="_Toc136816637"/>
      <w:bookmarkStart w:id="155" w:name="_Toc153613274"/>
      <w:r w:rsidRPr="008241C1">
        <w:rPr>
          <w:rFonts w:cs="Times New Roman"/>
          <w:lang w:val="en-US" w:eastAsia="zh-CN"/>
        </w:rPr>
        <w:lastRenderedPageBreak/>
        <w:t xml:space="preserve">CHAPTER 4 </w:t>
      </w:r>
      <w:bookmarkEnd w:id="74"/>
      <w:r w:rsidRPr="008241C1">
        <w:rPr>
          <w:lang w:val="en" w:eastAsia="zh-CN"/>
        </w:rPr>
        <w:t>TEST PLAN AND PROCESS</w:t>
      </w:r>
      <w:bookmarkEnd w:id="75"/>
      <w:bookmarkEnd w:id="76"/>
      <w:bookmarkEnd w:id="77"/>
      <w:bookmarkEnd w:id="78"/>
      <w:bookmarkEnd w:id="79"/>
      <w:bookmarkEnd w:id="80"/>
      <w:bookmarkEnd w:id="154"/>
      <w:bookmarkEnd w:id="155"/>
    </w:p>
    <w:p w14:paraId="25764B63" w14:textId="77777777" w:rsidR="008241C1" w:rsidRPr="008241C1" w:rsidRDefault="008241C1" w:rsidP="008241C1">
      <w:pPr>
        <w:keepNext/>
        <w:keepLines/>
        <w:numPr>
          <w:ilvl w:val="0"/>
          <w:numId w:val="35"/>
        </w:numPr>
        <w:tabs>
          <w:tab w:val="left" w:pos="450"/>
        </w:tabs>
        <w:spacing w:after="0" w:line="360" w:lineRule="auto"/>
        <w:jc w:val="both"/>
        <w:outlineLvl w:val="1"/>
        <w:rPr>
          <w:rFonts w:eastAsiaTheme="majorEastAsia" w:cs="Times New Roman"/>
          <w:b/>
          <w:vanish/>
          <w:szCs w:val="26"/>
          <w:lang w:val="en-US"/>
        </w:rPr>
      </w:pPr>
      <w:bookmarkStart w:id="156" w:name="_Toc104634529"/>
      <w:bookmarkStart w:id="157" w:name="_Toc134307741"/>
      <w:bookmarkStart w:id="158" w:name="_Toc134307802"/>
      <w:bookmarkStart w:id="159" w:name="_Toc134997874"/>
      <w:bookmarkStart w:id="160" w:name="_Toc134998550"/>
      <w:bookmarkStart w:id="161" w:name="_Toc134998628"/>
      <w:bookmarkStart w:id="162" w:name="_Toc134998850"/>
      <w:bookmarkStart w:id="163" w:name="_Toc134998948"/>
      <w:bookmarkStart w:id="164" w:name="_Toc134999080"/>
      <w:bookmarkStart w:id="165" w:name="_Toc134999133"/>
      <w:bookmarkStart w:id="166" w:name="_Toc134999793"/>
      <w:bookmarkStart w:id="167" w:name="_Toc134999845"/>
      <w:bookmarkStart w:id="168" w:name="_Toc135001988"/>
      <w:bookmarkStart w:id="169" w:name="_Toc135002040"/>
      <w:bookmarkStart w:id="170" w:name="_Toc135002234"/>
      <w:bookmarkStart w:id="171" w:name="_Toc135002368"/>
      <w:bookmarkStart w:id="172" w:name="_Toc135002420"/>
      <w:bookmarkStart w:id="173" w:name="_Toc135002740"/>
      <w:bookmarkStart w:id="174" w:name="_Toc135003123"/>
      <w:bookmarkStart w:id="175" w:name="_Toc135003614"/>
      <w:bookmarkStart w:id="176" w:name="_Toc135003771"/>
      <w:bookmarkStart w:id="177" w:name="_Toc135003822"/>
      <w:bookmarkStart w:id="178" w:name="_Toc135004547"/>
      <w:bookmarkStart w:id="179" w:name="_Toc135004599"/>
      <w:bookmarkStart w:id="180" w:name="_Toc135004655"/>
      <w:bookmarkStart w:id="181" w:name="_Toc135004836"/>
      <w:bookmarkStart w:id="182" w:name="_Toc135004966"/>
      <w:bookmarkStart w:id="183" w:name="_Toc135005018"/>
      <w:bookmarkStart w:id="184" w:name="_Toc135005070"/>
      <w:bookmarkStart w:id="185" w:name="_Toc135005122"/>
      <w:bookmarkStart w:id="186" w:name="_Toc135005174"/>
      <w:bookmarkStart w:id="187" w:name="_Toc135030208"/>
      <w:bookmarkStart w:id="188" w:name="_Toc135030423"/>
      <w:bookmarkStart w:id="189" w:name="_Toc135160661"/>
      <w:bookmarkStart w:id="190" w:name="_Toc135160711"/>
      <w:bookmarkStart w:id="191" w:name="_Toc135166762"/>
      <w:bookmarkStart w:id="192" w:name="_Toc135166923"/>
      <w:bookmarkStart w:id="193" w:name="_Toc135166715"/>
      <w:bookmarkStart w:id="194" w:name="_Toc135169883"/>
      <w:bookmarkStart w:id="195" w:name="_Toc135170043"/>
      <w:bookmarkStart w:id="196" w:name="_Toc135170150"/>
      <w:bookmarkStart w:id="197" w:name="_Toc135170102"/>
      <w:bookmarkStart w:id="198" w:name="_Toc135263023"/>
      <w:bookmarkStart w:id="199" w:name="_Toc135344784"/>
      <w:bookmarkStart w:id="200" w:name="_Toc135344837"/>
      <w:bookmarkStart w:id="201" w:name="_Toc135345109"/>
      <w:bookmarkStart w:id="202" w:name="_Toc135345225"/>
      <w:bookmarkStart w:id="203" w:name="_Toc135345307"/>
      <w:bookmarkStart w:id="204" w:name="_Toc135345371"/>
      <w:bookmarkStart w:id="205" w:name="_Toc135345506"/>
      <w:bookmarkStart w:id="206" w:name="_Toc135345558"/>
      <w:bookmarkStart w:id="207" w:name="_Toc135345685"/>
      <w:bookmarkStart w:id="208" w:name="_Toc135348865"/>
      <w:bookmarkStart w:id="209" w:name="_Toc135350800"/>
      <w:bookmarkStart w:id="210" w:name="_Toc135350921"/>
      <w:bookmarkStart w:id="211" w:name="_Toc135351328"/>
      <w:bookmarkStart w:id="212" w:name="_Toc136805296"/>
      <w:bookmarkStart w:id="213" w:name="_Toc136806107"/>
      <w:bookmarkStart w:id="214" w:name="_Toc136808240"/>
      <w:bookmarkStart w:id="215" w:name="_Toc136808302"/>
      <w:bookmarkStart w:id="216" w:name="_Toc136808363"/>
      <w:bookmarkStart w:id="217" w:name="_Toc136808429"/>
      <w:bookmarkStart w:id="218" w:name="_Toc136808496"/>
      <w:bookmarkStart w:id="219" w:name="_Toc136808558"/>
      <w:bookmarkStart w:id="220" w:name="_Toc136809986"/>
      <w:bookmarkStart w:id="221" w:name="_Toc136810030"/>
      <w:bookmarkStart w:id="222" w:name="_Toc136815485"/>
      <w:bookmarkStart w:id="223" w:name="_Toc136815564"/>
      <w:bookmarkStart w:id="224" w:name="_Toc136815651"/>
      <w:bookmarkStart w:id="225" w:name="_Toc136816638"/>
      <w:bookmarkStart w:id="226" w:name="_Toc151275595"/>
      <w:bookmarkStart w:id="227" w:name="_Toc151323034"/>
      <w:bookmarkStart w:id="228" w:name="_Toc151323135"/>
      <w:bookmarkStart w:id="229" w:name="_Toc151352216"/>
      <w:bookmarkStart w:id="230" w:name="_Toc151352421"/>
      <w:bookmarkStart w:id="231" w:name="_Toc151932041"/>
      <w:bookmarkStart w:id="232" w:name="_Toc151932137"/>
      <w:bookmarkStart w:id="233" w:name="_Toc152489842"/>
      <w:bookmarkStart w:id="234" w:name="_Toc153311490"/>
      <w:bookmarkStart w:id="235" w:name="_Toc153613155"/>
      <w:bookmarkStart w:id="236" w:name="_Toc15361327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4636E969" w14:textId="77777777" w:rsidR="008241C1" w:rsidRPr="008241C1" w:rsidRDefault="008241C1" w:rsidP="008241C1">
      <w:pPr>
        <w:keepNext/>
        <w:keepLines/>
        <w:numPr>
          <w:ilvl w:val="0"/>
          <w:numId w:val="35"/>
        </w:numPr>
        <w:tabs>
          <w:tab w:val="left" w:pos="450"/>
        </w:tabs>
        <w:spacing w:after="0" w:line="360" w:lineRule="auto"/>
        <w:jc w:val="both"/>
        <w:outlineLvl w:val="1"/>
        <w:rPr>
          <w:rFonts w:eastAsiaTheme="majorEastAsia" w:cs="Times New Roman"/>
          <w:b/>
          <w:vanish/>
          <w:szCs w:val="26"/>
          <w:lang w:val="en-US"/>
        </w:rPr>
      </w:pPr>
      <w:bookmarkStart w:id="237" w:name="_Toc104634530"/>
      <w:bookmarkStart w:id="238" w:name="_Toc134307742"/>
      <w:bookmarkStart w:id="239" w:name="_Toc134307803"/>
      <w:bookmarkStart w:id="240" w:name="_Toc134997875"/>
      <w:bookmarkStart w:id="241" w:name="_Toc134998551"/>
      <w:bookmarkStart w:id="242" w:name="_Toc134998629"/>
      <w:bookmarkStart w:id="243" w:name="_Toc134998851"/>
      <w:bookmarkStart w:id="244" w:name="_Toc134998949"/>
      <w:bookmarkStart w:id="245" w:name="_Toc134999081"/>
      <w:bookmarkStart w:id="246" w:name="_Toc134999134"/>
      <w:bookmarkStart w:id="247" w:name="_Toc134999794"/>
      <w:bookmarkStart w:id="248" w:name="_Toc134999846"/>
      <w:bookmarkStart w:id="249" w:name="_Toc135001989"/>
      <w:bookmarkStart w:id="250" w:name="_Toc135002041"/>
      <w:bookmarkStart w:id="251" w:name="_Toc135002235"/>
      <w:bookmarkStart w:id="252" w:name="_Toc135002369"/>
      <w:bookmarkStart w:id="253" w:name="_Toc135002421"/>
      <w:bookmarkStart w:id="254" w:name="_Toc135002741"/>
      <w:bookmarkStart w:id="255" w:name="_Toc135003124"/>
      <w:bookmarkStart w:id="256" w:name="_Toc135003615"/>
      <w:bookmarkStart w:id="257" w:name="_Toc135003772"/>
      <w:bookmarkStart w:id="258" w:name="_Toc135003823"/>
      <w:bookmarkStart w:id="259" w:name="_Toc135004548"/>
      <w:bookmarkStart w:id="260" w:name="_Toc135004600"/>
      <w:bookmarkStart w:id="261" w:name="_Toc135004656"/>
      <w:bookmarkStart w:id="262" w:name="_Toc135004837"/>
      <w:bookmarkStart w:id="263" w:name="_Toc135004967"/>
      <w:bookmarkStart w:id="264" w:name="_Toc135005019"/>
      <w:bookmarkStart w:id="265" w:name="_Toc135005071"/>
      <w:bookmarkStart w:id="266" w:name="_Toc135005123"/>
      <w:bookmarkStart w:id="267" w:name="_Toc135005175"/>
      <w:bookmarkStart w:id="268" w:name="_Toc135030209"/>
      <w:bookmarkStart w:id="269" w:name="_Toc135030424"/>
      <w:bookmarkStart w:id="270" w:name="_Toc135160662"/>
      <w:bookmarkStart w:id="271" w:name="_Toc135160712"/>
      <w:bookmarkStart w:id="272" w:name="_Toc135166763"/>
      <w:bookmarkStart w:id="273" w:name="_Toc135166924"/>
      <w:bookmarkStart w:id="274" w:name="_Toc135166716"/>
      <w:bookmarkStart w:id="275" w:name="_Toc135169884"/>
      <w:bookmarkStart w:id="276" w:name="_Toc135170044"/>
      <w:bookmarkStart w:id="277" w:name="_Toc135170151"/>
      <w:bookmarkStart w:id="278" w:name="_Toc135170103"/>
      <w:bookmarkStart w:id="279" w:name="_Toc135263024"/>
      <w:bookmarkStart w:id="280" w:name="_Toc135344785"/>
      <w:bookmarkStart w:id="281" w:name="_Toc135344838"/>
      <w:bookmarkStart w:id="282" w:name="_Toc135345110"/>
      <w:bookmarkStart w:id="283" w:name="_Toc135345226"/>
      <w:bookmarkStart w:id="284" w:name="_Toc135345308"/>
      <w:bookmarkStart w:id="285" w:name="_Toc135345372"/>
      <w:bookmarkStart w:id="286" w:name="_Toc135345507"/>
      <w:bookmarkStart w:id="287" w:name="_Toc135345559"/>
      <w:bookmarkStart w:id="288" w:name="_Toc135345686"/>
      <w:bookmarkStart w:id="289" w:name="_Toc135348866"/>
      <w:bookmarkStart w:id="290" w:name="_Toc135350801"/>
      <w:bookmarkStart w:id="291" w:name="_Toc135350922"/>
      <w:bookmarkStart w:id="292" w:name="_Toc135351329"/>
      <w:bookmarkStart w:id="293" w:name="_Toc136805297"/>
      <w:bookmarkStart w:id="294" w:name="_Toc136806108"/>
      <w:bookmarkStart w:id="295" w:name="_Toc136808241"/>
      <w:bookmarkStart w:id="296" w:name="_Toc136808303"/>
      <w:bookmarkStart w:id="297" w:name="_Toc136808364"/>
      <w:bookmarkStart w:id="298" w:name="_Toc136808430"/>
      <w:bookmarkStart w:id="299" w:name="_Toc136808497"/>
      <w:bookmarkStart w:id="300" w:name="_Toc136808559"/>
      <w:bookmarkStart w:id="301" w:name="_Toc136809987"/>
      <w:bookmarkStart w:id="302" w:name="_Toc136810031"/>
      <w:bookmarkStart w:id="303" w:name="_Toc136815486"/>
      <w:bookmarkStart w:id="304" w:name="_Toc136815565"/>
      <w:bookmarkStart w:id="305" w:name="_Toc136815652"/>
      <w:bookmarkStart w:id="306" w:name="_Toc136816639"/>
      <w:bookmarkStart w:id="307" w:name="_Toc151275596"/>
      <w:bookmarkStart w:id="308" w:name="_Toc151323035"/>
      <w:bookmarkStart w:id="309" w:name="_Toc151323136"/>
      <w:bookmarkStart w:id="310" w:name="_Toc151352217"/>
      <w:bookmarkStart w:id="311" w:name="_Toc151352422"/>
      <w:bookmarkStart w:id="312" w:name="_Toc151932042"/>
      <w:bookmarkStart w:id="313" w:name="_Toc151932138"/>
      <w:bookmarkStart w:id="314" w:name="_Toc152489843"/>
      <w:bookmarkStart w:id="315" w:name="_Toc153311491"/>
      <w:bookmarkStart w:id="316" w:name="_Toc153613156"/>
      <w:bookmarkStart w:id="317" w:name="_Toc15361327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43A52FD2" w14:textId="77777777" w:rsidR="008241C1" w:rsidRPr="008241C1" w:rsidRDefault="008241C1" w:rsidP="008241C1">
      <w:pPr>
        <w:keepNext/>
        <w:keepLines/>
        <w:numPr>
          <w:ilvl w:val="0"/>
          <w:numId w:val="35"/>
        </w:numPr>
        <w:tabs>
          <w:tab w:val="left" w:pos="450"/>
        </w:tabs>
        <w:spacing w:after="0" w:line="360" w:lineRule="auto"/>
        <w:jc w:val="both"/>
        <w:outlineLvl w:val="1"/>
        <w:rPr>
          <w:rFonts w:eastAsiaTheme="majorEastAsia" w:cs="Times New Roman"/>
          <w:b/>
          <w:vanish/>
          <w:szCs w:val="26"/>
          <w:lang w:val="en-US"/>
        </w:rPr>
      </w:pPr>
      <w:bookmarkStart w:id="318" w:name="_Toc104634531"/>
      <w:bookmarkStart w:id="319" w:name="_Toc134307743"/>
      <w:bookmarkStart w:id="320" w:name="_Toc134307804"/>
      <w:bookmarkStart w:id="321" w:name="_Toc134997876"/>
      <w:bookmarkStart w:id="322" w:name="_Toc134998552"/>
      <w:bookmarkStart w:id="323" w:name="_Toc134998630"/>
      <w:bookmarkStart w:id="324" w:name="_Toc134998852"/>
      <w:bookmarkStart w:id="325" w:name="_Toc134998950"/>
      <w:bookmarkStart w:id="326" w:name="_Toc134999082"/>
      <w:bookmarkStart w:id="327" w:name="_Toc134999135"/>
      <w:bookmarkStart w:id="328" w:name="_Toc134999795"/>
      <w:bookmarkStart w:id="329" w:name="_Toc134999847"/>
      <w:bookmarkStart w:id="330" w:name="_Toc135001990"/>
      <w:bookmarkStart w:id="331" w:name="_Toc135002042"/>
      <w:bookmarkStart w:id="332" w:name="_Toc135002236"/>
      <w:bookmarkStart w:id="333" w:name="_Toc135002370"/>
      <w:bookmarkStart w:id="334" w:name="_Toc135002422"/>
      <w:bookmarkStart w:id="335" w:name="_Toc135002742"/>
      <w:bookmarkStart w:id="336" w:name="_Toc135003125"/>
      <w:bookmarkStart w:id="337" w:name="_Toc135003616"/>
      <w:bookmarkStart w:id="338" w:name="_Toc135003773"/>
      <w:bookmarkStart w:id="339" w:name="_Toc135003824"/>
      <w:bookmarkStart w:id="340" w:name="_Toc135004549"/>
      <w:bookmarkStart w:id="341" w:name="_Toc135004601"/>
      <w:bookmarkStart w:id="342" w:name="_Toc135004657"/>
      <w:bookmarkStart w:id="343" w:name="_Toc135004838"/>
      <w:bookmarkStart w:id="344" w:name="_Toc135004968"/>
      <w:bookmarkStart w:id="345" w:name="_Toc135005020"/>
      <w:bookmarkStart w:id="346" w:name="_Toc135005072"/>
      <w:bookmarkStart w:id="347" w:name="_Toc135005124"/>
      <w:bookmarkStart w:id="348" w:name="_Toc135005176"/>
      <w:bookmarkStart w:id="349" w:name="_Toc135030210"/>
      <w:bookmarkStart w:id="350" w:name="_Toc135030425"/>
      <w:bookmarkStart w:id="351" w:name="_Toc135160663"/>
      <w:bookmarkStart w:id="352" w:name="_Toc135160713"/>
      <w:bookmarkStart w:id="353" w:name="_Toc135166764"/>
      <w:bookmarkStart w:id="354" w:name="_Toc135166925"/>
      <w:bookmarkStart w:id="355" w:name="_Toc135166717"/>
      <w:bookmarkStart w:id="356" w:name="_Toc135169885"/>
      <w:bookmarkStart w:id="357" w:name="_Toc135170045"/>
      <w:bookmarkStart w:id="358" w:name="_Toc135170152"/>
      <w:bookmarkStart w:id="359" w:name="_Toc135170104"/>
      <w:bookmarkStart w:id="360" w:name="_Toc135263025"/>
      <w:bookmarkStart w:id="361" w:name="_Toc135344786"/>
      <w:bookmarkStart w:id="362" w:name="_Toc135344839"/>
      <w:bookmarkStart w:id="363" w:name="_Toc135345111"/>
      <w:bookmarkStart w:id="364" w:name="_Toc135345227"/>
      <w:bookmarkStart w:id="365" w:name="_Toc135345309"/>
      <w:bookmarkStart w:id="366" w:name="_Toc135345508"/>
      <w:bookmarkStart w:id="367" w:name="_Toc135345560"/>
      <w:bookmarkStart w:id="368" w:name="_Toc135345687"/>
      <w:bookmarkStart w:id="369" w:name="_Toc135348867"/>
      <w:bookmarkStart w:id="370" w:name="_Toc135350802"/>
      <w:bookmarkStart w:id="371" w:name="_Toc135350923"/>
      <w:bookmarkStart w:id="372" w:name="_Toc135351330"/>
      <w:bookmarkStart w:id="373" w:name="_Toc136805298"/>
      <w:bookmarkStart w:id="374" w:name="_Toc136806109"/>
      <w:bookmarkStart w:id="375" w:name="_Toc136808242"/>
      <w:bookmarkStart w:id="376" w:name="_Toc136808304"/>
      <w:bookmarkStart w:id="377" w:name="_Toc136808365"/>
      <w:bookmarkStart w:id="378" w:name="_Toc136808431"/>
      <w:bookmarkStart w:id="379" w:name="_Toc136808498"/>
      <w:bookmarkStart w:id="380" w:name="_Toc136808560"/>
      <w:bookmarkStart w:id="381" w:name="_Toc136809988"/>
      <w:bookmarkStart w:id="382" w:name="_Toc136810032"/>
      <w:bookmarkStart w:id="383" w:name="_Toc136815487"/>
      <w:bookmarkStart w:id="384" w:name="_Toc136815566"/>
      <w:bookmarkStart w:id="385" w:name="_Toc136815653"/>
      <w:bookmarkStart w:id="386" w:name="_Toc136816640"/>
      <w:bookmarkStart w:id="387" w:name="_Toc151275597"/>
      <w:bookmarkStart w:id="388" w:name="_Toc151323036"/>
      <w:bookmarkStart w:id="389" w:name="_Toc151323137"/>
      <w:bookmarkStart w:id="390" w:name="_Toc151352218"/>
      <w:bookmarkStart w:id="391" w:name="_Toc151352423"/>
      <w:bookmarkStart w:id="392" w:name="_Toc151932043"/>
      <w:bookmarkStart w:id="393" w:name="_Toc151932139"/>
      <w:bookmarkStart w:id="394" w:name="_Toc152489844"/>
      <w:bookmarkStart w:id="395" w:name="_Toc153311492"/>
      <w:bookmarkStart w:id="396" w:name="_Toc153613157"/>
      <w:bookmarkStart w:id="397" w:name="_Toc15361327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33285A7D" w14:textId="77777777" w:rsidR="008241C1" w:rsidRPr="008241C1" w:rsidRDefault="008241C1" w:rsidP="008241C1">
      <w:pPr>
        <w:keepNext/>
        <w:keepLines/>
        <w:numPr>
          <w:ilvl w:val="0"/>
          <w:numId w:val="35"/>
        </w:numPr>
        <w:tabs>
          <w:tab w:val="left" w:pos="450"/>
        </w:tabs>
        <w:spacing w:after="0" w:line="360" w:lineRule="auto"/>
        <w:jc w:val="both"/>
        <w:outlineLvl w:val="1"/>
        <w:rPr>
          <w:rFonts w:eastAsiaTheme="majorEastAsia" w:cs="Times New Roman"/>
          <w:b/>
          <w:vanish/>
          <w:szCs w:val="26"/>
          <w:lang w:val="en-US"/>
        </w:rPr>
      </w:pPr>
      <w:bookmarkStart w:id="398" w:name="_Toc104634532"/>
      <w:bookmarkStart w:id="399" w:name="_Toc134307744"/>
      <w:bookmarkStart w:id="400" w:name="_Toc134307805"/>
      <w:bookmarkStart w:id="401" w:name="_Toc134997877"/>
      <w:bookmarkStart w:id="402" w:name="_Toc134998553"/>
      <w:bookmarkStart w:id="403" w:name="_Toc134998631"/>
      <w:bookmarkStart w:id="404" w:name="_Toc134998853"/>
      <w:bookmarkStart w:id="405" w:name="_Toc134998951"/>
      <w:bookmarkStart w:id="406" w:name="_Toc134999083"/>
      <w:bookmarkStart w:id="407" w:name="_Toc134999136"/>
      <w:bookmarkStart w:id="408" w:name="_Toc134999796"/>
      <w:bookmarkStart w:id="409" w:name="_Toc134999848"/>
      <w:bookmarkStart w:id="410" w:name="_Toc135001991"/>
      <w:bookmarkStart w:id="411" w:name="_Toc135002043"/>
      <w:bookmarkStart w:id="412" w:name="_Toc135002237"/>
      <w:bookmarkStart w:id="413" w:name="_Toc135002371"/>
      <w:bookmarkStart w:id="414" w:name="_Toc135002423"/>
      <w:bookmarkStart w:id="415" w:name="_Toc135002743"/>
      <w:bookmarkStart w:id="416" w:name="_Toc135003126"/>
      <w:bookmarkStart w:id="417" w:name="_Toc135003617"/>
      <w:bookmarkStart w:id="418" w:name="_Toc135003774"/>
      <w:bookmarkStart w:id="419" w:name="_Toc135003825"/>
      <w:bookmarkStart w:id="420" w:name="_Toc135004550"/>
      <w:bookmarkStart w:id="421" w:name="_Toc135004602"/>
      <w:bookmarkStart w:id="422" w:name="_Toc135004658"/>
      <w:bookmarkStart w:id="423" w:name="_Toc135004839"/>
      <w:bookmarkStart w:id="424" w:name="_Toc135004969"/>
      <w:bookmarkStart w:id="425" w:name="_Toc135005021"/>
      <w:bookmarkStart w:id="426" w:name="_Toc135005073"/>
      <w:bookmarkStart w:id="427" w:name="_Toc135005125"/>
      <w:bookmarkStart w:id="428" w:name="_Toc135005177"/>
      <w:bookmarkStart w:id="429" w:name="_Toc135030211"/>
      <w:bookmarkStart w:id="430" w:name="_Toc135030426"/>
      <w:bookmarkStart w:id="431" w:name="_Toc135160664"/>
      <w:bookmarkStart w:id="432" w:name="_Toc135160714"/>
      <w:bookmarkStart w:id="433" w:name="_Toc135166765"/>
      <w:bookmarkStart w:id="434" w:name="_Toc135166926"/>
      <w:bookmarkStart w:id="435" w:name="_Toc135166718"/>
      <w:bookmarkStart w:id="436" w:name="_Toc135169886"/>
      <w:bookmarkStart w:id="437" w:name="_Toc135170046"/>
      <w:bookmarkStart w:id="438" w:name="_Toc135170153"/>
      <w:bookmarkStart w:id="439" w:name="_Toc135170105"/>
      <w:bookmarkStart w:id="440" w:name="_Toc135263026"/>
      <w:bookmarkStart w:id="441" w:name="_Toc135344787"/>
      <w:bookmarkStart w:id="442" w:name="_Toc135344840"/>
      <w:bookmarkStart w:id="443" w:name="_Toc135345112"/>
      <w:bookmarkStart w:id="444" w:name="_Toc135345228"/>
      <w:bookmarkStart w:id="445" w:name="_Toc135345310"/>
      <w:bookmarkStart w:id="446" w:name="_Toc135345509"/>
      <w:bookmarkStart w:id="447" w:name="_Toc135345561"/>
      <w:bookmarkStart w:id="448" w:name="_Toc135345688"/>
      <w:bookmarkStart w:id="449" w:name="_Toc135348868"/>
      <w:bookmarkStart w:id="450" w:name="_Toc135350803"/>
      <w:bookmarkStart w:id="451" w:name="_Toc135350924"/>
      <w:bookmarkStart w:id="452" w:name="_Toc135351331"/>
      <w:bookmarkStart w:id="453" w:name="_Toc136805299"/>
      <w:bookmarkStart w:id="454" w:name="_Toc136806110"/>
      <w:bookmarkStart w:id="455" w:name="_Toc136808243"/>
      <w:bookmarkStart w:id="456" w:name="_Toc136808305"/>
      <w:bookmarkStart w:id="457" w:name="_Toc136808366"/>
      <w:bookmarkStart w:id="458" w:name="_Toc136808432"/>
      <w:bookmarkStart w:id="459" w:name="_Toc136808499"/>
      <w:bookmarkStart w:id="460" w:name="_Toc136808561"/>
      <w:bookmarkStart w:id="461" w:name="_Toc136809989"/>
      <w:bookmarkStart w:id="462" w:name="_Toc136810033"/>
      <w:bookmarkStart w:id="463" w:name="_Toc136815488"/>
      <w:bookmarkStart w:id="464" w:name="_Toc136815567"/>
      <w:bookmarkStart w:id="465" w:name="_Toc136815654"/>
      <w:bookmarkStart w:id="466" w:name="_Toc136816641"/>
      <w:bookmarkStart w:id="467" w:name="_Toc151275598"/>
      <w:bookmarkStart w:id="468" w:name="_Toc151323037"/>
      <w:bookmarkStart w:id="469" w:name="_Toc151323138"/>
      <w:bookmarkStart w:id="470" w:name="_Toc151352219"/>
      <w:bookmarkStart w:id="471" w:name="_Toc151352424"/>
      <w:bookmarkStart w:id="472" w:name="_Toc151932044"/>
      <w:bookmarkStart w:id="473" w:name="_Toc151932140"/>
      <w:bookmarkStart w:id="474" w:name="_Toc152489845"/>
      <w:bookmarkStart w:id="475" w:name="_Toc153311493"/>
      <w:bookmarkStart w:id="476" w:name="_Toc153613158"/>
      <w:bookmarkStart w:id="477" w:name="_Toc153613278"/>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2E244707" w14:textId="5DF963C5" w:rsidR="008241C1" w:rsidRPr="008241C1" w:rsidRDefault="008241C1" w:rsidP="008241C1">
      <w:pPr>
        <w:pStyle w:val="Heading2"/>
        <w:rPr>
          <w:lang w:eastAsia="zh-CN"/>
        </w:rPr>
      </w:pPr>
      <w:bookmarkStart w:id="478" w:name="_Toc136816642"/>
      <w:bookmarkStart w:id="479" w:name="_Toc153613279"/>
      <w:r w:rsidRPr="008241C1">
        <w:rPr>
          <w:lang w:eastAsia="zh-CN"/>
        </w:rPr>
        <w:t xml:space="preserve">4.1. </w:t>
      </w:r>
      <w:bookmarkStart w:id="480" w:name="_Toc135002238"/>
      <w:bookmarkStart w:id="481" w:name="_Toc135004659"/>
      <w:bookmarkStart w:id="482" w:name="_Toc135166927"/>
      <w:bookmarkStart w:id="483" w:name="_Toc135170106"/>
      <w:bookmarkStart w:id="484" w:name="_Toc135351332"/>
      <w:r w:rsidR="001E2D51" w:rsidRPr="008241C1">
        <w:rPr>
          <w:lang w:eastAsia="zh-CN"/>
        </w:rPr>
        <w:t>TESTING PROCESS</w:t>
      </w:r>
      <w:bookmarkEnd w:id="478"/>
      <w:bookmarkEnd w:id="479"/>
      <w:bookmarkEnd w:id="480"/>
      <w:bookmarkEnd w:id="481"/>
      <w:bookmarkEnd w:id="482"/>
      <w:bookmarkEnd w:id="483"/>
      <w:bookmarkEnd w:id="484"/>
    </w:p>
    <w:p w14:paraId="40C5944F" w14:textId="77777777" w:rsidR="008241C1" w:rsidRPr="008241C1" w:rsidRDefault="008241C1" w:rsidP="008241C1">
      <w:pPr>
        <w:spacing w:after="0" w:line="360" w:lineRule="auto"/>
        <w:ind w:firstLine="360"/>
        <w:jc w:val="both"/>
        <w:rPr>
          <w:rFonts w:eastAsia="Times New Roman" w:cs="Times New Roman"/>
          <w:szCs w:val="26"/>
          <w:lang w:val="en-US"/>
        </w:rPr>
      </w:pPr>
      <w:r w:rsidRPr="008241C1">
        <w:rPr>
          <w:rFonts w:eastAsia="Times New Roman" w:cs="Times New Roman"/>
          <w:szCs w:val="26"/>
          <w:lang w:val="en-US"/>
        </w:rPr>
        <w:t>- The team applies a testing process consisting of 5 steps:</w:t>
      </w:r>
    </w:p>
    <w:p w14:paraId="76D78073" w14:textId="77777777" w:rsidR="008241C1" w:rsidRPr="008241C1" w:rsidRDefault="008241C1" w:rsidP="008241C1">
      <w:pPr>
        <w:spacing w:after="0" w:line="360" w:lineRule="auto"/>
        <w:ind w:left="720"/>
        <w:rPr>
          <w:ins w:id="485" w:author="{765C60EA-0DDB-46A4-B6C5-05DF77684E00}" w:date="2023-06-04T23:36:00Z"/>
          <w:rFonts w:eastAsia="Times New Roman" w:cs="Times New Roman"/>
          <w:szCs w:val="26"/>
          <w:lang w:val="en-US"/>
        </w:rPr>
      </w:pPr>
      <w:r w:rsidRPr="008241C1">
        <w:rPr>
          <w:rFonts w:eastAsia="Times New Roman" w:cs="Times New Roman"/>
          <w:szCs w:val="26"/>
          <w:lang w:val="en-US"/>
        </w:rPr>
        <w:t>+ Test planning</w:t>
      </w:r>
    </w:p>
    <w:p w14:paraId="4467AF3E" w14:textId="77777777" w:rsidR="008241C1" w:rsidRPr="008241C1" w:rsidRDefault="008241C1" w:rsidP="008241C1">
      <w:pPr>
        <w:spacing w:after="0" w:line="360" w:lineRule="auto"/>
        <w:ind w:left="720"/>
        <w:rPr>
          <w:rFonts w:eastAsia="Times New Roman" w:cs="Times New Roman"/>
          <w:szCs w:val="26"/>
          <w:lang w:val="en-US"/>
        </w:rPr>
      </w:pPr>
      <w:r w:rsidRPr="008241C1">
        <w:rPr>
          <w:rFonts w:eastAsia="Times New Roman" w:cs="Times New Roman"/>
          <w:szCs w:val="26"/>
          <w:lang w:val="en-US"/>
        </w:rPr>
        <w:t>+ Analysis and design of test scenarios</w:t>
      </w:r>
    </w:p>
    <w:p w14:paraId="58BAB3EA" w14:textId="77777777" w:rsidR="008241C1" w:rsidRPr="008241C1" w:rsidRDefault="008241C1" w:rsidP="008241C1">
      <w:pPr>
        <w:spacing w:after="0" w:line="360" w:lineRule="auto"/>
        <w:ind w:left="720"/>
        <w:rPr>
          <w:rFonts w:eastAsia="Times New Roman" w:cs="Times New Roman"/>
          <w:szCs w:val="26"/>
          <w:lang w:val="en-US"/>
        </w:rPr>
      </w:pPr>
      <w:r w:rsidRPr="008241C1">
        <w:rPr>
          <w:rFonts w:eastAsia="Times New Roman" w:cs="Times New Roman"/>
          <w:szCs w:val="26"/>
          <w:lang w:val="en-US"/>
        </w:rPr>
        <w:t>+ Setting up the environment and executing test scenarios.</w:t>
      </w:r>
    </w:p>
    <w:p w14:paraId="0D950269" w14:textId="77777777" w:rsidR="008241C1" w:rsidRPr="008241C1" w:rsidRDefault="008241C1" w:rsidP="008241C1">
      <w:pPr>
        <w:spacing w:after="0" w:line="360" w:lineRule="auto"/>
        <w:ind w:left="720"/>
        <w:rPr>
          <w:rFonts w:eastAsia="Times New Roman" w:cs="Times New Roman"/>
          <w:szCs w:val="26"/>
          <w:lang w:val="en-US"/>
        </w:rPr>
      </w:pPr>
      <w:r w:rsidRPr="008241C1">
        <w:rPr>
          <w:rFonts w:eastAsia="Times New Roman" w:cs="Times New Roman"/>
          <w:szCs w:val="26"/>
          <w:lang w:val="en-US"/>
        </w:rPr>
        <w:t>+ Evaluating test results and reporting.</w:t>
      </w:r>
    </w:p>
    <w:p w14:paraId="288A26ED" w14:textId="77777777" w:rsidR="008241C1" w:rsidRPr="008241C1" w:rsidRDefault="008241C1" w:rsidP="008241C1">
      <w:pPr>
        <w:spacing w:after="0" w:line="360" w:lineRule="auto"/>
        <w:ind w:left="720"/>
        <w:rPr>
          <w:rFonts w:eastAsia="Times New Roman" w:cs="Times New Roman"/>
          <w:szCs w:val="24"/>
          <w:lang w:val="en-US"/>
        </w:rPr>
      </w:pPr>
      <w:r w:rsidRPr="008241C1">
        <w:rPr>
          <w:rFonts w:eastAsia="Times New Roman" w:cs="Times New Roman"/>
          <w:szCs w:val="24"/>
          <w:lang w:val="en-US"/>
        </w:rPr>
        <w:t>+ Closing the testing activity.</w:t>
      </w:r>
    </w:p>
    <w:p w14:paraId="57040F17" w14:textId="77777777" w:rsidR="008241C1" w:rsidRPr="008241C1" w:rsidRDefault="008241C1" w:rsidP="008241C1">
      <w:pPr>
        <w:pStyle w:val="Heading3"/>
        <w:rPr>
          <w:rFonts w:eastAsia="Yu Gothic Light"/>
          <w:lang w:val="en-US"/>
        </w:rPr>
      </w:pPr>
      <w:bookmarkStart w:id="486" w:name="_Toc136816643"/>
      <w:bookmarkStart w:id="487" w:name="_Toc153613280"/>
      <w:r w:rsidRPr="008241C1">
        <w:rPr>
          <w:rFonts w:eastAsia="Yu Gothic Light"/>
          <w:lang w:val="en-US"/>
        </w:rPr>
        <w:t xml:space="preserve">4.1.1. </w:t>
      </w:r>
      <w:bookmarkStart w:id="488" w:name="_Toc135002239"/>
      <w:bookmarkStart w:id="489" w:name="_Toc135004660"/>
      <w:bookmarkStart w:id="490" w:name="_Toc135166928"/>
      <w:bookmarkStart w:id="491" w:name="_Toc135170107"/>
      <w:bookmarkStart w:id="492" w:name="_Toc135351333"/>
      <w:r w:rsidRPr="008241C1">
        <w:rPr>
          <w:rFonts w:eastAsia="Yu Gothic Light"/>
          <w:lang w:val="en-US"/>
        </w:rPr>
        <w:t>Building a test plan</w:t>
      </w:r>
      <w:bookmarkEnd w:id="486"/>
      <w:bookmarkEnd w:id="487"/>
      <w:bookmarkEnd w:id="488"/>
      <w:bookmarkEnd w:id="489"/>
      <w:bookmarkEnd w:id="490"/>
      <w:bookmarkEnd w:id="491"/>
      <w:bookmarkEnd w:id="492"/>
    </w:p>
    <w:p w14:paraId="51C3B9A6"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Define the scope of testing.</w:t>
      </w:r>
    </w:p>
    <w:p w14:paraId="5CB5FC68"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Define the testing strategies.</w:t>
      </w:r>
    </w:p>
    <w:p w14:paraId="4CA0F939"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Identify risks and unexpected factors.</w:t>
      </w:r>
    </w:p>
    <w:p w14:paraId="5685D892"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Identify which testing activities are manual and which are automated.</w:t>
      </w:r>
    </w:p>
    <w:p w14:paraId="67D24336"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Estimate the cost of testing and create a testing schedule.</w:t>
      </w:r>
    </w:p>
    <w:p w14:paraId="08695739"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Identify the testing environment.</w:t>
      </w:r>
    </w:p>
    <w:p w14:paraId="4C43C8B3" w14:textId="77777777" w:rsidR="008241C1" w:rsidRPr="008241C1" w:rsidRDefault="008241C1" w:rsidP="008241C1">
      <w:pPr>
        <w:pStyle w:val="Heading3"/>
        <w:rPr>
          <w:rFonts w:eastAsia="Yu Gothic Light"/>
          <w:lang w:val="en-US"/>
        </w:rPr>
      </w:pPr>
      <w:bookmarkStart w:id="493" w:name="_Toc135002240"/>
      <w:bookmarkStart w:id="494" w:name="_Toc135004661"/>
      <w:bookmarkStart w:id="495" w:name="_Toc135166929"/>
      <w:bookmarkStart w:id="496" w:name="_Toc135170108"/>
      <w:bookmarkStart w:id="497" w:name="_Toc135351334"/>
      <w:bookmarkStart w:id="498" w:name="_Toc136816644"/>
      <w:bookmarkStart w:id="499" w:name="_Toc153613281"/>
      <w:r w:rsidRPr="008241C1">
        <w:rPr>
          <w:rFonts w:eastAsia="Yu Gothic Light"/>
          <w:lang w:val="en-US"/>
        </w:rPr>
        <w:t>4.1.2. Test Analysis and Design</w:t>
      </w:r>
      <w:bookmarkEnd w:id="493"/>
      <w:bookmarkEnd w:id="494"/>
      <w:bookmarkEnd w:id="495"/>
      <w:bookmarkEnd w:id="496"/>
      <w:bookmarkEnd w:id="497"/>
      <w:bookmarkEnd w:id="498"/>
      <w:bookmarkEnd w:id="499"/>
    </w:p>
    <w:p w14:paraId="5F774E32"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Design test cases from functional requirements and non-functional requirements of the software.</w:t>
      </w:r>
    </w:p>
    <w:p w14:paraId="7EFFC5D4"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The test cases should cover all aspects of testing for each software requirement. </w:t>
      </w:r>
    </w:p>
    <w:p w14:paraId="355544E9"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The test cases should cover all requirements in the testing strategies.</w:t>
      </w:r>
    </w:p>
    <w:p w14:paraId="234171E4"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If automated testing is needed, the Test Designer will build scripts based on the test cases/procedures.</w:t>
      </w:r>
    </w:p>
    <w:p w14:paraId="20BB0A1A" w14:textId="6B7DC00B" w:rsidR="008241C1" w:rsidRPr="008241C1" w:rsidRDefault="008241C1" w:rsidP="008241C1">
      <w:pPr>
        <w:pStyle w:val="Heading3"/>
        <w:rPr>
          <w:rFonts w:eastAsia="Yu Gothic Light"/>
          <w:lang w:val="en-US"/>
        </w:rPr>
      </w:pPr>
      <w:bookmarkStart w:id="500" w:name="_Toc135002241"/>
      <w:bookmarkStart w:id="501" w:name="_Toc135004662"/>
      <w:bookmarkStart w:id="502" w:name="_Toc135166930"/>
      <w:bookmarkStart w:id="503" w:name="_Toc135170109"/>
      <w:bookmarkStart w:id="504" w:name="_Toc135351335"/>
      <w:bookmarkStart w:id="505" w:name="_Toc136816645"/>
      <w:bookmarkStart w:id="506" w:name="_Toc153613282"/>
      <w:r w:rsidRPr="008241C1">
        <w:rPr>
          <w:rFonts w:eastAsia="Yu Gothic Light"/>
          <w:lang w:val="en-US"/>
        </w:rPr>
        <w:t>4.1.3. Set up the necessary environment as required to run the program</w:t>
      </w:r>
      <w:bookmarkEnd w:id="500"/>
      <w:bookmarkEnd w:id="501"/>
      <w:bookmarkEnd w:id="502"/>
      <w:bookmarkEnd w:id="503"/>
      <w:bookmarkEnd w:id="504"/>
      <w:bookmarkEnd w:id="505"/>
      <w:bookmarkEnd w:id="506"/>
    </w:p>
    <w:p w14:paraId="427F4BDB"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Set up the necessary environmental requirements to run the software.</w:t>
      </w:r>
    </w:p>
    <w:p w14:paraId="288DE42E"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Execute the testing based on each test case. </w:t>
      </w:r>
    </w:p>
    <w:p w14:paraId="66778775"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Perform exploratory testing that is not defined in the test cases. </w:t>
      </w:r>
    </w:p>
    <w:p w14:paraId="1294900A"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Retest the issues that have been fixed.</w:t>
      </w:r>
    </w:p>
    <w:p w14:paraId="68667EC3"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The tester will create reports on the errors encountered during the testing process and track them until they have been resolved.</w:t>
      </w:r>
    </w:p>
    <w:p w14:paraId="3F19E258" w14:textId="43755A14" w:rsidR="008241C1" w:rsidRPr="008241C1" w:rsidRDefault="008241C1" w:rsidP="008241C1">
      <w:pPr>
        <w:pStyle w:val="Heading3"/>
        <w:rPr>
          <w:rFonts w:eastAsia="Yu Gothic Light"/>
          <w:lang w:val="en-US"/>
        </w:rPr>
      </w:pPr>
      <w:bookmarkStart w:id="507" w:name="_Toc135002242"/>
      <w:bookmarkStart w:id="508" w:name="_Toc135004663"/>
      <w:bookmarkStart w:id="509" w:name="_Toc135166931"/>
      <w:bookmarkStart w:id="510" w:name="_Toc135170110"/>
      <w:bookmarkStart w:id="511" w:name="_Toc135351336"/>
      <w:bookmarkStart w:id="512" w:name="_Toc136816646"/>
      <w:bookmarkStart w:id="513" w:name="_Toc153613283"/>
      <w:r w:rsidRPr="008241C1">
        <w:rPr>
          <w:rFonts w:eastAsia="Yu Gothic Light"/>
          <w:lang w:val="en-US"/>
        </w:rPr>
        <w:lastRenderedPageBreak/>
        <w:t>4.1.4. Evaluate test results and report findings</w:t>
      </w:r>
      <w:bookmarkEnd w:id="507"/>
      <w:bookmarkEnd w:id="508"/>
      <w:bookmarkEnd w:id="509"/>
      <w:bookmarkEnd w:id="510"/>
      <w:bookmarkEnd w:id="511"/>
      <w:bookmarkEnd w:id="512"/>
      <w:bookmarkEnd w:id="513"/>
    </w:p>
    <w:p w14:paraId="5F0D2C33"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Generate defect reports. </w:t>
      </w:r>
    </w:p>
    <w:p w14:paraId="17657F64"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Evaluate test results, and record changes to requirements. </w:t>
      </w:r>
    </w:p>
    <w:p w14:paraId="2BD4D128"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Measure and distribute test performance metrics. </w:t>
      </w:r>
    </w:p>
    <w:p w14:paraId="1E68BD5B"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Prepare a summary table to evaluate the testing activity. </w:t>
      </w:r>
    </w:p>
    <w:p w14:paraId="33350D06"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Determine if success criteria have been met and if testing is complete.</w:t>
      </w:r>
    </w:p>
    <w:p w14:paraId="1541652A" w14:textId="77777777" w:rsidR="008241C1" w:rsidRPr="008241C1" w:rsidRDefault="008241C1" w:rsidP="008241C1">
      <w:pPr>
        <w:pStyle w:val="Heading3"/>
        <w:rPr>
          <w:rFonts w:eastAsia="Yu Gothic Light"/>
          <w:lang w:val="en-US"/>
        </w:rPr>
      </w:pPr>
      <w:bookmarkStart w:id="514" w:name="_Toc135002243"/>
      <w:bookmarkStart w:id="515" w:name="_Toc135004664"/>
      <w:bookmarkStart w:id="516" w:name="_Toc135166932"/>
      <w:bookmarkStart w:id="517" w:name="_Toc135170111"/>
      <w:bookmarkStart w:id="518" w:name="_Toc135351337"/>
      <w:bookmarkStart w:id="519" w:name="_Toc136816647"/>
      <w:bookmarkStart w:id="520" w:name="_Toc153613284"/>
      <w:r w:rsidRPr="008241C1">
        <w:rPr>
          <w:rFonts w:eastAsia="Yu Gothic Light"/>
          <w:lang w:val="en-US"/>
        </w:rPr>
        <w:t>4.1.5. Closing the Testing Activities</w:t>
      </w:r>
      <w:bookmarkEnd w:id="514"/>
      <w:bookmarkEnd w:id="515"/>
      <w:bookmarkEnd w:id="516"/>
      <w:bookmarkEnd w:id="517"/>
      <w:bookmarkEnd w:id="518"/>
      <w:bookmarkEnd w:id="519"/>
      <w:bookmarkEnd w:id="520"/>
    </w:p>
    <w:p w14:paraId="08D2C8C3" w14:textId="77777777" w:rsidR="008241C1" w:rsidRPr="008241C1" w:rsidRDefault="008241C1" w:rsidP="008241C1">
      <w:pPr>
        <w:spacing w:after="0" w:line="360" w:lineRule="auto"/>
        <w:ind w:left="720"/>
        <w:jc w:val="both"/>
        <w:rPr>
          <w:rFonts w:eastAsia="Times New Roman" w:cs="Times New Roman"/>
          <w:szCs w:val="26"/>
          <w:lang w:val="en-US"/>
        </w:rPr>
      </w:pPr>
      <w:r w:rsidRPr="008241C1">
        <w:rPr>
          <w:rFonts w:eastAsia="Times New Roman" w:cs="Times New Roman"/>
          <w:color w:val="000000"/>
          <w:szCs w:val="26"/>
          <w:lang w:val="en-US"/>
        </w:rPr>
        <w:t>When all test cases have passed, no more test cases are generated, and the software meets the requirements, the testing process ends. At this point, the software is ready to be delivered to the customer.</w:t>
      </w:r>
    </w:p>
    <w:p w14:paraId="196CA5C7" w14:textId="7AB421B3" w:rsidR="008241C1" w:rsidRPr="008241C1" w:rsidRDefault="008241C1" w:rsidP="008241C1">
      <w:pPr>
        <w:pStyle w:val="Heading2"/>
        <w:rPr>
          <w:lang w:eastAsia="zh-CN"/>
        </w:rPr>
      </w:pPr>
      <w:bookmarkStart w:id="521" w:name="_Toc135002244"/>
      <w:bookmarkStart w:id="522" w:name="_Toc135004665"/>
      <w:bookmarkStart w:id="523" w:name="_Toc135166933"/>
      <w:bookmarkStart w:id="524" w:name="_Toc135170112"/>
      <w:bookmarkStart w:id="525" w:name="_Toc135351338"/>
      <w:bookmarkStart w:id="526" w:name="_Toc136816648"/>
      <w:bookmarkStart w:id="527" w:name="_Toc104634540"/>
      <w:bookmarkStart w:id="528" w:name="_Toc153613285"/>
      <w:r w:rsidRPr="008241C1">
        <w:rPr>
          <w:lang w:eastAsia="zh-CN"/>
        </w:rPr>
        <w:t xml:space="preserve">4.2. </w:t>
      </w:r>
      <w:r w:rsidR="001E2D51" w:rsidRPr="008241C1">
        <w:rPr>
          <w:lang w:eastAsia="zh-CN"/>
        </w:rPr>
        <w:t>TEST PLAN</w:t>
      </w:r>
      <w:bookmarkEnd w:id="521"/>
      <w:bookmarkEnd w:id="522"/>
      <w:bookmarkEnd w:id="523"/>
      <w:bookmarkEnd w:id="524"/>
      <w:bookmarkEnd w:id="525"/>
      <w:bookmarkEnd w:id="526"/>
      <w:bookmarkEnd w:id="528"/>
    </w:p>
    <w:p w14:paraId="78207AF6" w14:textId="77777777" w:rsidR="008241C1" w:rsidRPr="008241C1" w:rsidRDefault="008241C1" w:rsidP="008241C1">
      <w:pPr>
        <w:pStyle w:val="Heading3"/>
        <w:rPr>
          <w:rFonts w:eastAsia="Yu Gothic Light"/>
          <w:lang w:val="en-US"/>
        </w:rPr>
      </w:pPr>
      <w:bookmarkStart w:id="529" w:name="_Toc135002245"/>
      <w:bookmarkStart w:id="530" w:name="_Toc135004666"/>
      <w:bookmarkStart w:id="531" w:name="_Toc135166934"/>
      <w:bookmarkStart w:id="532" w:name="_Toc135170113"/>
      <w:bookmarkStart w:id="533" w:name="_Toc135351339"/>
      <w:bookmarkStart w:id="534" w:name="_Toc136816649"/>
      <w:bookmarkStart w:id="535" w:name="_Toc153613286"/>
      <w:bookmarkEnd w:id="527"/>
      <w:r w:rsidRPr="008241C1">
        <w:rPr>
          <w:rFonts w:eastAsia="Yu Gothic Light"/>
          <w:lang w:val="en-US"/>
        </w:rPr>
        <w:t>4.2.1. Introduction</w:t>
      </w:r>
      <w:bookmarkEnd w:id="529"/>
      <w:bookmarkEnd w:id="530"/>
      <w:bookmarkEnd w:id="531"/>
      <w:bookmarkEnd w:id="532"/>
      <w:bookmarkEnd w:id="533"/>
      <w:bookmarkEnd w:id="534"/>
      <w:bookmarkEnd w:id="535"/>
    </w:p>
    <w:p w14:paraId="111A2E00" w14:textId="77777777" w:rsidR="008241C1" w:rsidRPr="008241C1" w:rsidRDefault="008241C1" w:rsidP="008241C1">
      <w:pPr>
        <w:pStyle w:val="Heading4"/>
        <w:rPr>
          <w:rFonts w:eastAsia="Times New Roman"/>
          <w:lang w:val="en-US"/>
        </w:rPr>
      </w:pPr>
      <w:bookmarkStart w:id="536" w:name="_Toc153613287"/>
      <w:r w:rsidRPr="008241C1">
        <w:rPr>
          <w:rFonts w:eastAsia="Times New Roman"/>
          <w:lang w:val="en-US"/>
        </w:rPr>
        <w:t>4.2.1.1. Purpose</w:t>
      </w:r>
      <w:bookmarkEnd w:id="536"/>
    </w:p>
    <w:p w14:paraId="34636894" w14:textId="77777777" w:rsidR="008241C1" w:rsidRPr="008241C1" w:rsidRDefault="008241C1" w:rsidP="008241C1">
      <w:pPr>
        <w:spacing w:after="0" w:line="360" w:lineRule="auto"/>
        <w:ind w:left="360" w:firstLine="360"/>
        <w:jc w:val="both"/>
        <w:rPr>
          <w:rFonts w:eastAsia="Times New Roman" w:cs="Times New Roman"/>
          <w:szCs w:val="26"/>
          <w:lang w:val="en-US"/>
        </w:rPr>
      </w:pPr>
      <w:r w:rsidRPr="008241C1">
        <w:rPr>
          <w:rFonts w:eastAsia="Times New Roman" w:cs="Times New Roman"/>
          <w:szCs w:val="26"/>
          <w:lang w:val="en-US"/>
        </w:rPr>
        <w:t xml:space="preserve">This test plan document sets out the following purposes: </w:t>
      </w:r>
    </w:p>
    <w:p w14:paraId="64AFC08B" w14:textId="77777777" w:rsidR="008241C1" w:rsidRPr="008241C1" w:rsidRDefault="008241C1" w:rsidP="008241C1">
      <w:pPr>
        <w:spacing w:after="0" w:line="360" w:lineRule="auto"/>
        <w:ind w:left="720" w:firstLine="360"/>
        <w:jc w:val="both"/>
        <w:rPr>
          <w:rFonts w:eastAsia="Times New Roman" w:cs="Times New Roman"/>
          <w:szCs w:val="26"/>
          <w:lang w:val="en-US"/>
        </w:rPr>
      </w:pPr>
      <w:r w:rsidRPr="008241C1">
        <w:rPr>
          <w:rFonts w:eastAsia="Times New Roman" w:cs="Times New Roman"/>
          <w:szCs w:val="26"/>
          <w:lang w:val="en"/>
        </w:rPr>
        <w:t>- Identify basic information about the project and tested and untested functional components.</w:t>
      </w:r>
    </w:p>
    <w:p w14:paraId="457A78FA" w14:textId="77777777" w:rsidR="008241C1" w:rsidRPr="008241C1" w:rsidRDefault="008241C1" w:rsidP="008241C1">
      <w:pPr>
        <w:spacing w:after="0" w:line="360" w:lineRule="auto"/>
        <w:ind w:left="720" w:firstLine="360"/>
        <w:jc w:val="both"/>
        <w:rPr>
          <w:rFonts w:eastAsia="Times New Roman" w:cs="Times New Roman"/>
          <w:szCs w:val="26"/>
          <w:lang w:val="en-US"/>
        </w:rPr>
      </w:pPr>
      <w:r w:rsidRPr="008241C1">
        <w:rPr>
          <w:rFonts w:eastAsia="Times New Roman" w:cs="Times New Roman"/>
          <w:szCs w:val="26"/>
          <w:lang w:val="en"/>
        </w:rPr>
        <w:t xml:space="preserve">- List the requirements for testing </w:t>
      </w:r>
      <w:r w:rsidRPr="008241C1">
        <w:rPr>
          <w:rFonts w:eastAsia="Times New Roman" w:cs="Times New Roman"/>
          <w:szCs w:val="26"/>
          <w:lang w:val="en-US"/>
        </w:rPr>
        <w:t>(Test Requirements).</w:t>
      </w:r>
    </w:p>
    <w:p w14:paraId="067FD88E" w14:textId="77777777" w:rsidR="008241C1" w:rsidRPr="008241C1" w:rsidRDefault="008241C1" w:rsidP="008241C1">
      <w:pPr>
        <w:spacing w:after="0" w:line="360" w:lineRule="auto"/>
        <w:ind w:left="720" w:firstLine="360"/>
        <w:jc w:val="both"/>
        <w:rPr>
          <w:rFonts w:eastAsia="Times New Roman" w:cs="Times New Roman"/>
          <w:szCs w:val="26"/>
          <w:lang w:val="en-US"/>
        </w:rPr>
      </w:pPr>
      <w:r w:rsidRPr="008241C1">
        <w:rPr>
          <w:rFonts w:eastAsia="Times New Roman" w:cs="Times New Roman"/>
          <w:szCs w:val="26"/>
          <w:lang w:val="en"/>
        </w:rPr>
        <w:t xml:space="preserve">- </w:t>
      </w:r>
      <w:r w:rsidRPr="008241C1">
        <w:rPr>
          <w:rFonts w:eastAsia="Times New Roman" w:cs="Times New Roman"/>
          <w:szCs w:val="26"/>
          <w:lang w:val="en-US"/>
        </w:rPr>
        <w:t>The testing strategies should be used.</w:t>
      </w:r>
    </w:p>
    <w:p w14:paraId="71A368DE" w14:textId="77777777" w:rsidR="008241C1" w:rsidRPr="008241C1" w:rsidRDefault="008241C1" w:rsidP="008241C1">
      <w:pPr>
        <w:spacing w:after="0" w:line="360" w:lineRule="auto"/>
        <w:ind w:left="720" w:firstLine="360"/>
        <w:jc w:val="both"/>
        <w:rPr>
          <w:rFonts w:eastAsia="Times New Roman" w:cs="Times New Roman"/>
          <w:szCs w:val="26"/>
          <w:lang w:val="en-US"/>
        </w:rPr>
      </w:pPr>
      <w:r w:rsidRPr="008241C1">
        <w:rPr>
          <w:rFonts w:eastAsia="Times New Roman" w:cs="Times New Roman"/>
          <w:szCs w:val="26"/>
          <w:lang w:val="en"/>
        </w:rPr>
        <w:t xml:space="preserve">- </w:t>
      </w:r>
      <w:r w:rsidRPr="008241C1">
        <w:rPr>
          <w:rFonts w:eastAsia="Times New Roman" w:cs="Times New Roman"/>
          <w:szCs w:val="26"/>
          <w:lang w:val="en-US"/>
        </w:rPr>
        <w:t>The documents are prepared after the completion of the test.</w:t>
      </w:r>
    </w:p>
    <w:p w14:paraId="24FB1013" w14:textId="77777777" w:rsidR="008241C1" w:rsidRPr="008241C1" w:rsidRDefault="008241C1" w:rsidP="008241C1">
      <w:pPr>
        <w:spacing w:after="0" w:line="360" w:lineRule="auto"/>
        <w:ind w:left="720" w:firstLine="360"/>
        <w:jc w:val="both"/>
        <w:rPr>
          <w:rFonts w:eastAsia="Times New Roman" w:cs="Times New Roman"/>
          <w:szCs w:val="26"/>
          <w:lang w:val="en-US"/>
        </w:rPr>
      </w:pPr>
      <w:r w:rsidRPr="008241C1">
        <w:rPr>
          <w:rFonts w:eastAsia="Times New Roman" w:cs="Times New Roman"/>
          <w:szCs w:val="26"/>
          <w:lang w:val="en"/>
        </w:rPr>
        <w:t xml:space="preserve">- </w:t>
      </w:r>
      <w:r w:rsidRPr="008241C1">
        <w:rPr>
          <w:rFonts w:eastAsia="Times New Roman" w:cs="Times New Roman"/>
          <w:szCs w:val="26"/>
          <w:lang w:val="en-US"/>
        </w:rPr>
        <w:t>Describe the scope of testing, testing methods as well as the approach and application of each method to the system of “Accompany with Parent”.</w:t>
      </w:r>
    </w:p>
    <w:p w14:paraId="4EA47375" w14:textId="77777777" w:rsidR="008241C1" w:rsidRPr="008241C1" w:rsidRDefault="008241C1" w:rsidP="008241C1">
      <w:pPr>
        <w:pStyle w:val="Heading4"/>
        <w:rPr>
          <w:ins w:id="537" w:author="{765C60EA-0DDB-46A4-B6C5-05DF77684E00}" w:date="2023-06-04T23:44:00Z"/>
          <w:rFonts w:eastAsia="Times New Roman"/>
          <w:lang w:val="en-US"/>
        </w:rPr>
      </w:pPr>
      <w:bookmarkStart w:id="538" w:name="_Toc153613288"/>
      <w:r w:rsidRPr="008241C1">
        <w:rPr>
          <w:rFonts w:eastAsia="Times New Roman"/>
          <w:lang w:val="en-US"/>
        </w:rPr>
        <w:t>4.2.1.2. Overview</w:t>
      </w:r>
      <w:bookmarkEnd w:id="538"/>
    </w:p>
    <w:p w14:paraId="15EE1F15" w14:textId="28CB382C" w:rsidR="008241C1" w:rsidRDefault="00F8302D" w:rsidP="008241C1">
      <w:pPr>
        <w:spacing w:after="0" w:line="360" w:lineRule="auto"/>
        <w:ind w:left="720" w:firstLine="360"/>
        <w:jc w:val="both"/>
        <w:rPr>
          <w:rFonts w:eastAsia="Times New Roman" w:cs="Times New Roman"/>
          <w:szCs w:val="24"/>
          <w:lang w:val="en-US"/>
        </w:rPr>
      </w:pPr>
      <w:r w:rsidRPr="00F8302D">
        <w:rPr>
          <w:rFonts w:eastAsia="Times New Roman" w:cs="Times New Roman"/>
          <w:szCs w:val="24"/>
          <w:lang w:val="en-US"/>
        </w:rPr>
        <w:t>As the society is increasingly developed, people's living standards are improved, economic income is higher and higher, the mobile phone is no longer far away from everyone, it has become a An indispensable item for every citizen today. Most people equip themselves with a phone that suits their needs and pocket. However, with today's increasingly busy life, to want to buy a favorite phone, consumers have to go to the store to choose, so it will take a lot of time and effort.</w:t>
      </w:r>
    </w:p>
    <w:p w14:paraId="26ED2EBF" w14:textId="6C58E4CB" w:rsidR="00F8302D" w:rsidRPr="008241C1" w:rsidRDefault="00F8302D" w:rsidP="008241C1">
      <w:pPr>
        <w:spacing w:after="0" w:line="360" w:lineRule="auto"/>
        <w:ind w:left="720" w:firstLine="360"/>
        <w:jc w:val="both"/>
        <w:rPr>
          <w:rFonts w:eastAsia="Times New Roman" w:cs="Times New Roman"/>
          <w:szCs w:val="24"/>
          <w:lang w:val="en-US"/>
        </w:rPr>
      </w:pPr>
      <w:r w:rsidRPr="00F8302D">
        <w:rPr>
          <w:rFonts w:eastAsia="Times New Roman" w:cs="Times New Roman"/>
          <w:szCs w:val="24"/>
          <w:lang w:val="en-US"/>
        </w:rPr>
        <w:lastRenderedPageBreak/>
        <w:t>The store system that sells mobile phones includes many other complex and difficult jobs. Therefore this topic building a sales website only focus on sales and stages such as management: human resources, order processing.</w:t>
      </w:r>
    </w:p>
    <w:p w14:paraId="6B2B185B" w14:textId="77777777" w:rsidR="008241C1" w:rsidRPr="008241C1" w:rsidRDefault="008241C1" w:rsidP="008241C1">
      <w:pPr>
        <w:pStyle w:val="Heading4"/>
        <w:rPr>
          <w:rFonts w:eastAsia="Times New Roman"/>
          <w:lang w:val="en-US"/>
        </w:rPr>
      </w:pPr>
      <w:bookmarkStart w:id="539" w:name="_Toc153613289"/>
      <w:r w:rsidRPr="008241C1">
        <w:rPr>
          <w:rFonts w:eastAsia="Times New Roman"/>
          <w:lang w:val="en-US"/>
        </w:rPr>
        <w:t>4.2.1.3. Scope</w:t>
      </w:r>
      <w:bookmarkEnd w:id="539"/>
    </w:p>
    <w:p w14:paraId="6303B747" w14:textId="2FD29A2A" w:rsidR="00134816" w:rsidRDefault="00134816" w:rsidP="002A6FC7">
      <w:pPr>
        <w:spacing w:after="0" w:line="360" w:lineRule="auto"/>
        <w:ind w:left="720" w:firstLine="360"/>
        <w:jc w:val="both"/>
        <w:rPr>
          <w:rFonts w:eastAsia="Times New Roman" w:cs="Times New Roman"/>
          <w:szCs w:val="24"/>
          <w:lang w:val="en-US"/>
        </w:rPr>
      </w:pPr>
      <w:r w:rsidRPr="00134816">
        <w:rPr>
          <w:rFonts w:eastAsia="Times New Roman" w:cs="Times New Roman"/>
          <w:szCs w:val="24"/>
          <w:lang w:val="en-US"/>
        </w:rPr>
        <w:t>Verify that all essential functions of the smartphones selling website are working as intended</w:t>
      </w:r>
      <w:r>
        <w:rPr>
          <w:rFonts w:eastAsia="Times New Roman" w:cs="Times New Roman"/>
          <w:szCs w:val="24"/>
          <w:lang w:val="en-US"/>
        </w:rPr>
        <w:t>:</w:t>
      </w:r>
    </w:p>
    <w:p w14:paraId="57D4D956" w14:textId="3D711C0B" w:rsidR="00134816" w:rsidRDefault="00134816" w:rsidP="002A6FC7">
      <w:pPr>
        <w:pStyle w:val="ListParagraph"/>
        <w:numPr>
          <w:ilvl w:val="0"/>
          <w:numId w:val="90"/>
        </w:numPr>
        <w:spacing w:after="0" w:line="360" w:lineRule="auto"/>
        <w:jc w:val="both"/>
        <w:rPr>
          <w:rFonts w:eastAsia="Times New Roman" w:cs="Times New Roman"/>
          <w:szCs w:val="24"/>
          <w:lang w:val="en-US"/>
        </w:rPr>
      </w:pPr>
      <w:r>
        <w:rPr>
          <w:rFonts w:eastAsia="Times New Roman" w:cs="Times New Roman"/>
          <w:szCs w:val="24"/>
          <w:lang w:val="en-US"/>
        </w:rPr>
        <w:t>Authentication.</w:t>
      </w:r>
    </w:p>
    <w:p w14:paraId="6AEC40AF" w14:textId="374DA338" w:rsidR="00134816" w:rsidRDefault="00134816" w:rsidP="002A6FC7">
      <w:pPr>
        <w:pStyle w:val="ListParagraph"/>
        <w:numPr>
          <w:ilvl w:val="0"/>
          <w:numId w:val="90"/>
        </w:numPr>
        <w:spacing w:after="0" w:line="360" w:lineRule="auto"/>
        <w:jc w:val="both"/>
        <w:rPr>
          <w:rFonts w:eastAsia="Times New Roman" w:cs="Times New Roman"/>
          <w:szCs w:val="24"/>
          <w:lang w:val="en-US"/>
        </w:rPr>
      </w:pPr>
      <w:r>
        <w:rPr>
          <w:rFonts w:eastAsia="Times New Roman" w:cs="Times New Roman"/>
          <w:szCs w:val="24"/>
          <w:lang w:val="en-US"/>
        </w:rPr>
        <w:t>View products.</w:t>
      </w:r>
    </w:p>
    <w:p w14:paraId="2329D2F5" w14:textId="387B714A" w:rsidR="00134816" w:rsidRDefault="00134816" w:rsidP="002A6FC7">
      <w:pPr>
        <w:pStyle w:val="ListParagraph"/>
        <w:numPr>
          <w:ilvl w:val="0"/>
          <w:numId w:val="90"/>
        </w:numPr>
        <w:spacing w:after="0" w:line="360" w:lineRule="auto"/>
        <w:jc w:val="both"/>
        <w:rPr>
          <w:rFonts w:eastAsia="Times New Roman" w:cs="Times New Roman"/>
          <w:szCs w:val="24"/>
          <w:lang w:val="en-US"/>
        </w:rPr>
      </w:pPr>
      <w:r>
        <w:rPr>
          <w:rFonts w:eastAsia="Times New Roman" w:cs="Times New Roman"/>
          <w:szCs w:val="24"/>
          <w:lang w:val="en-US"/>
        </w:rPr>
        <w:t>Add products to cart.</w:t>
      </w:r>
    </w:p>
    <w:p w14:paraId="2028C847" w14:textId="171E9B4F" w:rsidR="00134816" w:rsidRDefault="00134816" w:rsidP="002A6FC7">
      <w:pPr>
        <w:pStyle w:val="ListParagraph"/>
        <w:numPr>
          <w:ilvl w:val="0"/>
          <w:numId w:val="90"/>
        </w:numPr>
        <w:spacing w:after="0" w:line="360" w:lineRule="auto"/>
        <w:jc w:val="both"/>
        <w:rPr>
          <w:rFonts w:eastAsia="Times New Roman" w:cs="Times New Roman"/>
          <w:szCs w:val="24"/>
          <w:lang w:val="en-US"/>
        </w:rPr>
      </w:pPr>
      <w:r>
        <w:rPr>
          <w:rFonts w:eastAsia="Times New Roman" w:cs="Times New Roman"/>
          <w:szCs w:val="24"/>
          <w:lang w:val="en-US"/>
        </w:rPr>
        <w:t>Modify quantity of products purchased.</w:t>
      </w:r>
    </w:p>
    <w:p w14:paraId="626505C8" w14:textId="506062B3" w:rsidR="00134816" w:rsidRDefault="00134816" w:rsidP="002A6FC7">
      <w:pPr>
        <w:pStyle w:val="ListParagraph"/>
        <w:numPr>
          <w:ilvl w:val="0"/>
          <w:numId w:val="90"/>
        </w:numPr>
        <w:spacing w:after="0" w:line="360" w:lineRule="auto"/>
        <w:jc w:val="both"/>
        <w:rPr>
          <w:rFonts w:eastAsia="Times New Roman" w:cs="Times New Roman"/>
          <w:szCs w:val="24"/>
          <w:lang w:val="en-US"/>
        </w:rPr>
      </w:pPr>
      <w:r>
        <w:rPr>
          <w:rFonts w:eastAsia="Times New Roman" w:cs="Times New Roman"/>
          <w:szCs w:val="24"/>
          <w:lang w:val="en-US"/>
        </w:rPr>
        <w:t>Purchase products.</w:t>
      </w:r>
    </w:p>
    <w:p w14:paraId="59249FC9" w14:textId="5DD87E97" w:rsidR="00AB5C38" w:rsidRDefault="00AB5C38" w:rsidP="002A6FC7">
      <w:pPr>
        <w:pStyle w:val="ListParagraph"/>
        <w:numPr>
          <w:ilvl w:val="0"/>
          <w:numId w:val="90"/>
        </w:numPr>
        <w:spacing w:after="0" w:line="360" w:lineRule="auto"/>
        <w:jc w:val="both"/>
        <w:rPr>
          <w:rFonts w:eastAsia="Times New Roman" w:cs="Times New Roman"/>
          <w:szCs w:val="24"/>
          <w:lang w:val="en-US"/>
        </w:rPr>
      </w:pPr>
      <w:r>
        <w:rPr>
          <w:rFonts w:eastAsia="Times New Roman" w:cs="Times New Roman"/>
          <w:szCs w:val="24"/>
          <w:lang w:val="en-US"/>
        </w:rPr>
        <w:t>Manage user’s information</w:t>
      </w:r>
    </w:p>
    <w:p w14:paraId="4310685A" w14:textId="1B7F13B9" w:rsidR="00AB5C38" w:rsidRDefault="00AB5C38" w:rsidP="002A6FC7">
      <w:pPr>
        <w:pStyle w:val="ListParagraph"/>
        <w:numPr>
          <w:ilvl w:val="0"/>
          <w:numId w:val="90"/>
        </w:numPr>
        <w:spacing w:after="0" w:line="360" w:lineRule="auto"/>
        <w:jc w:val="both"/>
        <w:rPr>
          <w:rFonts w:eastAsia="Times New Roman" w:cs="Times New Roman"/>
          <w:szCs w:val="24"/>
          <w:lang w:val="en-US"/>
        </w:rPr>
      </w:pPr>
      <w:r>
        <w:rPr>
          <w:rFonts w:eastAsia="Times New Roman" w:cs="Times New Roman"/>
          <w:szCs w:val="24"/>
          <w:lang w:val="en-US"/>
        </w:rPr>
        <w:t>Manage orders.</w:t>
      </w:r>
    </w:p>
    <w:p w14:paraId="3E68A159" w14:textId="0C7A039B" w:rsidR="00134816" w:rsidRDefault="00134816" w:rsidP="002A6FC7">
      <w:pPr>
        <w:spacing w:after="0" w:line="360" w:lineRule="auto"/>
        <w:ind w:left="1080"/>
        <w:jc w:val="both"/>
        <w:rPr>
          <w:rFonts w:eastAsia="Times New Roman" w:cs="Times New Roman"/>
          <w:szCs w:val="24"/>
          <w:lang w:val="en-US"/>
        </w:rPr>
      </w:pPr>
      <w:r>
        <w:rPr>
          <w:rFonts w:eastAsia="Times New Roman" w:cs="Times New Roman"/>
          <w:szCs w:val="24"/>
          <w:lang w:val="en-US"/>
        </w:rPr>
        <w:t>Verify all the management functions of the smartphones selling website:</w:t>
      </w:r>
    </w:p>
    <w:p w14:paraId="6B12D18D" w14:textId="55B0CABC" w:rsidR="00134816" w:rsidRDefault="00134816" w:rsidP="002A6FC7">
      <w:pPr>
        <w:pStyle w:val="ListParagraph"/>
        <w:numPr>
          <w:ilvl w:val="0"/>
          <w:numId w:val="91"/>
        </w:numPr>
        <w:spacing w:after="0" w:line="360" w:lineRule="auto"/>
        <w:jc w:val="both"/>
        <w:rPr>
          <w:rFonts w:eastAsia="Times New Roman" w:cs="Times New Roman"/>
          <w:szCs w:val="24"/>
          <w:lang w:val="en-US"/>
        </w:rPr>
      </w:pPr>
      <w:r>
        <w:rPr>
          <w:rFonts w:eastAsia="Times New Roman" w:cs="Times New Roman"/>
          <w:szCs w:val="24"/>
          <w:lang w:val="en-US"/>
        </w:rPr>
        <w:t>Manage products: add, edit, remove products.</w:t>
      </w:r>
    </w:p>
    <w:p w14:paraId="2E19F81D" w14:textId="0D0A0D66" w:rsidR="00134816" w:rsidRDefault="00134816" w:rsidP="002A6FC7">
      <w:pPr>
        <w:pStyle w:val="ListParagraph"/>
        <w:numPr>
          <w:ilvl w:val="0"/>
          <w:numId w:val="91"/>
        </w:numPr>
        <w:spacing w:after="0" w:line="360" w:lineRule="auto"/>
        <w:jc w:val="both"/>
        <w:rPr>
          <w:rFonts w:eastAsia="Times New Roman" w:cs="Times New Roman"/>
          <w:szCs w:val="24"/>
          <w:lang w:val="en-US"/>
        </w:rPr>
      </w:pPr>
      <w:r>
        <w:rPr>
          <w:rFonts w:eastAsia="Times New Roman" w:cs="Times New Roman"/>
          <w:szCs w:val="24"/>
          <w:lang w:val="en-US"/>
        </w:rPr>
        <w:t>Manage users: edit, remove users.</w:t>
      </w:r>
    </w:p>
    <w:p w14:paraId="5002C2C6" w14:textId="0B2105FE" w:rsidR="002A6FC7" w:rsidRPr="00134816" w:rsidRDefault="002A6FC7" w:rsidP="002A6FC7">
      <w:pPr>
        <w:pStyle w:val="ListParagraph"/>
        <w:numPr>
          <w:ilvl w:val="0"/>
          <w:numId w:val="91"/>
        </w:numPr>
        <w:spacing w:after="0" w:line="360" w:lineRule="auto"/>
        <w:jc w:val="both"/>
        <w:rPr>
          <w:rFonts w:eastAsia="Times New Roman" w:cs="Times New Roman"/>
          <w:szCs w:val="24"/>
          <w:lang w:val="en-US"/>
        </w:rPr>
      </w:pPr>
      <w:r>
        <w:rPr>
          <w:rFonts w:eastAsia="Times New Roman" w:cs="Times New Roman"/>
          <w:szCs w:val="24"/>
          <w:lang w:val="en-US"/>
        </w:rPr>
        <w:t>Export products / users statistics.</w:t>
      </w:r>
    </w:p>
    <w:p w14:paraId="1A61BA25" w14:textId="768BA79C" w:rsidR="002A6FC7" w:rsidRDefault="002A6FC7" w:rsidP="002A6FC7">
      <w:pPr>
        <w:tabs>
          <w:tab w:val="left" w:pos="720"/>
        </w:tabs>
        <w:spacing w:after="0" w:line="360" w:lineRule="auto"/>
        <w:ind w:left="720" w:firstLine="360"/>
        <w:jc w:val="both"/>
        <w:rPr>
          <w:rFonts w:eastAsia="Times New Roman" w:cs="Times New Roman"/>
          <w:szCs w:val="24"/>
          <w:lang w:val="en-US"/>
        </w:rPr>
      </w:pPr>
      <w:r>
        <w:rPr>
          <w:rFonts w:eastAsia="Times New Roman" w:cs="Times New Roman"/>
          <w:szCs w:val="24"/>
          <w:lang w:val="en-US"/>
        </w:rPr>
        <w:t>Verify</w:t>
      </w:r>
      <w:r w:rsidR="00134816" w:rsidRPr="00134816">
        <w:rPr>
          <w:rFonts w:eastAsia="Times New Roman" w:cs="Times New Roman"/>
          <w:szCs w:val="24"/>
          <w:lang w:val="en-US"/>
        </w:rPr>
        <w:t xml:space="preserve"> the website's </w:t>
      </w:r>
      <w:r>
        <w:rPr>
          <w:rFonts w:eastAsia="Times New Roman" w:cs="Times New Roman"/>
          <w:szCs w:val="24"/>
          <w:lang w:val="en-US"/>
        </w:rPr>
        <w:t>interaction:</w:t>
      </w:r>
    </w:p>
    <w:p w14:paraId="3CFF47D3" w14:textId="25BEE99A" w:rsidR="002A6FC7" w:rsidRDefault="002A6FC7" w:rsidP="002A6FC7">
      <w:pPr>
        <w:pStyle w:val="ListParagraph"/>
        <w:numPr>
          <w:ilvl w:val="0"/>
          <w:numId w:val="92"/>
        </w:numPr>
        <w:tabs>
          <w:tab w:val="left" w:pos="720"/>
        </w:tabs>
        <w:spacing w:after="0" w:line="360" w:lineRule="auto"/>
        <w:jc w:val="both"/>
        <w:rPr>
          <w:rFonts w:eastAsia="Times New Roman" w:cs="Times New Roman"/>
          <w:szCs w:val="24"/>
          <w:lang w:val="en-US"/>
        </w:rPr>
      </w:pPr>
      <w:r>
        <w:rPr>
          <w:rFonts w:eastAsia="Times New Roman" w:cs="Times New Roman"/>
          <w:szCs w:val="24"/>
          <w:lang w:val="en-US"/>
        </w:rPr>
        <w:t>N</w:t>
      </w:r>
      <w:r w:rsidR="00134816" w:rsidRPr="002A6FC7">
        <w:rPr>
          <w:rFonts w:eastAsia="Times New Roman" w:cs="Times New Roman"/>
          <w:szCs w:val="24"/>
          <w:lang w:val="en-US"/>
        </w:rPr>
        <w:t>avigation</w:t>
      </w:r>
      <w:r>
        <w:rPr>
          <w:rFonts w:eastAsia="Times New Roman" w:cs="Times New Roman"/>
          <w:szCs w:val="24"/>
          <w:lang w:val="en-US"/>
        </w:rPr>
        <w:t>.</w:t>
      </w:r>
    </w:p>
    <w:p w14:paraId="6AFF12C7" w14:textId="6B355FB9" w:rsidR="002A6FC7" w:rsidRDefault="002A6FC7" w:rsidP="002A6FC7">
      <w:pPr>
        <w:pStyle w:val="ListParagraph"/>
        <w:numPr>
          <w:ilvl w:val="0"/>
          <w:numId w:val="92"/>
        </w:numPr>
        <w:tabs>
          <w:tab w:val="left" w:pos="720"/>
        </w:tabs>
        <w:spacing w:after="0" w:line="360" w:lineRule="auto"/>
        <w:jc w:val="both"/>
        <w:rPr>
          <w:rFonts w:eastAsia="Times New Roman" w:cs="Times New Roman"/>
          <w:szCs w:val="24"/>
          <w:lang w:val="en-US"/>
        </w:rPr>
      </w:pPr>
      <w:r>
        <w:rPr>
          <w:rFonts w:eastAsia="Times New Roman" w:cs="Times New Roman"/>
          <w:szCs w:val="24"/>
          <w:lang w:val="en-US"/>
        </w:rPr>
        <w:t>S</w:t>
      </w:r>
      <w:r w:rsidR="00134816" w:rsidRPr="002A6FC7">
        <w:rPr>
          <w:rFonts w:eastAsia="Times New Roman" w:cs="Times New Roman"/>
          <w:szCs w:val="24"/>
          <w:lang w:val="en-US"/>
        </w:rPr>
        <w:t>earch functionality</w:t>
      </w:r>
      <w:r>
        <w:rPr>
          <w:rFonts w:eastAsia="Times New Roman" w:cs="Times New Roman"/>
          <w:szCs w:val="24"/>
          <w:lang w:val="en-US"/>
        </w:rPr>
        <w:t>.</w:t>
      </w:r>
    </w:p>
    <w:p w14:paraId="118F522C" w14:textId="2EBEDD1D" w:rsidR="002A6FC7" w:rsidRDefault="002A6FC7" w:rsidP="002A6FC7">
      <w:pPr>
        <w:pStyle w:val="ListParagraph"/>
        <w:numPr>
          <w:ilvl w:val="0"/>
          <w:numId w:val="92"/>
        </w:numPr>
        <w:tabs>
          <w:tab w:val="left" w:pos="720"/>
        </w:tabs>
        <w:spacing w:after="0" w:line="360" w:lineRule="auto"/>
        <w:jc w:val="both"/>
        <w:rPr>
          <w:rFonts w:eastAsia="Times New Roman" w:cs="Times New Roman"/>
          <w:szCs w:val="24"/>
          <w:lang w:val="en-US"/>
        </w:rPr>
      </w:pPr>
      <w:r>
        <w:rPr>
          <w:rFonts w:eastAsia="Times New Roman" w:cs="Times New Roman"/>
          <w:szCs w:val="24"/>
          <w:lang w:val="en-US"/>
        </w:rPr>
        <w:t>P</w:t>
      </w:r>
      <w:r w:rsidR="00134816" w:rsidRPr="002A6FC7">
        <w:rPr>
          <w:rFonts w:eastAsia="Times New Roman" w:cs="Times New Roman"/>
          <w:szCs w:val="24"/>
          <w:lang w:val="en-US"/>
        </w:rPr>
        <w:t>roduct listings</w:t>
      </w:r>
      <w:r>
        <w:rPr>
          <w:rFonts w:eastAsia="Times New Roman" w:cs="Times New Roman"/>
          <w:szCs w:val="24"/>
          <w:lang w:val="en-US"/>
        </w:rPr>
        <w:t>.</w:t>
      </w:r>
    </w:p>
    <w:p w14:paraId="785CB3D1" w14:textId="0AB689C9" w:rsidR="00AB5C38" w:rsidRDefault="00AB5C38" w:rsidP="002A6FC7">
      <w:pPr>
        <w:pStyle w:val="ListParagraph"/>
        <w:numPr>
          <w:ilvl w:val="0"/>
          <w:numId w:val="92"/>
        </w:numPr>
        <w:tabs>
          <w:tab w:val="left" w:pos="720"/>
        </w:tabs>
        <w:spacing w:after="0" w:line="360" w:lineRule="auto"/>
        <w:jc w:val="both"/>
        <w:rPr>
          <w:rFonts w:eastAsia="Times New Roman" w:cs="Times New Roman"/>
          <w:szCs w:val="24"/>
          <w:lang w:val="en-US"/>
        </w:rPr>
      </w:pPr>
      <w:r>
        <w:rPr>
          <w:rFonts w:eastAsia="Times New Roman" w:cs="Times New Roman"/>
          <w:szCs w:val="24"/>
          <w:lang w:val="en-US"/>
        </w:rPr>
        <w:t>Product filtering.</w:t>
      </w:r>
    </w:p>
    <w:p w14:paraId="35E8D65E" w14:textId="7E0287D9" w:rsidR="002A6FC7" w:rsidRDefault="002A6FC7" w:rsidP="002A6FC7">
      <w:pPr>
        <w:pStyle w:val="ListParagraph"/>
        <w:numPr>
          <w:ilvl w:val="0"/>
          <w:numId w:val="92"/>
        </w:numPr>
        <w:tabs>
          <w:tab w:val="left" w:pos="720"/>
        </w:tabs>
        <w:spacing w:after="0" w:line="360" w:lineRule="auto"/>
        <w:jc w:val="both"/>
        <w:rPr>
          <w:rFonts w:eastAsia="Times New Roman" w:cs="Times New Roman"/>
          <w:szCs w:val="24"/>
          <w:lang w:val="en-US"/>
        </w:rPr>
      </w:pPr>
      <w:r>
        <w:rPr>
          <w:rFonts w:eastAsia="Times New Roman" w:cs="Times New Roman"/>
          <w:szCs w:val="24"/>
          <w:lang w:val="en-US"/>
        </w:rPr>
        <w:t>Spelling of website’s contents.</w:t>
      </w:r>
    </w:p>
    <w:p w14:paraId="41247F5D" w14:textId="77777777" w:rsidR="008241C1" w:rsidRPr="008241C1" w:rsidRDefault="008241C1" w:rsidP="008241C1">
      <w:pPr>
        <w:pStyle w:val="Heading4"/>
        <w:rPr>
          <w:rFonts w:eastAsia="Times New Roman"/>
          <w:lang w:val="en-US"/>
        </w:rPr>
      </w:pPr>
      <w:bookmarkStart w:id="540" w:name="_Toc153613290"/>
      <w:r w:rsidRPr="008241C1">
        <w:rPr>
          <w:rFonts w:eastAsia="Times New Roman"/>
          <w:lang w:val="en-US"/>
        </w:rPr>
        <w:t>4.2.1.4. Document Users</w:t>
      </w:r>
      <w:bookmarkEnd w:id="540"/>
    </w:p>
    <w:p w14:paraId="3036E1D6" w14:textId="77777777" w:rsidR="008241C1" w:rsidRPr="008241C1" w:rsidRDefault="008241C1" w:rsidP="008241C1">
      <w:pPr>
        <w:spacing w:after="0" w:line="360" w:lineRule="auto"/>
        <w:ind w:left="1080"/>
        <w:jc w:val="both"/>
        <w:rPr>
          <w:rFonts w:eastAsia="Times New Roman" w:cs="Times New Roman"/>
          <w:szCs w:val="26"/>
          <w:lang w:val="en-US"/>
        </w:rPr>
      </w:pPr>
      <w:r w:rsidRPr="008241C1">
        <w:rPr>
          <w:rFonts w:eastAsia="Times New Roman" w:cs="Times New Roman"/>
          <w:szCs w:val="26"/>
          <w:lang w:val="en"/>
        </w:rPr>
        <w:t xml:space="preserve">This document is used for </w:t>
      </w:r>
      <w:r w:rsidRPr="008241C1">
        <w:rPr>
          <w:rFonts w:eastAsia="Times New Roman" w:cs="Times New Roman"/>
          <w:szCs w:val="26"/>
          <w:lang w:val="en-US"/>
        </w:rPr>
        <w:t>Test Manager, Test Designer and Tester.</w:t>
      </w:r>
    </w:p>
    <w:p w14:paraId="44829A6B" w14:textId="77777777" w:rsidR="008241C1" w:rsidRPr="008241C1" w:rsidRDefault="008241C1" w:rsidP="008241C1">
      <w:pPr>
        <w:pStyle w:val="Heading4"/>
        <w:rPr>
          <w:rFonts w:eastAsia="Times New Roman"/>
          <w:lang w:val="en-US"/>
        </w:rPr>
      </w:pPr>
      <w:bookmarkStart w:id="541" w:name="_Toc153613291"/>
      <w:r w:rsidRPr="008241C1">
        <w:rPr>
          <w:rFonts w:eastAsia="Times New Roman"/>
          <w:lang w:val="en-US"/>
        </w:rPr>
        <w:t>4.2.1.5. References</w:t>
      </w:r>
      <w:bookmarkEnd w:id="541"/>
    </w:p>
    <w:p w14:paraId="616AE63E" w14:textId="77777777" w:rsidR="008241C1" w:rsidRPr="008241C1" w:rsidRDefault="008241C1" w:rsidP="008241C1">
      <w:pPr>
        <w:spacing w:after="0" w:line="360" w:lineRule="auto"/>
        <w:ind w:left="1080"/>
        <w:rPr>
          <w:rFonts w:eastAsia="Times New Roman" w:cs="Times New Roman"/>
          <w:b/>
          <w:szCs w:val="26"/>
          <w:lang w:val="en-US"/>
        </w:rPr>
      </w:pPr>
      <w:bookmarkStart w:id="542" w:name="_Hlk136815955"/>
      <w:r w:rsidRPr="008241C1">
        <w:rPr>
          <w:rFonts w:eastAsia="Times New Roman" w:cs="Times New Roman"/>
          <w:szCs w:val="26"/>
          <w:lang w:val="en-US"/>
        </w:rPr>
        <w:t xml:space="preserve">- </w:t>
      </w:r>
      <w:bookmarkEnd w:id="542"/>
      <w:r w:rsidRPr="008241C1">
        <w:rPr>
          <w:rFonts w:eastAsia="Times New Roman" w:cs="Times New Roman"/>
          <w:szCs w:val="26"/>
          <w:lang w:val="en-US"/>
        </w:rPr>
        <w:t>A large project for students in the</w:t>
      </w:r>
      <w:r w:rsidRPr="008241C1">
        <w:rPr>
          <w:rFonts w:eastAsia="Times New Roman" w:cs="Times New Roman"/>
          <w:b/>
          <w:szCs w:val="26"/>
          <w:lang w:val="en-US"/>
        </w:rPr>
        <w:t xml:space="preserve"> </w:t>
      </w:r>
      <w:r w:rsidRPr="008241C1">
        <w:rPr>
          <w:rFonts w:eastAsia="Times New Roman" w:cs="Times New Roman"/>
          <w:bCs/>
          <w:szCs w:val="26"/>
          <w:lang w:val="en-US"/>
        </w:rPr>
        <w:t>Software Testing course</w:t>
      </w:r>
    </w:p>
    <w:p w14:paraId="5D0FBD86" w14:textId="77777777" w:rsidR="008241C1" w:rsidRPr="008241C1" w:rsidRDefault="008241C1" w:rsidP="008241C1">
      <w:pPr>
        <w:spacing w:after="0" w:line="360" w:lineRule="auto"/>
        <w:ind w:left="1080"/>
        <w:jc w:val="both"/>
        <w:rPr>
          <w:rFonts w:eastAsia="Times New Roman" w:cs="Times New Roman"/>
          <w:b/>
          <w:szCs w:val="26"/>
          <w:lang w:val="en-US"/>
        </w:rPr>
      </w:pPr>
      <w:r w:rsidRPr="008241C1">
        <w:rPr>
          <w:rFonts w:eastAsia="Times New Roman" w:cs="Times New Roman"/>
          <w:szCs w:val="26"/>
          <w:lang w:val="en-US"/>
        </w:rPr>
        <w:t>- Sample documents for test plan</w:t>
      </w:r>
    </w:p>
    <w:p w14:paraId="3FE6B830" w14:textId="77777777" w:rsidR="008241C1" w:rsidRPr="008241C1" w:rsidRDefault="008241C1" w:rsidP="008241C1">
      <w:pPr>
        <w:spacing w:after="0" w:line="360" w:lineRule="auto"/>
        <w:ind w:left="1080"/>
        <w:jc w:val="both"/>
        <w:rPr>
          <w:rFonts w:eastAsia="Times New Roman" w:cs="Times New Roman"/>
          <w:szCs w:val="26"/>
          <w:lang w:val="en-US"/>
        </w:rPr>
      </w:pPr>
      <w:r w:rsidRPr="008241C1">
        <w:rPr>
          <w:rFonts w:eastAsia="Times New Roman" w:cs="Times New Roman"/>
          <w:szCs w:val="26"/>
          <w:lang w:val="en-US"/>
        </w:rPr>
        <w:t xml:space="preserve">- Sample documents for test plan </w:t>
      </w:r>
    </w:p>
    <w:p w14:paraId="1134E29B" w14:textId="77777777" w:rsidR="008241C1" w:rsidRPr="008241C1" w:rsidRDefault="008241C1" w:rsidP="008241C1">
      <w:pPr>
        <w:spacing w:after="0" w:line="360" w:lineRule="auto"/>
        <w:ind w:left="1080"/>
        <w:jc w:val="both"/>
        <w:rPr>
          <w:rFonts w:eastAsia="Times New Roman" w:cs="Times New Roman"/>
          <w:b/>
          <w:szCs w:val="26"/>
          <w:lang w:val="en-US"/>
        </w:rPr>
      </w:pPr>
      <w:r w:rsidRPr="008241C1">
        <w:rPr>
          <w:rFonts w:eastAsia="Times New Roman" w:cs="Times New Roman"/>
          <w:szCs w:val="26"/>
          <w:lang w:val="en-US"/>
        </w:rPr>
        <w:t>- Lecture slides for Software Testing course</w:t>
      </w:r>
    </w:p>
    <w:p w14:paraId="34E60DA1" w14:textId="523D551D" w:rsidR="008241C1" w:rsidRPr="008241C1" w:rsidRDefault="008241C1" w:rsidP="008241C1">
      <w:pPr>
        <w:pStyle w:val="Heading3"/>
        <w:rPr>
          <w:rFonts w:eastAsia="Yu Gothic Light"/>
          <w:lang w:val="en-US"/>
        </w:rPr>
      </w:pPr>
      <w:bookmarkStart w:id="543" w:name="_Toc135002246"/>
      <w:bookmarkStart w:id="544" w:name="_Toc135004667"/>
      <w:bookmarkStart w:id="545" w:name="_Toc135166935"/>
      <w:bookmarkStart w:id="546" w:name="_Toc135170114"/>
      <w:bookmarkStart w:id="547" w:name="_Toc135351340"/>
      <w:bookmarkStart w:id="548" w:name="_Toc136816650"/>
      <w:bookmarkStart w:id="549" w:name="_Toc153613292"/>
      <w:r w:rsidRPr="008241C1">
        <w:rPr>
          <w:rFonts w:eastAsia="Yu Gothic Light"/>
          <w:lang w:val="en-US"/>
        </w:rPr>
        <w:lastRenderedPageBreak/>
        <w:t>4.2.2. Work schedule</w:t>
      </w:r>
      <w:bookmarkEnd w:id="543"/>
      <w:bookmarkEnd w:id="544"/>
      <w:bookmarkEnd w:id="545"/>
      <w:bookmarkEnd w:id="546"/>
      <w:bookmarkEnd w:id="547"/>
      <w:bookmarkEnd w:id="548"/>
      <w:bookmarkEnd w:id="549"/>
    </w:p>
    <w:p w14:paraId="56581A69" w14:textId="352CEBB7" w:rsidR="00ED6DA0" w:rsidRDefault="00ED6DA0" w:rsidP="00ED6DA0">
      <w:pPr>
        <w:pStyle w:val="Caption"/>
        <w:keepNext/>
        <w:jc w:val="center"/>
      </w:pPr>
      <w:bookmarkStart w:id="550" w:name="_Toc153613406"/>
      <w:r>
        <w:t xml:space="preserve">Table </w:t>
      </w:r>
      <w:r>
        <w:fldChar w:fldCharType="begin"/>
      </w:r>
      <w:r>
        <w:instrText xml:space="preserve"> SEQ Table \* ARABIC </w:instrText>
      </w:r>
      <w:r>
        <w:fldChar w:fldCharType="separate"/>
      </w:r>
      <w:r w:rsidR="00B70F4E">
        <w:t>21</w:t>
      </w:r>
      <w:r>
        <w:fldChar w:fldCharType="end"/>
      </w:r>
      <w:r>
        <w:rPr>
          <w:lang w:val="en-US"/>
        </w:rPr>
        <w:t xml:space="preserve"> Work Schedule</w:t>
      </w:r>
      <w:bookmarkEnd w:id="550"/>
    </w:p>
    <w:tbl>
      <w:tblPr>
        <w:tblW w:w="9085" w:type="dxa"/>
        <w:tblCellMar>
          <w:top w:w="15" w:type="dxa"/>
          <w:left w:w="15" w:type="dxa"/>
          <w:bottom w:w="15" w:type="dxa"/>
          <w:right w:w="15" w:type="dxa"/>
        </w:tblCellMar>
        <w:tblLook w:val="04A0" w:firstRow="1" w:lastRow="0" w:firstColumn="1" w:lastColumn="0" w:noHBand="0" w:noVBand="1"/>
      </w:tblPr>
      <w:tblGrid>
        <w:gridCol w:w="3584"/>
        <w:gridCol w:w="3881"/>
        <w:gridCol w:w="1620"/>
      </w:tblGrid>
      <w:tr w:rsidR="008241C1" w:rsidRPr="008241C1" w14:paraId="17E70773" w14:textId="77777777" w:rsidTr="00ED6DA0">
        <w:trPr>
          <w:trHeight w:val="965"/>
        </w:trPr>
        <w:tc>
          <w:tcPr>
            <w:tcW w:w="3584" w:type="dxa"/>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vAlign w:val="center"/>
            <w:hideMark/>
          </w:tcPr>
          <w:p w14:paraId="78A5B19A"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b/>
                <w:bCs/>
                <w:color w:val="000000"/>
                <w:szCs w:val="26"/>
                <w:lang w:val="en-US"/>
              </w:rPr>
              <w:t>Task</w:t>
            </w:r>
          </w:p>
        </w:tc>
        <w:tc>
          <w:tcPr>
            <w:tcW w:w="3881" w:type="dxa"/>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vAlign w:val="center"/>
            <w:hideMark/>
          </w:tcPr>
          <w:p w14:paraId="079B522A"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b/>
                <w:bCs/>
                <w:color w:val="000000"/>
                <w:szCs w:val="26"/>
                <w:lang w:val="en-US"/>
              </w:rPr>
              <w:t>Document</w:t>
            </w:r>
          </w:p>
        </w:tc>
        <w:tc>
          <w:tcPr>
            <w:tcW w:w="1620" w:type="dxa"/>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vAlign w:val="center"/>
            <w:hideMark/>
          </w:tcPr>
          <w:p w14:paraId="6CABDA6A" w14:textId="77777777" w:rsidR="008241C1" w:rsidRPr="008241C1" w:rsidRDefault="008241C1" w:rsidP="008241C1">
            <w:pPr>
              <w:spacing w:before="120" w:after="120" w:line="360" w:lineRule="auto"/>
              <w:jc w:val="center"/>
              <w:rPr>
                <w:rFonts w:eastAsia="Times New Roman" w:cs="Times New Roman"/>
                <w:b/>
                <w:bCs/>
                <w:szCs w:val="26"/>
                <w:lang w:val="en-US"/>
              </w:rPr>
            </w:pPr>
            <w:r w:rsidRPr="008241C1">
              <w:rPr>
                <w:rFonts w:eastAsia="Times New Roman" w:cs="Times New Roman"/>
                <w:b/>
                <w:bCs/>
                <w:szCs w:val="26"/>
                <w:lang w:val="en-US"/>
              </w:rPr>
              <w:t>Duration</w:t>
            </w:r>
          </w:p>
        </w:tc>
      </w:tr>
      <w:tr w:rsidR="008241C1" w:rsidRPr="008241C1" w14:paraId="10752975" w14:textId="77777777" w:rsidTr="00ED6DA0">
        <w:trPr>
          <w:trHeight w:val="413"/>
        </w:trPr>
        <w:tc>
          <w:tcPr>
            <w:tcW w:w="3584"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51592D5"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
              </w:rPr>
              <w:t>Test planning</w:t>
            </w:r>
          </w:p>
        </w:tc>
        <w:tc>
          <w:tcPr>
            <w:tcW w:w="3881"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7AEB6DD"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
              </w:rPr>
              <w:t>Test Plan Documentation</w:t>
            </w:r>
          </w:p>
        </w:tc>
        <w:tc>
          <w:tcPr>
            <w:tcW w:w="1620"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4AA330D"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themeColor="text1"/>
                <w:szCs w:val="26"/>
                <w:lang w:val="en-US"/>
              </w:rPr>
              <w:t xml:space="preserve">1 </w:t>
            </w:r>
            <w:r w:rsidRPr="008241C1">
              <w:rPr>
                <w:rFonts w:eastAsia="Times New Roman" w:cs="Times New Roman"/>
                <w:color w:val="000000" w:themeColor="text1"/>
                <w:szCs w:val="26"/>
                <w:lang w:val="en"/>
              </w:rPr>
              <w:t>days</w:t>
            </w:r>
          </w:p>
        </w:tc>
      </w:tr>
      <w:tr w:rsidR="008241C1" w:rsidRPr="008241C1" w14:paraId="71A689D4" w14:textId="77777777" w:rsidTr="00ED6DA0">
        <w:trPr>
          <w:trHeight w:val="965"/>
        </w:trPr>
        <w:tc>
          <w:tcPr>
            <w:tcW w:w="3584"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C415AA"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
              </w:rPr>
              <w:t>Review the documents</w:t>
            </w:r>
          </w:p>
        </w:tc>
        <w:tc>
          <w:tcPr>
            <w:tcW w:w="3881"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2800262"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
              </w:rPr>
              <w:t>Test Plan Documentation</w:t>
            </w:r>
          </w:p>
        </w:tc>
        <w:tc>
          <w:tcPr>
            <w:tcW w:w="1620"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3E84B89"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US"/>
              </w:rPr>
              <w:t xml:space="preserve">1 </w:t>
            </w:r>
            <w:r w:rsidRPr="008241C1">
              <w:rPr>
                <w:rFonts w:eastAsia="Times New Roman" w:cs="Times New Roman"/>
                <w:color w:val="000000"/>
                <w:szCs w:val="26"/>
                <w:lang w:val="en"/>
              </w:rPr>
              <w:t>days</w:t>
            </w:r>
          </w:p>
        </w:tc>
      </w:tr>
      <w:tr w:rsidR="008241C1" w:rsidRPr="008241C1" w14:paraId="730945AA" w14:textId="77777777" w:rsidTr="00ED6DA0">
        <w:trPr>
          <w:trHeight w:val="58"/>
        </w:trPr>
        <w:tc>
          <w:tcPr>
            <w:tcW w:w="3584"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D0279A9"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
              </w:rPr>
              <w:t>Design test cases</w:t>
            </w:r>
          </w:p>
        </w:tc>
        <w:tc>
          <w:tcPr>
            <w:tcW w:w="3881"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30214C0"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US"/>
              </w:rPr>
              <w:t>Testcase Documentation</w:t>
            </w:r>
          </w:p>
        </w:tc>
        <w:tc>
          <w:tcPr>
            <w:tcW w:w="1620"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1E2C0C0"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themeColor="text1"/>
                <w:szCs w:val="26"/>
                <w:lang w:val="en-US"/>
              </w:rPr>
              <w:t xml:space="preserve">1 </w:t>
            </w:r>
            <w:r w:rsidRPr="008241C1">
              <w:rPr>
                <w:rFonts w:eastAsia="Times New Roman" w:cs="Times New Roman"/>
                <w:color w:val="000000" w:themeColor="text1"/>
                <w:szCs w:val="26"/>
                <w:lang w:val="en"/>
              </w:rPr>
              <w:t>days</w:t>
            </w:r>
          </w:p>
        </w:tc>
      </w:tr>
      <w:tr w:rsidR="008241C1" w:rsidRPr="008241C1" w14:paraId="2756A394" w14:textId="77777777" w:rsidTr="00ED6DA0">
        <w:trPr>
          <w:trHeight w:val="58"/>
        </w:trPr>
        <w:tc>
          <w:tcPr>
            <w:tcW w:w="3584"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5C27946"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
              </w:rPr>
              <w:t>Write test cases</w:t>
            </w:r>
          </w:p>
        </w:tc>
        <w:tc>
          <w:tcPr>
            <w:tcW w:w="3881"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0B341A1"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US"/>
              </w:rPr>
              <w:t>Testcase Documentation</w:t>
            </w:r>
          </w:p>
        </w:tc>
        <w:tc>
          <w:tcPr>
            <w:tcW w:w="1620"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7E9971B"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themeColor="text1"/>
                <w:szCs w:val="26"/>
                <w:lang w:val="en-US"/>
              </w:rPr>
              <w:t xml:space="preserve">2 </w:t>
            </w:r>
            <w:r w:rsidRPr="008241C1">
              <w:rPr>
                <w:rFonts w:eastAsia="Times New Roman" w:cs="Times New Roman"/>
                <w:color w:val="000000" w:themeColor="text1"/>
                <w:szCs w:val="26"/>
                <w:lang w:val="en"/>
              </w:rPr>
              <w:t>days</w:t>
            </w:r>
          </w:p>
        </w:tc>
      </w:tr>
      <w:tr w:rsidR="008241C1" w:rsidRPr="008241C1" w14:paraId="11A3F50E" w14:textId="77777777" w:rsidTr="00ED6DA0">
        <w:trPr>
          <w:trHeight w:val="58"/>
        </w:trPr>
        <w:tc>
          <w:tcPr>
            <w:tcW w:w="3584"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1CE2428"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
              </w:rPr>
              <w:t>Review test cases, set up test environment</w:t>
            </w:r>
          </w:p>
        </w:tc>
        <w:tc>
          <w:tcPr>
            <w:tcW w:w="3881"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C4DDFA3"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US"/>
              </w:rPr>
              <w:t>Testcase Documentation</w:t>
            </w:r>
          </w:p>
        </w:tc>
        <w:tc>
          <w:tcPr>
            <w:tcW w:w="1620"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289202B"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themeColor="text1"/>
                <w:szCs w:val="26"/>
                <w:lang w:val="en-US"/>
              </w:rPr>
              <w:t xml:space="preserve">1 </w:t>
            </w:r>
            <w:r w:rsidRPr="008241C1">
              <w:rPr>
                <w:rFonts w:eastAsia="Times New Roman" w:cs="Times New Roman"/>
                <w:color w:val="000000" w:themeColor="text1"/>
                <w:szCs w:val="26"/>
                <w:lang w:val="en"/>
              </w:rPr>
              <w:t>days</w:t>
            </w:r>
          </w:p>
        </w:tc>
      </w:tr>
      <w:tr w:rsidR="008241C1" w:rsidRPr="008241C1" w14:paraId="085C0379" w14:textId="77777777" w:rsidTr="00ED6DA0">
        <w:trPr>
          <w:trHeight w:val="58"/>
        </w:trPr>
        <w:tc>
          <w:tcPr>
            <w:tcW w:w="3584"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9FCCF0F"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
              </w:rPr>
              <w:t>Execute test cases</w:t>
            </w:r>
          </w:p>
        </w:tc>
        <w:tc>
          <w:tcPr>
            <w:tcW w:w="3881"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2A05C66"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US"/>
              </w:rPr>
              <w:t>Testcase Documentation</w:t>
            </w:r>
          </w:p>
        </w:tc>
        <w:tc>
          <w:tcPr>
            <w:tcW w:w="1620"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D0588BF"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themeColor="text1"/>
                <w:szCs w:val="26"/>
                <w:lang w:val="en-US"/>
              </w:rPr>
              <w:t xml:space="preserve">2 </w:t>
            </w:r>
            <w:r w:rsidRPr="008241C1">
              <w:rPr>
                <w:rFonts w:eastAsia="Times New Roman" w:cs="Times New Roman"/>
                <w:color w:val="000000" w:themeColor="text1"/>
                <w:szCs w:val="26"/>
                <w:lang w:val="en"/>
              </w:rPr>
              <w:t>days</w:t>
            </w:r>
          </w:p>
        </w:tc>
      </w:tr>
      <w:tr w:rsidR="008241C1" w:rsidRPr="008241C1" w14:paraId="7455FCAD" w14:textId="77777777" w:rsidTr="00ED6DA0">
        <w:trPr>
          <w:trHeight w:val="58"/>
        </w:trPr>
        <w:tc>
          <w:tcPr>
            <w:tcW w:w="3584"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CFDE4A4"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
              </w:rPr>
              <w:t>Record and evaluate test results</w:t>
            </w:r>
          </w:p>
        </w:tc>
        <w:tc>
          <w:tcPr>
            <w:tcW w:w="3881"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3393D72"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US"/>
              </w:rPr>
              <w:t>Testcase Documentation</w:t>
            </w:r>
          </w:p>
        </w:tc>
        <w:tc>
          <w:tcPr>
            <w:tcW w:w="1620" w:type="dxa"/>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5F71E67" w14:textId="77777777" w:rsidR="008241C1" w:rsidRPr="008241C1" w:rsidRDefault="008241C1" w:rsidP="008241C1">
            <w:pPr>
              <w:spacing w:before="120" w:after="120" w:line="360" w:lineRule="auto"/>
              <w:jc w:val="center"/>
              <w:rPr>
                <w:rFonts w:eastAsia="Times New Roman" w:cs="Times New Roman"/>
                <w:szCs w:val="26"/>
                <w:lang w:val="en-US"/>
              </w:rPr>
            </w:pPr>
            <w:r w:rsidRPr="008241C1">
              <w:rPr>
                <w:rFonts w:eastAsia="Times New Roman" w:cs="Times New Roman"/>
                <w:color w:val="000000"/>
                <w:szCs w:val="26"/>
                <w:lang w:val="en-US"/>
              </w:rPr>
              <w:t xml:space="preserve">2 </w:t>
            </w:r>
            <w:r w:rsidRPr="008241C1">
              <w:rPr>
                <w:rFonts w:eastAsia="Times New Roman" w:cs="Times New Roman"/>
                <w:color w:val="000000"/>
                <w:szCs w:val="26"/>
                <w:lang w:val="en"/>
              </w:rPr>
              <w:t>days</w:t>
            </w:r>
          </w:p>
        </w:tc>
      </w:tr>
    </w:tbl>
    <w:p w14:paraId="21CB7FF2" w14:textId="77777777" w:rsidR="008241C1" w:rsidRPr="008241C1" w:rsidRDefault="008241C1" w:rsidP="008241C1">
      <w:pPr>
        <w:spacing w:after="0" w:line="360" w:lineRule="auto"/>
        <w:rPr>
          <w:rFonts w:eastAsia="Times New Roman" w:cs="Times New Roman"/>
          <w:szCs w:val="24"/>
          <w:lang w:val="en-US"/>
        </w:rPr>
      </w:pPr>
    </w:p>
    <w:p w14:paraId="16F82D93" w14:textId="77777777" w:rsidR="008241C1" w:rsidRPr="008241C1" w:rsidRDefault="008241C1" w:rsidP="008241C1">
      <w:pPr>
        <w:pStyle w:val="Heading3"/>
        <w:rPr>
          <w:rFonts w:eastAsia="Yu Gothic Light"/>
          <w:lang w:val="en-US"/>
        </w:rPr>
      </w:pPr>
      <w:bookmarkStart w:id="551" w:name="_Toc135002247"/>
      <w:bookmarkStart w:id="552" w:name="_Toc135004668"/>
      <w:bookmarkStart w:id="553" w:name="_Toc135166936"/>
      <w:bookmarkStart w:id="554" w:name="_Toc135170115"/>
      <w:bookmarkStart w:id="555" w:name="_Toc135351341"/>
      <w:bookmarkStart w:id="556" w:name="_Toc136816651"/>
      <w:bookmarkStart w:id="557" w:name="_Toc153613293"/>
      <w:r w:rsidRPr="008241C1">
        <w:rPr>
          <w:rFonts w:eastAsia="Yu Gothic Light"/>
          <w:lang w:val="en-US"/>
        </w:rPr>
        <w:t>4.2.3. Resource requirements</w:t>
      </w:r>
      <w:bookmarkEnd w:id="551"/>
      <w:bookmarkEnd w:id="552"/>
      <w:bookmarkEnd w:id="553"/>
      <w:bookmarkEnd w:id="554"/>
      <w:bookmarkEnd w:id="555"/>
      <w:bookmarkEnd w:id="556"/>
      <w:bookmarkEnd w:id="557"/>
    </w:p>
    <w:p w14:paraId="49F91EE4" w14:textId="77777777" w:rsidR="008241C1" w:rsidRPr="008241C1" w:rsidRDefault="008241C1" w:rsidP="008241C1">
      <w:pPr>
        <w:pStyle w:val="Heading4"/>
        <w:rPr>
          <w:rFonts w:eastAsia="Times New Roman"/>
          <w:lang w:val="en-US"/>
        </w:rPr>
      </w:pPr>
      <w:bookmarkStart w:id="558" w:name="_Toc153613294"/>
      <w:r w:rsidRPr="008241C1">
        <w:rPr>
          <w:rFonts w:eastAsia="Times New Roman"/>
          <w:lang w:val="en-US"/>
        </w:rPr>
        <w:t>4.2.3.1. Hardware</w:t>
      </w:r>
      <w:bookmarkEnd w:id="558"/>
    </w:p>
    <w:p w14:paraId="7522FD65" w14:textId="77777777" w:rsidR="008241C1" w:rsidRPr="008241C1" w:rsidRDefault="008241C1" w:rsidP="008241C1">
      <w:pPr>
        <w:spacing w:after="0" w:line="360" w:lineRule="auto"/>
        <w:ind w:left="1080"/>
        <w:jc w:val="both"/>
        <w:rPr>
          <w:rFonts w:eastAsia="Times New Roman" w:cs="Times New Roman"/>
          <w:szCs w:val="26"/>
          <w:lang w:val="en-US"/>
        </w:rPr>
      </w:pPr>
      <w:r w:rsidRPr="008241C1">
        <w:rPr>
          <w:rFonts w:eastAsia="Times New Roman" w:cs="Times New Roman"/>
          <w:szCs w:val="26"/>
          <w:lang w:val="en"/>
        </w:rPr>
        <w:t>Personal computer with Internet connection.</w:t>
      </w:r>
    </w:p>
    <w:p w14:paraId="5A601376" w14:textId="77777777" w:rsidR="008241C1" w:rsidRPr="008241C1" w:rsidRDefault="008241C1" w:rsidP="008241C1">
      <w:pPr>
        <w:pStyle w:val="Heading4"/>
        <w:rPr>
          <w:rFonts w:eastAsia="Times New Roman"/>
          <w:lang w:val="en-US"/>
        </w:rPr>
      </w:pPr>
      <w:bookmarkStart w:id="559" w:name="_Toc153613295"/>
      <w:r w:rsidRPr="008241C1">
        <w:rPr>
          <w:rFonts w:eastAsia="Times New Roman"/>
          <w:lang w:val="en-US"/>
        </w:rPr>
        <w:t>4.2.3.2. Software</w:t>
      </w:r>
      <w:bookmarkEnd w:id="559"/>
    </w:p>
    <w:p w14:paraId="32D774CD" w14:textId="51DE2884" w:rsidR="008241C1" w:rsidRPr="008241C1" w:rsidRDefault="008241C1" w:rsidP="008241C1">
      <w:pPr>
        <w:spacing w:after="0" w:line="360" w:lineRule="auto"/>
        <w:ind w:left="1080"/>
        <w:jc w:val="both"/>
        <w:rPr>
          <w:rFonts w:eastAsia="Times New Roman" w:cs="Times New Roman"/>
          <w:szCs w:val="26"/>
          <w:lang w:val="en-US"/>
        </w:rPr>
      </w:pPr>
      <w:r w:rsidRPr="008241C1">
        <w:rPr>
          <w:rFonts w:eastAsia="Times New Roman" w:cs="Times New Roman"/>
          <w:szCs w:val="26"/>
          <w:lang w:val="en-US"/>
        </w:rPr>
        <w:t>-</w:t>
      </w:r>
      <w:r w:rsidR="00F8302D">
        <w:rPr>
          <w:rFonts w:eastAsia="Times New Roman" w:cs="Times New Roman"/>
          <w:szCs w:val="26"/>
          <w:lang w:val="en-US"/>
        </w:rPr>
        <w:t xml:space="preserve"> Postman</w:t>
      </w:r>
    </w:p>
    <w:p w14:paraId="7100C0FE" w14:textId="37644ED8" w:rsidR="00F8302D" w:rsidRPr="008241C1" w:rsidRDefault="008241C1" w:rsidP="00F8302D">
      <w:pPr>
        <w:spacing w:after="0" w:line="360" w:lineRule="auto"/>
        <w:ind w:left="1080"/>
        <w:jc w:val="both"/>
        <w:rPr>
          <w:rFonts w:eastAsia="Times New Roman" w:cs="Times New Roman"/>
          <w:szCs w:val="26"/>
          <w:lang w:val="en-US"/>
        </w:rPr>
      </w:pPr>
      <w:r w:rsidRPr="008241C1">
        <w:rPr>
          <w:rFonts w:eastAsia="Times New Roman" w:cs="Times New Roman"/>
          <w:szCs w:val="26"/>
          <w:lang w:val="en-US"/>
        </w:rPr>
        <w:t xml:space="preserve">- Visual Studio </w:t>
      </w:r>
      <w:r w:rsidR="00F8302D">
        <w:rPr>
          <w:rFonts w:eastAsia="Times New Roman" w:cs="Times New Roman"/>
          <w:szCs w:val="26"/>
          <w:lang w:val="en-US"/>
        </w:rPr>
        <w:t>Code</w:t>
      </w:r>
    </w:p>
    <w:p w14:paraId="7A33038D" w14:textId="77777777" w:rsidR="008241C1" w:rsidRPr="008241C1" w:rsidRDefault="008241C1" w:rsidP="008241C1">
      <w:pPr>
        <w:pStyle w:val="Heading4"/>
        <w:rPr>
          <w:rFonts w:eastAsia="Times New Roman"/>
          <w:lang w:val="en-US"/>
        </w:rPr>
      </w:pPr>
      <w:bookmarkStart w:id="560" w:name="_Toc153613296"/>
      <w:r w:rsidRPr="008241C1">
        <w:rPr>
          <w:rFonts w:eastAsia="Times New Roman"/>
          <w:lang w:val="en-US"/>
        </w:rPr>
        <w:t>4.2.3.3. Testing tools</w:t>
      </w:r>
      <w:bookmarkEnd w:id="560"/>
    </w:p>
    <w:p w14:paraId="121C1FED" w14:textId="77777777" w:rsidR="008241C1" w:rsidRPr="008241C1" w:rsidRDefault="008241C1" w:rsidP="008241C1">
      <w:pPr>
        <w:spacing w:after="0" w:line="360" w:lineRule="auto"/>
        <w:ind w:left="1080"/>
        <w:jc w:val="both"/>
        <w:rPr>
          <w:rFonts w:eastAsia="Times New Roman" w:cs="Times New Roman"/>
          <w:szCs w:val="26"/>
          <w:lang w:val="en-US"/>
        </w:rPr>
      </w:pPr>
      <w:r w:rsidRPr="008241C1">
        <w:rPr>
          <w:rFonts w:eastAsia="Times New Roman" w:cs="Times New Roman"/>
          <w:szCs w:val="26"/>
          <w:lang w:val="en"/>
        </w:rPr>
        <w:t>- Test Case Management</w:t>
      </w:r>
    </w:p>
    <w:p w14:paraId="5C01898F" w14:textId="77777777" w:rsidR="008241C1" w:rsidRPr="008241C1" w:rsidRDefault="008241C1" w:rsidP="008241C1">
      <w:pPr>
        <w:spacing w:after="0" w:line="360" w:lineRule="auto"/>
        <w:ind w:left="1080"/>
        <w:jc w:val="both"/>
        <w:rPr>
          <w:rFonts w:eastAsia="Times New Roman" w:cs="Times New Roman"/>
          <w:szCs w:val="26"/>
          <w:lang w:val="en-US"/>
        </w:rPr>
      </w:pPr>
      <w:r w:rsidRPr="008241C1">
        <w:rPr>
          <w:rFonts w:eastAsia="Times New Roman" w:cs="Times New Roman"/>
          <w:szCs w:val="26"/>
          <w:lang w:val="en"/>
        </w:rPr>
        <w:t>- Configuration Management</w:t>
      </w:r>
    </w:p>
    <w:p w14:paraId="42071136" w14:textId="77777777" w:rsidR="008241C1" w:rsidRPr="008241C1" w:rsidRDefault="008241C1" w:rsidP="008241C1">
      <w:pPr>
        <w:spacing w:after="0" w:line="360" w:lineRule="auto"/>
        <w:ind w:left="1080"/>
        <w:jc w:val="both"/>
        <w:rPr>
          <w:rFonts w:eastAsia="Times New Roman" w:cs="Times New Roman"/>
          <w:szCs w:val="26"/>
          <w:lang w:val="en-US"/>
        </w:rPr>
      </w:pPr>
      <w:r w:rsidRPr="008241C1">
        <w:rPr>
          <w:rFonts w:eastAsia="Times New Roman" w:cs="Times New Roman"/>
          <w:szCs w:val="26"/>
          <w:lang w:val="en-US"/>
        </w:rPr>
        <w:t>- Defect Tracking</w:t>
      </w:r>
    </w:p>
    <w:p w14:paraId="242C0B6D" w14:textId="77777777" w:rsidR="008241C1" w:rsidRPr="008241C1" w:rsidRDefault="008241C1" w:rsidP="008241C1">
      <w:pPr>
        <w:pStyle w:val="Heading4"/>
        <w:rPr>
          <w:rFonts w:eastAsia="Times New Roman"/>
          <w:lang w:val="en-US"/>
        </w:rPr>
      </w:pPr>
      <w:bookmarkStart w:id="561" w:name="_Toc153613297"/>
      <w:r w:rsidRPr="008241C1">
        <w:rPr>
          <w:rFonts w:eastAsia="Times New Roman"/>
          <w:lang w:val="en-US"/>
        </w:rPr>
        <w:t>4.2.3.4. Testing Environment</w:t>
      </w:r>
      <w:bookmarkEnd w:id="561"/>
    </w:p>
    <w:p w14:paraId="6762C782" w14:textId="184E3FEE" w:rsidR="008241C1" w:rsidRPr="008241C1" w:rsidRDefault="008241C1" w:rsidP="00DE399E">
      <w:pPr>
        <w:spacing w:after="0" w:line="360" w:lineRule="auto"/>
        <w:ind w:left="1080"/>
        <w:jc w:val="both"/>
        <w:rPr>
          <w:rFonts w:eastAsia="Times New Roman" w:cs="Times New Roman"/>
          <w:szCs w:val="26"/>
          <w:lang w:val="en"/>
        </w:rPr>
      </w:pPr>
      <w:r w:rsidRPr="008241C1">
        <w:rPr>
          <w:rFonts w:eastAsia="Times New Roman" w:cs="Times New Roman"/>
          <w:szCs w:val="26"/>
          <w:lang w:val="en"/>
        </w:rPr>
        <w:t>Personal computer with Internet connection to access the website.</w:t>
      </w:r>
    </w:p>
    <w:p w14:paraId="538CA862" w14:textId="77777777" w:rsidR="008241C1" w:rsidRPr="008241C1" w:rsidRDefault="008241C1" w:rsidP="008241C1">
      <w:pPr>
        <w:pStyle w:val="Heading4"/>
        <w:rPr>
          <w:rFonts w:eastAsia="Times New Roman"/>
          <w:lang w:val="en-US"/>
        </w:rPr>
      </w:pPr>
      <w:bookmarkStart w:id="562" w:name="_Toc153613298"/>
      <w:r w:rsidRPr="008241C1">
        <w:rPr>
          <w:rFonts w:eastAsia="Times New Roman"/>
          <w:lang w:val="en-US"/>
        </w:rPr>
        <w:lastRenderedPageBreak/>
        <w:t>4.2.3.5. Test role</w:t>
      </w:r>
      <w:bookmarkEnd w:id="562"/>
    </w:p>
    <w:p w14:paraId="5B60788A" w14:textId="4884DA7A" w:rsidR="00633B9F" w:rsidRDefault="00633B9F" w:rsidP="00633B9F">
      <w:pPr>
        <w:pStyle w:val="Caption"/>
        <w:keepNext/>
        <w:jc w:val="center"/>
      </w:pPr>
      <w:bookmarkStart w:id="563" w:name="_Toc153613407"/>
      <w:r>
        <w:t xml:space="preserve">Table </w:t>
      </w:r>
      <w:r>
        <w:fldChar w:fldCharType="begin"/>
      </w:r>
      <w:r>
        <w:instrText xml:space="preserve"> SEQ Table \* ARABIC </w:instrText>
      </w:r>
      <w:r>
        <w:fldChar w:fldCharType="separate"/>
      </w:r>
      <w:r w:rsidR="00B70F4E">
        <w:t>22</w:t>
      </w:r>
      <w:r>
        <w:fldChar w:fldCharType="end"/>
      </w:r>
      <w:r>
        <w:rPr>
          <w:lang w:val="en-US"/>
        </w:rPr>
        <w:t xml:space="preserve"> Test Role</w:t>
      </w:r>
      <w:bookmarkEnd w:id="563"/>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0"/>
        <w:gridCol w:w="6570"/>
      </w:tblGrid>
      <w:tr w:rsidR="008241C1" w:rsidRPr="008241C1" w14:paraId="7D136A70" w14:textId="77777777" w:rsidTr="00C37EF8">
        <w:trPr>
          <w:cantSplit/>
          <w:trHeight w:val="440"/>
        </w:trPr>
        <w:tc>
          <w:tcPr>
            <w:tcW w:w="2700" w:type="dxa"/>
            <w:shd w:val="clear" w:color="auto" w:fill="auto"/>
            <w:vAlign w:val="center"/>
          </w:tcPr>
          <w:p w14:paraId="56248F7E" w14:textId="77777777" w:rsidR="008241C1" w:rsidRPr="008241C1" w:rsidRDefault="008241C1" w:rsidP="008241C1">
            <w:pPr>
              <w:widowControl w:val="0"/>
              <w:spacing w:after="0" w:line="360" w:lineRule="auto"/>
              <w:jc w:val="center"/>
              <w:rPr>
                <w:rFonts w:eastAsia="MS Mincho" w:cs="Times New Roman"/>
                <w:b/>
                <w:snapToGrid w:val="0"/>
                <w:szCs w:val="26"/>
                <w:lang w:val="en"/>
              </w:rPr>
            </w:pPr>
            <w:r w:rsidRPr="008241C1">
              <w:rPr>
                <w:rFonts w:eastAsia="MS Mincho" w:cs="Times New Roman"/>
                <w:b/>
                <w:snapToGrid w:val="0"/>
                <w:szCs w:val="26"/>
                <w:lang w:val="en"/>
              </w:rPr>
              <w:t xml:space="preserve">   Member</w:t>
            </w:r>
          </w:p>
        </w:tc>
        <w:tc>
          <w:tcPr>
            <w:tcW w:w="6570" w:type="dxa"/>
            <w:shd w:val="clear" w:color="auto" w:fill="auto"/>
            <w:vAlign w:val="center"/>
          </w:tcPr>
          <w:p w14:paraId="53A1B116" w14:textId="77777777" w:rsidR="008241C1" w:rsidRPr="008241C1" w:rsidRDefault="008241C1" w:rsidP="008241C1">
            <w:pPr>
              <w:widowControl w:val="0"/>
              <w:spacing w:after="0" w:line="360" w:lineRule="auto"/>
              <w:jc w:val="center"/>
              <w:rPr>
                <w:rFonts w:eastAsia="MS Mincho" w:cs="Times New Roman"/>
                <w:b/>
                <w:snapToGrid w:val="0"/>
                <w:szCs w:val="26"/>
                <w:lang w:val="en"/>
              </w:rPr>
            </w:pPr>
            <w:r w:rsidRPr="008241C1">
              <w:rPr>
                <w:rFonts w:eastAsia="MS Mincho" w:cs="Times New Roman"/>
                <w:b/>
                <w:snapToGrid w:val="0"/>
                <w:szCs w:val="26"/>
                <w:lang w:val="en"/>
              </w:rPr>
              <w:t>Role</w:t>
            </w:r>
          </w:p>
        </w:tc>
      </w:tr>
      <w:tr w:rsidR="008241C1" w:rsidRPr="008241C1" w14:paraId="29768ADE" w14:textId="77777777" w:rsidTr="00C37EF8">
        <w:trPr>
          <w:cantSplit/>
          <w:trHeight w:val="720"/>
        </w:trPr>
        <w:tc>
          <w:tcPr>
            <w:tcW w:w="2700" w:type="dxa"/>
            <w:vAlign w:val="center"/>
          </w:tcPr>
          <w:p w14:paraId="6CE73588" w14:textId="537BEED0" w:rsidR="008241C1" w:rsidRPr="008241C1" w:rsidRDefault="008241C1" w:rsidP="008241C1">
            <w:pPr>
              <w:spacing w:after="0" w:line="360" w:lineRule="auto"/>
              <w:ind w:left="43"/>
              <w:jc w:val="center"/>
              <w:rPr>
                <w:rFonts w:eastAsia="MS Mincho" w:cs="Times New Roman"/>
                <w:snapToGrid w:val="0"/>
                <w:szCs w:val="26"/>
                <w:lang w:val="en-US"/>
              </w:rPr>
            </w:pPr>
            <w:r>
              <w:rPr>
                <w:rFonts w:eastAsia="MS Mincho" w:cs="Times New Roman"/>
                <w:snapToGrid w:val="0"/>
                <w:szCs w:val="26"/>
                <w:lang w:val="en-US"/>
              </w:rPr>
              <w:t>Trương Chí Kiên</w:t>
            </w:r>
          </w:p>
        </w:tc>
        <w:tc>
          <w:tcPr>
            <w:tcW w:w="6570" w:type="dxa"/>
            <w:vAlign w:val="center"/>
          </w:tcPr>
          <w:p w14:paraId="7CFDA381" w14:textId="77777777" w:rsidR="008241C1" w:rsidRPr="008241C1" w:rsidRDefault="008241C1" w:rsidP="008241C1">
            <w:pPr>
              <w:keepLines/>
              <w:numPr>
                <w:ilvl w:val="12"/>
                <w:numId w:val="0"/>
              </w:numPr>
              <w:spacing w:after="0" w:line="360" w:lineRule="auto"/>
              <w:jc w:val="both"/>
              <w:rPr>
                <w:rFonts w:eastAsia="Times New Roman" w:cs="Times New Roman"/>
                <w:szCs w:val="26"/>
              </w:rPr>
            </w:pPr>
            <w:r w:rsidRPr="008241C1">
              <w:rPr>
                <w:rFonts w:eastAsia="Times New Roman" w:cs="Times New Roman"/>
                <w:szCs w:val="26"/>
              </w:rPr>
              <w:t xml:space="preserve">Test Designer / Tester: </w:t>
            </w:r>
            <w:r w:rsidRPr="008241C1">
              <w:rPr>
                <w:rFonts w:eastAsia="Times New Roman" w:cs="Times New Roman"/>
                <w:szCs w:val="26"/>
                <w:lang w:val="en"/>
              </w:rPr>
              <w:t>Design and write test cases, execute test cases for functionality on user module, review Test Plan</w:t>
            </w:r>
          </w:p>
        </w:tc>
      </w:tr>
      <w:tr w:rsidR="008241C1" w:rsidRPr="008241C1" w14:paraId="3A6FA694" w14:textId="77777777" w:rsidTr="00C37EF8">
        <w:trPr>
          <w:cantSplit/>
          <w:trHeight w:val="720"/>
        </w:trPr>
        <w:tc>
          <w:tcPr>
            <w:tcW w:w="2700" w:type="dxa"/>
            <w:vAlign w:val="center"/>
          </w:tcPr>
          <w:p w14:paraId="43BA3BFE" w14:textId="59F03206" w:rsidR="008241C1" w:rsidRPr="008241C1" w:rsidRDefault="008241C1" w:rsidP="008241C1">
            <w:pPr>
              <w:spacing w:after="0" w:line="360" w:lineRule="auto"/>
              <w:ind w:left="43"/>
              <w:jc w:val="center"/>
              <w:rPr>
                <w:rFonts w:eastAsia="MS Mincho" w:cs="Times New Roman"/>
                <w:snapToGrid w:val="0"/>
                <w:szCs w:val="26"/>
                <w:lang w:val="en-US"/>
              </w:rPr>
            </w:pPr>
            <w:r>
              <w:rPr>
                <w:rFonts w:eastAsia="MS Mincho" w:cs="Times New Roman"/>
                <w:snapToGrid w:val="0"/>
                <w:szCs w:val="26"/>
                <w:lang w:val="en-US"/>
              </w:rPr>
              <w:t>Nguyễn Hoàng Nhân</w:t>
            </w:r>
          </w:p>
        </w:tc>
        <w:tc>
          <w:tcPr>
            <w:tcW w:w="6570" w:type="dxa"/>
            <w:vAlign w:val="center"/>
          </w:tcPr>
          <w:p w14:paraId="5A9C54D7" w14:textId="77777777" w:rsidR="008241C1" w:rsidRPr="008241C1" w:rsidRDefault="008241C1" w:rsidP="008241C1">
            <w:pPr>
              <w:keepLines/>
              <w:numPr>
                <w:ilvl w:val="12"/>
                <w:numId w:val="0"/>
              </w:numPr>
              <w:spacing w:after="0" w:line="360" w:lineRule="auto"/>
              <w:jc w:val="both"/>
              <w:rPr>
                <w:rFonts w:eastAsia="Times New Roman" w:cs="Times New Roman"/>
                <w:szCs w:val="26"/>
              </w:rPr>
            </w:pPr>
            <w:r w:rsidRPr="008241C1">
              <w:rPr>
                <w:rFonts w:eastAsia="Times New Roman" w:cs="Times New Roman"/>
                <w:szCs w:val="26"/>
                <w:lang w:val="en"/>
              </w:rPr>
              <w:t>Test Manager / Test Designer / Tester: Make a test plan, manage the progress of test activities, design additional test cases and execute test cases on the user module, review the Test Plan</w:t>
            </w:r>
          </w:p>
        </w:tc>
      </w:tr>
      <w:tr w:rsidR="008241C1" w:rsidRPr="008241C1" w14:paraId="7223C657" w14:textId="77777777" w:rsidTr="00C37EF8">
        <w:trPr>
          <w:cantSplit/>
          <w:trHeight w:val="720"/>
        </w:trPr>
        <w:tc>
          <w:tcPr>
            <w:tcW w:w="2700" w:type="dxa"/>
            <w:vAlign w:val="center"/>
          </w:tcPr>
          <w:p w14:paraId="685659E0" w14:textId="2FF3DE2F" w:rsidR="008241C1" w:rsidRPr="008241C1" w:rsidRDefault="008241C1" w:rsidP="008241C1">
            <w:pPr>
              <w:spacing w:after="0" w:line="360" w:lineRule="auto"/>
              <w:ind w:left="43"/>
              <w:jc w:val="center"/>
              <w:rPr>
                <w:rFonts w:eastAsia="MS Mincho" w:cs="Times New Roman"/>
                <w:snapToGrid w:val="0"/>
                <w:szCs w:val="26"/>
                <w:lang w:val="en-US"/>
              </w:rPr>
            </w:pPr>
            <w:r>
              <w:rPr>
                <w:rFonts w:eastAsia="MS Mincho" w:cs="Times New Roman"/>
                <w:snapToGrid w:val="0"/>
                <w:szCs w:val="26"/>
                <w:lang w:val="en-US"/>
              </w:rPr>
              <w:t>Lê Hoàng Lâm</w:t>
            </w:r>
          </w:p>
        </w:tc>
        <w:tc>
          <w:tcPr>
            <w:tcW w:w="6570" w:type="dxa"/>
            <w:vAlign w:val="center"/>
          </w:tcPr>
          <w:p w14:paraId="53C2C59C" w14:textId="77777777" w:rsidR="008241C1" w:rsidRPr="008241C1" w:rsidRDefault="008241C1" w:rsidP="008241C1">
            <w:pPr>
              <w:keepLines/>
              <w:numPr>
                <w:ilvl w:val="12"/>
                <w:numId w:val="0"/>
              </w:numPr>
              <w:spacing w:after="0" w:line="360" w:lineRule="auto"/>
              <w:jc w:val="both"/>
              <w:rPr>
                <w:rFonts w:eastAsia="Times New Roman" w:cs="Times New Roman"/>
                <w:szCs w:val="26"/>
              </w:rPr>
            </w:pPr>
            <w:r w:rsidRPr="008241C1">
              <w:rPr>
                <w:rFonts w:eastAsia="Times New Roman" w:cs="Times New Roman"/>
                <w:szCs w:val="26"/>
                <w:lang w:val="en"/>
              </w:rPr>
              <w:t>Test Designer / Tester: Design and write test cases, execute test cases for functionality on admin module, review Test Plan</w:t>
            </w:r>
          </w:p>
        </w:tc>
      </w:tr>
      <w:tr w:rsidR="008241C1" w:rsidRPr="008241C1" w14:paraId="0548CF0B" w14:textId="77777777" w:rsidTr="00C37EF8">
        <w:trPr>
          <w:cantSplit/>
          <w:trHeight w:val="720"/>
        </w:trPr>
        <w:tc>
          <w:tcPr>
            <w:tcW w:w="2700" w:type="dxa"/>
            <w:vAlign w:val="center"/>
          </w:tcPr>
          <w:p w14:paraId="617CDB2F" w14:textId="33603629" w:rsidR="008241C1" w:rsidRPr="008241C1" w:rsidRDefault="008241C1" w:rsidP="008241C1">
            <w:pPr>
              <w:spacing w:after="0" w:line="360" w:lineRule="auto"/>
              <w:ind w:left="43"/>
              <w:jc w:val="center"/>
              <w:rPr>
                <w:rFonts w:eastAsia="MS Mincho" w:cs="Times New Roman"/>
                <w:snapToGrid w:val="0"/>
                <w:szCs w:val="26"/>
                <w:lang w:val="en-US"/>
              </w:rPr>
            </w:pPr>
            <w:r>
              <w:rPr>
                <w:rFonts w:eastAsia="MS Mincho" w:cs="Times New Roman"/>
                <w:snapToGrid w:val="0"/>
                <w:szCs w:val="26"/>
                <w:lang w:val="en-US"/>
              </w:rPr>
              <w:t>Võ Minh Hưng</w:t>
            </w:r>
          </w:p>
        </w:tc>
        <w:tc>
          <w:tcPr>
            <w:tcW w:w="6570" w:type="dxa"/>
            <w:vAlign w:val="center"/>
          </w:tcPr>
          <w:p w14:paraId="0DF1835A" w14:textId="77777777" w:rsidR="008241C1" w:rsidRPr="008241C1" w:rsidRDefault="008241C1" w:rsidP="008241C1">
            <w:pPr>
              <w:keepLines/>
              <w:numPr>
                <w:ilvl w:val="12"/>
                <w:numId w:val="0"/>
              </w:numPr>
              <w:spacing w:after="0" w:line="360" w:lineRule="auto"/>
              <w:jc w:val="both"/>
              <w:rPr>
                <w:rFonts w:eastAsia="Times New Roman" w:cs="Times New Roman"/>
                <w:szCs w:val="26"/>
              </w:rPr>
            </w:pPr>
            <w:r w:rsidRPr="008241C1">
              <w:rPr>
                <w:rFonts w:eastAsia="Times New Roman" w:cs="Times New Roman"/>
                <w:szCs w:val="26"/>
                <w:lang w:val="en"/>
              </w:rPr>
              <w:t>Test Designer / Tester: Design and write test cases, execute test cases for functionality on admin module, review Test Plan</w:t>
            </w:r>
          </w:p>
        </w:tc>
      </w:tr>
    </w:tbl>
    <w:p w14:paraId="553B8713" w14:textId="15F721C3" w:rsidR="008241C1" w:rsidRPr="008241C1" w:rsidRDefault="008241C1" w:rsidP="008241C1">
      <w:pPr>
        <w:pStyle w:val="Heading3"/>
        <w:rPr>
          <w:rFonts w:eastAsia="Yu Gothic Light"/>
          <w:lang w:val="en-US"/>
        </w:rPr>
      </w:pPr>
      <w:bookmarkStart w:id="564" w:name="_Toc135002249"/>
      <w:bookmarkStart w:id="565" w:name="_Toc135004670"/>
      <w:bookmarkStart w:id="566" w:name="_Toc135166938"/>
      <w:bookmarkStart w:id="567" w:name="_Toc135170117"/>
      <w:bookmarkStart w:id="568" w:name="_Toc135351343"/>
      <w:bookmarkStart w:id="569" w:name="_Toc136816652"/>
      <w:bookmarkStart w:id="570" w:name="_Toc153613299"/>
      <w:r w:rsidRPr="008241C1">
        <w:rPr>
          <w:rFonts w:eastAsia="Yu Gothic Light"/>
          <w:lang w:val="en-US"/>
        </w:rPr>
        <w:t>4.2.4 Testing strategy</w:t>
      </w:r>
      <w:bookmarkEnd w:id="564"/>
      <w:bookmarkEnd w:id="565"/>
      <w:bookmarkEnd w:id="566"/>
      <w:bookmarkEnd w:id="567"/>
      <w:bookmarkEnd w:id="568"/>
      <w:bookmarkEnd w:id="569"/>
      <w:bookmarkEnd w:id="570"/>
    </w:p>
    <w:p w14:paraId="67B9D8F0" w14:textId="77777777" w:rsidR="008241C1" w:rsidRPr="008241C1" w:rsidRDefault="008241C1" w:rsidP="008241C1">
      <w:pPr>
        <w:shd w:val="clear" w:color="auto" w:fill="FFFFFF" w:themeFill="background1"/>
        <w:spacing w:after="0" w:line="360" w:lineRule="auto"/>
        <w:ind w:left="360" w:firstLine="360"/>
        <w:rPr>
          <w:rFonts w:eastAsia="Times New Roman" w:cs="Times New Roman"/>
          <w:szCs w:val="26"/>
          <w:lang w:val="en-US"/>
        </w:rPr>
      </w:pPr>
      <w:r w:rsidRPr="008241C1">
        <w:rPr>
          <w:rFonts w:eastAsia="Times New Roman" w:cs="Times New Roman"/>
          <w:szCs w:val="26"/>
          <w:lang w:val="en-US"/>
        </w:rPr>
        <w:t>- The General Testing Process Approach will be used to perform testing.</w:t>
      </w:r>
    </w:p>
    <w:p w14:paraId="7748163B" w14:textId="77777777" w:rsidR="00633B9F" w:rsidRDefault="008241C1" w:rsidP="00633B9F">
      <w:pPr>
        <w:keepNext/>
        <w:shd w:val="clear" w:color="auto" w:fill="FFFFFF"/>
        <w:spacing w:before="100" w:beforeAutospacing="1" w:after="120" w:line="360" w:lineRule="auto"/>
      </w:pPr>
      <w:r w:rsidRPr="008241C1">
        <w:rPr>
          <w:rFonts w:eastAsia="Times New Roman" w:cs="Times New Roman"/>
          <w:noProof/>
          <w:szCs w:val="26"/>
          <w:lang w:val="en-US"/>
        </w:rPr>
        <w:drawing>
          <wp:inline distT="0" distB="0" distL="0" distR="0" wp14:anchorId="21A8FE4A" wp14:editId="12E68721">
            <wp:extent cx="5895975" cy="2205824"/>
            <wp:effectExtent l="19050" t="19050" r="9525" b="23495"/>
            <wp:docPr id="320787185" name="Picture 320787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stretch>
                      <a:fillRect/>
                    </a:stretch>
                  </pic:blipFill>
                  <pic:spPr>
                    <a:xfrm>
                      <a:off x="0" y="0"/>
                      <a:ext cx="6029424" cy="2255751"/>
                    </a:xfrm>
                    <a:prstGeom prst="rect">
                      <a:avLst/>
                    </a:prstGeom>
                    <a:ln>
                      <a:solidFill>
                        <a:srgbClr val="E7E6E6">
                          <a:lumMod val="75000"/>
                        </a:srgbClr>
                      </a:solidFill>
                    </a:ln>
                  </pic:spPr>
                </pic:pic>
              </a:graphicData>
            </a:graphic>
          </wp:inline>
        </w:drawing>
      </w:r>
    </w:p>
    <w:p w14:paraId="5FC464C0" w14:textId="788292A2" w:rsidR="008241C1" w:rsidRPr="008241C1" w:rsidRDefault="00633B9F" w:rsidP="00633B9F">
      <w:pPr>
        <w:pStyle w:val="Caption"/>
        <w:jc w:val="center"/>
        <w:rPr>
          <w:rFonts w:eastAsia="Times New Roman"/>
          <w:szCs w:val="26"/>
          <w:lang w:val="en-US"/>
        </w:rPr>
      </w:pPr>
      <w:bookmarkStart w:id="571" w:name="_Toc153613343"/>
      <w:r>
        <w:t xml:space="preserve">Figure </w:t>
      </w:r>
      <w:r>
        <w:fldChar w:fldCharType="begin"/>
      </w:r>
      <w:r>
        <w:instrText xml:space="preserve"> SEQ Figure \* ARABIC </w:instrText>
      </w:r>
      <w:r>
        <w:fldChar w:fldCharType="separate"/>
      </w:r>
      <w:r w:rsidR="00F073DD">
        <w:t>6</w:t>
      </w:r>
      <w:r>
        <w:fldChar w:fldCharType="end"/>
      </w:r>
      <w:r>
        <w:rPr>
          <w:lang w:val="en-US"/>
        </w:rPr>
        <w:t xml:space="preserve"> Testing strategy</w:t>
      </w:r>
      <w:bookmarkEnd w:id="571"/>
    </w:p>
    <w:p w14:paraId="0C59F35E" w14:textId="77777777" w:rsidR="008241C1" w:rsidRPr="008241C1" w:rsidRDefault="008241C1" w:rsidP="008241C1">
      <w:pPr>
        <w:rPr>
          <w:rFonts w:eastAsia="Times New Roman" w:cs="Times New Roman"/>
          <w:szCs w:val="26"/>
          <w:lang w:val="en-US"/>
        </w:rPr>
      </w:pPr>
      <w:r w:rsidRPr="008241C1">
        <w:rPr>
          <w:rFonts w:eastAsia="Times New Roman" w:cs="Times New Roman"/>
          <w:szCs w:val="26"/>
          <w:lang w:val="en-US"/>
        </w:rPr>
        <w:br w:type="page"/>
      </w:r>
    </w:p>
    <w:p w14:paraId="71DA19EA" w14:textId="77777777" w:rsidR="008241C1" w:rsidRPr="008241C1" w:rsidRDefault="008241C1" w:rsidP="008241C1">
      <w:pPr>
        <w:shd w:val="clear" w:color="auto" w:fill="FFFFFF"/>
        <w:spacing w:before="100" w:beforeAutospacing="1" w:after="120" w:line="360" w:lineRule="auto"/>
        <w:ind w:left="360" w:firstLine="360"/>
        <w:rPr>
          <w:rFonts w:eastAsia="Times New Roman" w:cs="Times New Roman"/>
          <w:szCs w:val="26"/>
          <w:lang w:val="en-US"/>
        </w:rPr>
      </w:pPr>
      <w:r w:rsidRPr="008241C1">
        <w:rPr>
          <w:rFonts w:eastAsia="Times New Roman" w:cs="Times New Roman"/>
          <w:szCs w:val="26"/>
          <w:lang w:val="en-US"/>
        </w:rPr>
        <w:lastRenderedPageBreak/>
        <w:t>-  Functional testing.</w:t>
      </w:r>
    </w:p>
    <w:p w14:paraId="725D490E" w14:textId="29989772" w:rsidR="00C37EF8" w:rsidRDefault="00C37EF8" w:rsidP="00C37EF8">
      <w:pPr>
        <w:pStyle w:val="Caption"/>
        <w:keepNext/>
        <w:jc w:val="center"/>
      </w:pPr>
      <w:bookmarkStart w:id="572" w:name="_Toc153613408"/>
      <w:r>
        <w:t xml:space="preserve">Table </w:t>
      </w:r>
      <w:r>
        <w:fldChar w:fldCharType="begin"/>
      </w:r>
      <w:r>
        <w:instrText xml:space="preserve"> SEQ Table \* ARABIC </w:instrText>
      </w:r>
      <w:r>
        <w:fldChar w:fldCharType="separate"/>
      </w:r>
      <w:r w:rsidR="00B70F4E">
        <w:t>23</w:t>
      </w:r>
      <w:r>
        <w:fldChar w:fldCharType="end"/>
      </w:r>
      <w:r>
        <w:rPr>
          <w:lang w:val="en-US"/>
        </w:rPr>
        <w:t xml:space="preserve"> Functional testing</w:t>
      </w:r>
      <w:bookmarkEnd w:id="572"/>
    </w:p>
    <w:tbl>
      <w:tblPr>
        <w:tblW w:w="9360"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1E0" w:firstRow="1" w:lastRow="1" w:firstColumn="1" w:lastColumn="1" w:noHBand="0" w:noVBand="0"/>
      </w:tblPr>
      <w:tblGrid>
        <w:gridCol w:w="2880"/>
        <w:gridCol w:w="6480"/>
      </w:tblGrid>
      <w:tr w:rsidR="008241C1" w:rsidRPr="008241C1" w14:paraId="3949279C" w14:textId="77777777" w:rsidTr="00C37EF8">
        <w:tc>
          <w:tcPr>
            <w:tcW w:w="2880" w:type="dxa"/>
            <w:tcBorders>
              <w:top w:val="single" w:sz="4" w:space="0" w:color="999999"/>
              <w:left w:val="single" w:sz="4" w:space="0" w:color="999999"/>
              <w:bottom w:val="single" w:sz="4" w:space="0" w:color="999999"/>
              <w:right w:val="single" w:sz="4" w:space="0" w:color="999999"/>
            </w:tcBorders>
            <w:vAlign w:val="center"/>
          </w:tcPr>
          <w:p w14:paraId="57210BC2" w14:textId="77777777" w:rsidR="008241C1" w:rsidRPr="008241C1" w:rsidRDefault="008241C1" w:rsidP="008241C1">
            <w:pPr>
              <w:spacing w:before="60" w:after="60" w:line="360" w:lineRule="auto"/>
              <w:jc w:val="center"/>
              <w:rPr>
                <w:rFonts w:eastAsia="Times New Roman" w:cs="Times New Roman"/>
                <w:szCs w:val="26"/>
                <w:lang w:val="en-US"/>
              </w:rPr>
            </w:pPr>
            <w:r w:rsidRPr="008241C1">
              <w:rPr>
                <w:rFonts w:eastAsia="Times New Roman" w:cs="Times New Roman"/>
                <w:szCs w:val="26"/>
                <w:lang w:val="en-US"/>
              </w:rPr>
              <w:t>Purpose of testing</w:t>
            </w:r>
          </w:p>
        </w:tc>
        <w:tc>
          <w:tcPr>
            <w:tcW w:w="6480" w:type="dxa"/>
            <w:tcBorders>
              <w:top w:val="single" w:sz="4" w:space="0" w:color="999999"/>
              <w:left w:val="single" w:sz="4" w:space="0" w:color="999999"/>
              <w:bottom w:val="single" w:sz="4" w:space="0" w:color="999999"/>
              <w:right w:val="single" w:sz="4" w:space="0" w:color="999999"/>
            </w:tcBorders>
            <w:vAlign w:val="center"/>
          </w:tcPr>
          <w:p w14:paraId="29CD0518" w14:textId="77777777" w:rsidR="008241C1" w:rsidRPr="008241C1" w:rsidRDefault="008241C1" w:rsidP="008241C1">
            <w:pPr>
              <w:spacing w:before="60" w:after="60" w:line="360" w:lineRule="auto"/>
              <w:ind w:firstLine="354"/>
              <w:rPr>
                <w:rFonts w:eastAsia="Times New Roman" w:cs="Times New Roman"/>
                <w:szCs w:val="26"/>
                <w:lang w:val="en-US"/>
              </w:rPr>
            </w:pPr>
            <w:r w:rsidRPr="008241C1">
              <w:rPr>
                <w:rFonts w:eastAsia="Times New Roman" w:cs="Times New Roman"/>
                <w:szCs w:val="26"/>
                <w:lang w:val="en-US"/>
              </w:rPr>
              <w:t>Ensure that the functions are tested and operating accurately according to the required specifications.</w:t>
            </w:r>
          </w:p>
        </w:tc>
      </w:tr>
      <w:tr w:rsidR="008241C1" w:rsidRPr="008241C1" w14:paraId="7101E828" w14:textId="77777777" w:rsidTr="00C37EF8">
        <w:tc>
          <w:tcPr>
            <w:tcW w:w="2880" w:type="dxa"/>
            <w:tcBorders>
              <w:top w:val="single" w:sz="4" w:space="0" w:color="999999"/>
              <w:left w:val="single" w:sz="4" w:space="0" w:color="999999"/>
              <w:bottom w:val="single" w:sz="4" w:space="0" w:color="999999"/>
              <w:right w:val="single" w:sz="4" w:space="0" w:color="999999"/>
            </w:tcBorders>
            <w:vAlign w:val="center"/>
          </w:tcPr>
          <w:p w14:paraId="468166DC" w14:textId="77777777" w:rsidR="008241C1" w:rsidRPr="008241C1" w:rsidRDefault="008241C1" w:rsidP="008241C1">
            <w:pPr>
              <w:spacing w:before="60" w:after="60" w:line="360" w:lineRule="auto"/>
              <w:jc w:val="center"/>
              <w:rPr>
                <w:rFonts w:eastAsia="Times New Roman" w:cs="Times New Roman"/>
                <w:szCs w:val="26"/>
                <w:lang w:val="en-US"/>
              </w:rPr>
            </w:pPr>
            <w:r w:rsidRPr="008241C1">
              <w:rPr>
                <w:rFonts w:eastAsia="Times New Roman" w:cs="Times New Roman"/>
                <w:szCs w:val="26"/>
                <w:lang w:val="en-US"/>
              </w:rPr>
              <w:t>Technology</w:t>
            </w:r>
          </w:p>
        </w:tc>
        <w:tc>
          <w:tcPr>
            <w:tcW w:w="6480" w:type="dxa"/>
            <w:tcBorders>
              <w:top w:val="single" w:sz="4" w:space="0" w:color="999999"/>
              <w:left w:val="single" w:sz="4" w:space="0" w:color="999999"/>
              <w:bottom w:val="single" w:sz="4" w:space="0" w:color="999999"/>
              <w:right w:val="single" w:sz="4" w:space="0" w:color="999999"/>
            </w:tcBorders>
            <w:vAlign w:val="center"/>
          </w:tcPr>
          <w:p w14:paraId="6D53E1EE" w14:textId="77777777" w:rsidR="008241C1" w:rsidRPr="008241C1" w:rsidRDefault="008241C1" w:rsidP="008241C1">
            <w:pPr>
              <w:spacing w:after="0" w:line="360" w:lineRule="auto"/>
              <w:ind w:firstLine="354"/>
              <w:rPr>
                <w:rFonts w:eastAsia="Times New Roman" w:cs="Times New Roman"/>
                <w:szCs w:val="26"/>
                <w:lang w:val="en-US"/>
              </w:rPr>
            </w:pPr>
            <w:r w:rsidRPr="008241C1">
              <w:rPr>
                <w:rFonts w:eastAsia="Times New Roman" w:cs="Times New Roman"/>
                <w:szCs w:val="26"/>
                <w:lang w:val="en-US"/>
              </w:rPr>
              <w:t>Execute all possible test cases for each functional group, using both valid and invalid data, to determine:</w:t>
            </w:r>
          </w:p>
          <w:p w14:paraId="460F69C3" w14:textId="77777777" w:rsidR="008241C1" w:rsidRPr="008241C1" w:rsidRDefault="008241C1" w:rsidP="008241C1">
            <w:pPr>
              <w:numPr>
                <w:ilvl w:val="0"/>
                <w:numId w:val="36"/>
              </w:numPr>
              <w:spacing w:after="0" w:line="360" w:lineRule="auto"/>
              <w:ind w:left="0" w:firstLine="354"/>
              <w:rPr>
                <w:rFonts w:eastAsia="Times New Roman" w:cs="Times New Roman"/>
                <w:szCs w:val="26"/>
                <w:lang w:val="en-US"/>
              </w:rPr>
            </w:pPr>
            <w:r w:rsidRPr="008241C1">
              <w:rPr>
                <w:rFonts w:eastAsia="Times New Roman" w:cs="Times New Roman"/>
                <w:szCs w:val="26"/>
                <w:lang w:val="en-US"/>
              </w:rPr>
              <w:t>The expected results when valid data is used.</w:t>
            </w:r>
          </w:p>
          <w:p w14:paraId="585932E2" w14:textId="77777777" w:rsidR="008241C1" w:rsidRPr="008241C1" w:rsidRDefault="008241C1" w:rsidP="008241C1">
            <w:pPr>
              <w:numPr>
                <w:ilvl w:val="0"/>
                <w:numId w:val="36"/>
              </w:numPr>
              <w:spacing w:after="0" w:line="360" w:lineRule="auto"/>
              <w:ind w:left="0" w:firstLine="354"/>
              <w:rPr>
                <w:rFonts w:eastAsia="Times New Roman" w:cs="Times New Roman"/>
                <w:szCs w:val="26"/>
                <w:lang w:val="en-US"/>
              </w:rPr>
            </w:pPr>
            <w:r w:rsidRPr="008241C1">
              <w:rPr>
                <w:rFonts w:eastAsia="Times New Roman" w:cs="Times New Roman"/>
                <w:szCs w:val="26"/>
                <w:lang w:val="en-US"/>
              </w:rPr>
              <w:t>Appropriate warnings are displayed when invalid data is used.</w:t>
            </w:r>
          </w:p>
        </w:tc>
      </w:tr>
      <w:tr w:rsidR="008241C1" w:rsidRPr="008241C1" w14:paraId="07D4D8EB" w14:textId="77777777" w:rsidTr="00C37EF8">
        <w:tc>
          <w:tcPr>
            <w:tcW w:w="2880" w:type="dxa"/>
            <w:tcBorders>
              <w:top w:val="single" w:sz="4" w:space="0" w:color="999999"/>
              <w:left w:val="single" w:sz="4" w:space="0" w:color="999999"/>
              <w:bottom w:val="single" w:sz="4" w:space="0" w:color="999999"/>
              <w:right w:val="single" w:sz="4" w:space="0" w:color="999999"/>
            </w:tcBorders>
            <w:vAlign w:val="center"/>
          </w:tcPr>
          <w:p w14:paraId="7134417C" w14:textId="77777777" w:rsidR="008241C1" w:rsidRPr="008241C1" w:rsidRDefault="008241C1" w:rsidP="008241C1">
            <w:pPr>
              <w:spacing w:before="60" w:after="60" w:line="360" w:lineRule="auto"/>
              <w:jc w:val="center"/>
              <w:rPr>
                <w:rFonts w:eastAsia="Times New Roman" w:cs="Times New Roman"/>
                <w:szCs w:val="26"/>
                <w:lang w:val="en-US"/>
              </w:rPr>
            </w:pPr>
            <w:r w:rsidRPr="008241C1">
              <w:rPr>
                <w:rFonts w:eastAsia="Times New Roman" w:cs="Times New Roman"/>
                <w:szCs w:val="26"/>
                <w:lang w:val="en-US"/>
              </w:rPr>
              <w:t>Stopping criterion</w:t>
            </w:r>
          </w:p>
        </w:tc>
        <w:tc>
          <w:tcPr>
            <w:tcW w:w="6480" w:type="dxa"/>
            <w:tcBorders>
              <w:top w:val="single" w:sz="4" w:space="0" w:color="999999"/>
              <w:left w:val="single" w:sz="4" w:space="0" w:color="999999"/>
              <w:bottom w:val="single" w:sz="4" w:space="0" w:color="999999"/>
              <w:right w:val="single" w:sz="4" w:space="0" w:color="999999"/>
            </w:tcBorders>
            <w:vAlign w:val="center"/>
          </w:tcPr>
          <w:p w14:paraId="7CC13518" w14:textId="77777777" w:rsidR="008241C1" w:rsidRPr="008241C1" w:rsidRDefault="008241C1" w:rsidP="008241C1">
            <w:pPr>
              <w:spacing w:before="60" w:after="60" w:line="360" w:lineRule="auto"/>
              <w:ind w:firstLine="354"/>
              <w:rPr>
                <w:rFonts w:eastAsia="Times New Roman" w:cs="Times New Roman"/>
                <w:szCs w:val="26"/>
                <w:lang w:val="en-US"/>
              </w:rPr>
            </w:pPr>
            <w:r w:rsidRPr="008241C1">
              <w:rPr>
                <w:rFonts w:eastAsia="Times New Roman" w:cs="Times New Roman"/>
                <w:szCs w:val="26"/>
                <w:lang w:val="en-US"/>
              </w:rPr>
              <w:t>All designed test cases have been executed.</w:t>
            </w:r>
          </w:p>
          <w:p w14:paraId="1B1ECE16" w14:textId="77777777" w:rsidR="008241C1" w:rsidRPr="008241C1" w:rsidRDefault="008241C1" w:rsidP="008241C1">
            <w:pPr>
              <w:spacing w:before="60" w:after="60" w:line="360" w:lineRule="auto"/>
              <w:ind w:firstLine="354"/>
              <w:rPr>
                <w:rFonts w:eastAsia="Times New Roman" w:cs="Times New Roman"/>
                <w:szCs w:val="26"/>
                <w:lang w:val="en-US"/>
              </w:rPr>
            </w:pPr>
            <w:r w:rsidRPr="008241C1">
              <w:rPr>
                <w:rFonts w:eastAsia="Times New Roman" w:cs="Times New Roman"/>
                <w:szCs w:val="26"/>
                <w:lang w:val="en-US"/>
              </w:rPr>
              <w:t>All found errors have been recorded with clear reasons to assist developers in fixing them.</w:t>
            </w:r>
          </w:p>
        </w:tc>
      </w:tr>
      <w:tr w:rsidR="008241C1" w:rsidRPr="008241C1" w14:paraId="6DB99045" w14:textId="77777777" w:rsidTr="00C37EF8">
        <w:tc>
          <w:tcPr>
            <w:tcW w:w="2880" w:type="dxa"/>
            <w:tcBorders>
              <w:top w:val="single" w:sz="4" w:space="0" w:color="999999"/>
              <w:left w:val="single" w:sz="4" w:space="0" w:color="999999"/>
              <w:bottom w:val="single" w:sz="4" w:space="0" w:color="999999"/>
              <w:right w:val="single" w:sz="4" w:space="0" w:color="999999"/>
            </w:tcBorders>
            <w:vAlign w:val="center"/>
          </w:tcPr>
          <w:p w14:paraId="0B926852" w14:textId="77777777" w:rsidR="008241C1" w:rsidRPr="008241C1" w:rsidRDefault="008241C1" w:rsidP="008241C1">
            <w:pPr>
              <w:spacing w:before="60" w:after="60" w:line="360" w:lineRule="auto"/>
              <w:jc w:val="center"/>
              <w:rPr>
                <w:rFonts w:eastAsia="Times New Roman" w:cs="Times New Roman"/>
                <w:szCs w:val="26"/>
                <w:lang w:val="en-US"/>
              </w:rPr>
            </w:pPr>
            <w:r w:rsidRPr="008241C1">
              <w:rPr>
                <w:rFonts w:eastAsia="Times New Roman" w:cs="Times New Roman"/>
                <w:szCs w:val="26"/>
                <w:lang w:val="en-US"/>
              </w:rPr>
              <w:t>Responsibility for testing.</w:t>
            </w:r>
          </w:p>
        </w:tc>
        <w:tc>
          <w:tcPr>
            <w:tcW w:w="6480" w:type="dxa"/>
            <w:tcBorders>
              <w:top w:val="single" w:sz="4" w:space="0" w:color="999999"/>
              <w:left w:val="single" w:sz="4" w:space="0" w:color="999999"/>
              <w:bottom w:val="single" w:sz="4" w:space="0" w:color="999999"/>
              <w:right w:val="single" w:sz="4" w:space="0" w:color="999999"/>
            </w:tcBorders>
            <w:vAlign w:val="center"/>
          </w:tcPr>
          <w:p w14:paraId="0AB8C711" w14:textId="77777777" w:rsidR="008241C1" w:rsidRPr="008241C1" w:rsidRDefault="008241C1" w:rsidP="008241C1">
            <w:pPr>
              <w:spacing w:before="60" w:after="60" w:line="360" w:lineRule="auto"/>
              <w:ind w:firstLine="354"/>
              <w:rPr>
                <w:rFonts w:eastAsia="Times New Roman" w:cs="Times New Roman"/>
                <w:szCs w:val="26"/>
                <w:lang w:val="en-US"/>
              </w:rPr>
            </w:pPr>
            <w:r w:rsidRPr="008241C1">
              <w:rPr>
                <w:rFonts w:eastAsia="Times New Roman" w:cs="Times New Roman"/>
                <w:szCs w:val="26"/>
                <w:lang w:val="en-US"/>
              </w:rPr>
              <w:t>Test Designer / Tester</w:t>
            </w:r>
          </w:p>
        </w:tc>
      </w:tr>
      <w:tr w:rsidR="008241C1" w:rsidRPr="008241C1" w14:paraId="0222C7F2" w14:textId="77777777" w:rsidTr="00C37EF8">
        <w:tc>
          <w:tcPr>
            <w:tcW w:w="2880" w:type="dxa"/>
            <w:tcBorders>
              <w:top w:val="single" w:sz="4" w:space="0" w:color="999999"/>
              <w:left w:val="single" w:sz="4" w:space="0" w:color="999999"/>
              <w:bottom w:val="single" w:sz="4" w:space="0" w:color="999999"/>
              <w:right w:val="single" w:sz="4" w:space="0" w:color="999999"/>
            </w:tcBorders>
            <w:vAlign w:val="center"/>
          </w:tcPr>
          <w:p w14:paraId="02E090A5" w14:textId="77777777" w:rsidR="008241C1" w:rsidRPr="008241C1" w:rsidRDefault="008241C1" w:rsidP="008241C1">
            <w:pPr>
              <w:spacing w:before="60" w:after="60" w:line="360" w:lineRule="auto"/>
              <w:jc w:val="center"/>
              <w:rPr>
                <w:rFonts w:eastAsia="Times New Roman" w:cs="Times New Roman"/>
                <w:szCs w:val="26"/>
                <w:lang w:val="en-US"/>
              </w:rPr>
            </w:pPr>
            <w:r w:rsidRPr="008241C1">
              <w:rPr>
                <w:rFonts w:eastAsia="Times New Roman" w:cs="Times New Roman"/>
                <w:szCs w:val="26"/>
                <w:lang w:val="en-US"/>
              </w:rPr>
              <w:t>Testing approach</w:t>
            </w:r>
          </w:p>
        </w:tc>
        <w:tc>
          <w:tcPr>
            <w:tcW w:w="6480" w:type="dxa"/>
            <w:tcBorders>
              <w:top w:val="single" w:sz="4" w:space="0" w:color="999999"/>
              <w:left w:val="single" w:sz="4" w:space="0" w:color="999999"/>
              <w:bottom w:val="single" w:sz="4" w:space="0" w:color="999999"/>
              <w:right w:val="single" w:sz="4" w:space="0" w:color="999999"/>
            </w:tcBorders>
            <w:vAlign w:val="center"/>
          </w:tcPr>
          <w:p w14:paraId="7C19BADE" w14:textId="77777777" w:rsidR="008241C1" w:rsidRPr="008241C1" w:rsidRDefault="008241C1" w:rsidP="008241C1">
            <w:pPr>
              <w:spacing w:before="60" w:after="60" w:line="360" w:lineRule="auto"/>
              <w:ind w:firstLine="354"/>
              <w:rPr>
                <w:rFonts w:eastAsia="Times New Roman" w:cs="Times New Roman"/>
                <w:szCs w:val="26"/>
                <w:lang w:val="en-US"/>
              </w:rPr>
            </w:pPr>
            <w:r w:rsidRPr="008241C1">
              <w:rPr>
                <w:rFonts w:eastAsia="Times New Roman" w:cs="Times New Roman"/>
                <w:szCs w:val="26"/>
                <w:lang w:val="en-US"/>
              </w:rPr>
              <w:t>Manual testing is conducted sequentially following the steps defined in the test cases...</w:t>
            </w:r>
          </w:p>
        </w:tc>
      </w:tr>
      <w:tr w:rsidR="008241C1" w:rsidRPr="008241C1" w14:paraId="02C8E2D4" w14:textId="77777777" w:rsidTr="00C37EF8">
        <w:tc>
          <w:tcPr>
            <w:tcW w:w="2880" w:type="dxa"/>
            <w:tcBorders>
              <w:top w:val="single" w:sz="4" w:space="0" w:color="999999"/>
              <w:left w:val="single" w:sz="4" w:space="0" w:color="999999"/>
              <w:bottom w:val="single" w:sz="4" w:space="0" w:color="999999"/>
              <w:right w:val="single" w:sz="4" w:space="0" w:color="999999"/>
            </w:tcBorders>
            <w:vAlign w:val="center"/>
          </w:tcPr>
          <w:p w14:paraId="0B5D4BAF" w14:textId="77777777" w:rsidR="008241C1" w:rsidRPr="008241C1" w:rsidRDefault="008241C1" w:rsidP="008241C1">
            <w:pPr>
              <w:spacing w:before="60" w:after="60" w:line="360" w:lineRule="auto"/>
              <w:jc w:val="center"/>
              <w:rPr>
                <w:rFonts w:eastAsia="Times New Roman" w:cs="Times New Roman"/>
                <w:szCs w:val="26"/>
                <w:lang w:val="en-US"/>
              </w:rPr>
            </w:pPr>
            <w:r w:rsidRPr="008241C1">
              <w:rPr>
                <w:rFonts w:eastAsia="Times New Roman" w:cs="Times New Roman"/>
                <w:szCs w:val="26"/>
                <w:lang w:val="en-US"/>
              </w:rPr>
              <w:t>Exception handling</w:t>
            </w:r>
          </w:p>
        </w:tc>
        <w:tc>
          <w:tcPr>
            <w:tcW w:w="6480" w:type="dxa"/>
            <w:tcBorders>
              <w:top w:val="single" w:sz="4" w:space="0" w:color="999999"/>
              <w:left w:val="single" w:sz="4" w:space="0" w:color="999999"/>
              <w:bottom w:val="single" w:sz="4" w:space="0" w:color="999999"/>
              <w:right w:val="single" w:sz="4" w:space="0" w:color="999999"/>
            </w:tcBorders>
            <w:vAlign w:val="center"/>
          </w:tcPr>
          <w:p w14:paraId="152D37F8" w14:textId="77777777" w:rsidR="008241C1" w:rsidRPr="008241C1" w:rsidRDefault="008241C1" w:rsidP="008241C1">
            <w:pPr>
              <w:spacing w:before="60" w:after="60" w:line="360" w:lineRule="auto"/>
              <w:ind w:firstLine="354"/>
              <w:rPr>
                <w:rFonts w:eastAsia="Times New Roman" w:cs="Times New Roman"/>
                <w:szCs w:val="26"/>
                <w:lang w:val="en-US"/>
              </w:rPr>
            </w:pPr>
            <w:r w:rsidRPr="008241C1">
              <w:rPr>
                <w:rFonts w:eastAsia="Times New Roman" w:cs="Times New Roman"/>
                <w:szCs w:val="26"/>
                <w:lang w:val="en-US"/>
              </w:rPr>
              <w:t>List all issues encountered during the testing process...</w:t>
            </w:r>
          </w:p>
        </w:tc>
      </w:tr>
    </w:tbl>
    <w:p w14:paraId="6FB29D04" w14:textId="44D702B7" w:rsidR="008241C1" w:rsidRPr="008241C1" w:rsidRDefault="008241C1" w:rsidP="008241C1">
      <w:pPr>
        <w:pStyle w:val="Heading3"/>
        <w:rPr>
          <w:rFonts w:eastAsia="Yu Gothic Light"/>
          <w:lang w:val="en-US"/>
        </w:rPr>
      </w:pPr>
      <w:bookmarkStart w:id="573" w:name="_Toc135002250"/>
      <w:bookmarkStart w:id="574" w:name="_Toc135004671"/>
      <w:bookmarkStart w:id="575" w:name="_Toc135166939"/>
      <w:bookmarkStart w:id="576" w:name="_Toc135170118"/>
      <w:bookmarkStart w:id="577" w:name="_Toc135345387"/>
      <w:bookmarkStart w:id="578" w:name="_Toc135351344"/>
      <w:bookmarkStart w:id="579" w:name="_Toc136816653"/>
      <w:bookmarkStart w:id="580" w:name="_Toc153613300"/>
      <w:r w:rsidRPr="008241C1">
        <w:rPr>
          <w:rFonts w:eastAsia="Yu Gothic Light"/>
          <w:lang w:val="en-US"/>
        </w:rPr>
        <w:t>4.2.5. Acceptance criteria</w:t>
      </w:r>
      <w:bookmarkEnd w:id="573"/>
      <w:bookmarkEnd w:id="574"/>
      <w:bookmarkEnd w:id="575"/>
      <w:bookmarkEnd w:id="576"/>
      <w:bookmarkEnd w:id="577"/>
      <w:bookmarkEnd w:id="578"/>
      <w:bookmarkEnd w:id="579"/>
      <w:bookmarkEnd w:id="580"/>
    </w:p>
    <w:p w14:paraId="323E9B47" w14:textId="77777777" w:rsidR="008241C1" w:rsidRPr="008241C1" w:rsidRDefault="008241C1" w:rsidP="008241C1">
      <w:pPr>
        <w:spacing w:after="0" w:line="360" w:lineRule="auto"/>
        <w:ind w:left="360" w:firstLine="360"/>
        <w:rPr>
          <w:rFonts w:eastAsia="Times New Roman" w:cs="Times New Roman"/>
          <w:szCs w:val="24"/>
          <w:lang w:val="en-US"/>
        </w:rPr>
      </w:pPr>
      <w:bookmarkStart w:id="581" w:name="_Toc134997897"/>
      <w:r w:rsidRPr="008241C1">
        <w:rPr>
          <w:rFonts w:eastAsia="Times New Roman" w:cs="Times New Roman"/>
          <w:szCs w:val="24"/>
          <w:lang w:val="en-US"/>
        </w:rPr>
        <w:t>- Pass all defined test cases.</w:t>
      </w:r>
      <w:bookmarkEnd w:id="581"/>
    </w:p>
    <w:p w14:paraId="756FDB21" w14:textId="6B64439C" w:rsidR="00766A2B" w:rsidRPr="008241C1" w:rsidRDefault="008241C1" w:rsidP="008241C1">
      <w:pPr>
        <w:spacing w:after="0" w:line="360" w:lineRule="auto"/>
        <w:ind w:left="360" w:firstLine="360"/>
        <w:rPr>
          <w:rFonts w:eastAsia="Times New Roman" w:cs="Times New Roman"/>
          <w:szCs w:val="24"/>
          <w:lang w:val="en-US"/>
        </w:rPr>
        <w:sectPr w:rsidR="00766A2B" w:rsidRPr="008241C1">
          <w:pgSz w:w="11906" w:h="16838"/>
          <w:pgMar w:top="1440" w:right="1440" w:bottom="1440" w:left="1440" w:header="708" w:footer="708" w:gutter="0"/>
          <w:cols w:space="708"/>
          <w:docGrid w:linePitch="360"/>
        </w:sectPr>
      </w:pPr>
      <w:bookmarkStart w:id="582" w:name="_Toc134997898"/>
      <w:r w:rsidRPr="008241C1">
        <w:rPr>
          <w:rFonts w:eastAsia="Times New Roman" w:cs="Times New Roman"/>
          <w:szCs w:val="24"/>
          <w:lang w:val="en-US"/>
        </w:rPr>
        <w:t>- The system runs stably on various mobile devic</w:t>
      </w:r>
      <w:bookmarkEnd w:id="582"/>
      <w:r w:rsidR="00A03506">
        <w:rPr>
          <w:rFonts w:eastAsia="Times New Roman" w:cs="Times New Roman"/>
          <w:szCs w:val="24"/>
          <w:lang w:val="en-US"/>
        </w:rPr>
        <w:t>e.</w:t>
      </w:r>
    </w:p>
    <w:p w14:paraId="2051100A" w14:textId="67B0659E" w:rsidR="00D410C9" w:rsidRDefault="00D410C9" w:rsidP="00D410C9">
      <w:pPr>
        <w:pStyle w:val="Heading1"/>
        <w:rPr>
          <w:rFonts w:eastAsia="Times New Roman"/>
          <w:lang w:val="en-US"/>
        </w:rPr>
      </w:pPr>
      <w:bookmarkStart w:id="583" w:name="_Toc153613301"/>
      <w:r>
        <w:rPr>
          <w:rFonts w:eastAsia="Times New Roman"/>
          <w:lang w:val="en-US"/>
        </w:rPr>
        <w:lastRenderedPageBreak/>
        <w:t xml:space="preserve">CHAPTER </w:t>
      </w:r>
      <w:r w:rsidR="00846015">
        <w:rPr>
          <w:rFonts w:eastAsia="Times New Roman"/>
          <w:lang w:val="en-US"/>
        </w:rPr>
        <w:t>5</w:t>
      </w:r>
      <w:r>
        <w:rPr>
          <w:rFonts w:eastAsia="Times New Roman"/>
          <w:lang w:val="en-US"/>
        </w:rPr>
        <w:t xml:space="preserve"> ACTUAL TEST</w:t>
      </w:r>
      <w:bookmarkEnd w:id="583"/>
    </w:p>
    <w:p w14:paraId="6AC8F63B" w14:textId="71220A46" w:rsidR="00DA0895" w:rsidRDefault="00DA0895" w:rsidP="00DA0895">
      <w:pPr>
        <w:pStyle w:val="Heading2"/>
        <w:rPr>
          <w:lang w:val="vi-VN"/>
        </w:rPr>
      </w:pPr>
      <w:bookmarkStart w:id="584" w:name="_Toc153613302"/>
      <w:r>
        <w:t>5</w:t>
      </w:r>
      <w:r>
        <w:rPr>
          <w:lang w:val="vi-VN"/>
        </w:rPr>
        <w:t xml:space="preserve">.1 </w:t>
      </w:r>
      <w:r w:rsidR="001E2D51">
        <w:rPr>
          <w:lang w:val="vi-VN"/>
        </w:rPr>
        <w:t>WHITEBOX TESTING</w:t>
      </w:r>
      <w:bookmarkEnd w:id="584"/>
    </w:p>
    <w:p w14:paraId="3A9B2DB2" w14:textId="77777777" w:rsidR="00DA0895" w:rsidRDefault="00DA0895" w:rsidP="00DA0895">
      <w:pPr>
        <w:pStyle w:val="Heading3"/>
      </w:pPr>
      <w:bookmarkStart w:id="585" w:name="_Toc153613303"/>
      <w:r>
        <w:t>5.1.1 Create Product Function</w:t>
      </w:r>
      <w:bookmarkEnd w:id="585"/>
    </w:p>
    <w:p w14:paraId="6E34CDAB" w14:textId="77777777" w:rsidR="00DA0895" w:rsidRDefault="00DA0895" w:rsidP="00DA0895">
      <w:pPr>
        <w:shd w:val="clear" w:color="auto" w:fill="181E29"/>
        <w:spacing w:after="0" w:line="285" w:lineRule="atLeast"/>
        <w:rPr>
          <w:rFonts w:ascii="Consolas" w:eastAsia="Times New Roman" w:hAnsi="Consolas" w:cs="Times New Roman"/>
          <w:color w:val="FFFFFF" w:themeColor="background1"/>
          <w:sz w:val="21"/>
          <w:szCs w:val="21"/>
          <w:lang w:val="en-US" w:eastAsia="vi-VN"/>
        </w:rPr>
      </w:pPr>
      <w:r>
        <w:rPr>
          <w:rFonts w:ascii="Consolas" w:eastAsia="Times New Roman" w:hAnsi="Consolas" w:cs="Times New Roman"/>
          <w:color w:val="399EF4"/>
          <w:sz w:val="21"/>
          <w:szCs w:val="21"/>
          <w:lang w:eastAsia="vi-VN"/>
        </w:rPr>
        <w:t>const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createProduct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newProduct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=&gt;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(1)</w:t>
      </w:r>
    </w:p>
    <w:p w14:paraId="7AC30850"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return</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new</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Promise</w:t>
      </w:r>
      <w:r>
        <w:rPr>
          <w:rFonts w:ascii="Consolas" w:eastAsia="Times New Roman" w:hAnsi="Consolas" w:cs="Times New Roman"/>
          <w:color w:val="EFEFEF"/>
          <w:sz w:val="21"/>
          <w:szCs w:val="21"/>
          <w:lang w:eastAsia="vi-VN"/>
        </w:rPr>
        <w:t>(</w:t>
      </w:r>
      <w:r>
        <w:rPr>
          <w:rFonts w:ascii="Consolas" w:eastAsia="Times New Roman" w:hAnsi="Consolas" w:cs="Times New Roman"/>
          <w:color w:val="399EF4"/>
          <w:sz w:val="21"/>
          <w:szCs w:val="21"/>
          <w:lang w:eastAsia="vi-VN"/>
        </w:rPr>
        <w:t>async</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resolve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reject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=&gt;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(2)</w:t>
      </w:r>
    </w:p>
    <w:p w14:paraId="2722D42F"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const</w:t>
      </w:r>
      <w:r>
        <w:rPr>
          <w:rFonts w:ascii="Consolas" w:eastAsia="Times New Roman" w:hAnsi="Consolas" w:cs="Times New Roman"/>
          <w:color w:val="EFEFEF"/>
          <w:sz w:val="21"/>
          <w:szCs w:val="21"/>
          <w:lang w:eastAsia="vi-VN"/>
        </w:rPr>
        <w:t xml:space="preserve"> { </w:t>
      </w:r>
      <w:r>
        <w:rPr>
          <w:rFonts w:ascii="Consolas" w:eastAsia="Times New Roman" w:hAnsi="Consolas" w:cs="Times New Roman"/>
          <w:color w:val="9FCFF9"/>
          <w:sz w:val="21"/>
          <w:szCs w:val="21"/>
          <w:lang w:eastAsia="vi-VN"/>
        </w:rPr>
        <w:t>name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image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type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price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countInStock</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rating</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description</w:t>
      </w:r>
      <w:r>
        <w:rPr>
          <w:rFonts w:ascii="Consolas" w:eastAsia="Times New Roman" w:hAnsi="Consolas" w:cs="Times New Roman"/>
          <w:color w:val="EFEFEF"/>
          <w:sz w:val="21"/>
          <w:szCs w:val="21"/>
          <w:lang w:eastAsia="vi-VN"/>
        </w:rPr>
        <w:t xml:space="preserve"> } </w:t>
      </w:r>
      <w:r>
        <w:rPr>
          <w:rFonts w:ascii="Consolas" w:eastAsia="Times New Roman" w:hAnsi="Consolas" w:cs="Times New Roman"/>
          <w:color w:val="399EF4"/>
          <w:sz w:val="21"/>
          <w:szCs w:val="21"/>
          <w:lang w:eastAsia="vi-VN"/>
        </w:rPr>
        <w: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newProduct</w:t>
      </w:r>
      <w:r>
        <w:rPr>
          <w:rFonts w:ascii="Consolas" w:eastAsia="Times New Roman" w:hAnsi="Consolas" w:cs="Times New Roman"/>
          <w:color w:val="9FCFF9"/>
          <w:sz w:val="21"/>
          <w:szCs w:val="21"/>
          <w:lang w:val="en-US" w:eastAsia="vi-VN"/>
        </w:rPr>
        <w:t xml:space="preserve"> </w:t>
      </w:r>
      <w:r>
        <w:rPr>
          <w:rFonts w:ascii="Consolas" w:eastAsia="Times New Roman" w:hAnsi="Consolas" w:cs="Times New Roman"/>
          <w:color w:val="9FCFF9"/>
          <w:sz w:val="21"/>
          <w:szCs w:val="21"/>
          <w:lang w:val="en-US" w:eastAsia="vi-VN"/>
        </w:rPr>
        <w:tab/>
      </w:r>
      <w:r>
        <w:rPr>
          <w:rFonts w:ascii="Consolas" w:eastAsia="Times New Roman" w:hAnsi="Consolas" w:cs="Times New Roman"/>
          <w:color w:val="9FCFF9"/>
          <w:sz w:val="21"/>
          <w:szCs w:val="21"/>
          <w:lang w:val="en-US" w:eastAsia="vi-VN"/>
        </w:rPr>
        <w:tab/>
      </w:r>
      <w:r>
        <w:rPr>
          <w:rFonts w:ascii="Consolas" w:eastAsia="Times New Roman" w:hAnsi="Consolas" w:cs="Times New Roman"/>
          <w:color w:val="9FCFF9"/>
          <w:sz w:val="21"/>
          <w:szCs w:val="21"/>
          <w:lang w:val="en-US" w:eastAsia="vi-VN"/>
        </w:rPr>
        <w:tab/>
      </w:r>
      <w:r>
        <w:rPr>
          <w:rFonts w:ascii="Consolas" w:eastAsia="Times New Roman" w:hAnsi="Consolas" w:cs="Times New Roman"/>
          <w:color w:val="9FCFF9"/>
          <w:sz w:val="21"/>
          <w:szCs w:val="21"/>
          <w:lang w:val="en-US" w:eastAsia="vi-VN"/>
        </w:rPr>
        <w:tab/>
      </w:r>
      <w:r>
        <w:rPr>
          <w:rFonts w:ascii="Consolas" w:eastAsia="Times New Roman" w:hAnsi="Consolas" w:cs="Times New Roman"/>
          <w:color w:val="9FCFF9"/>
          <w:sz w:val="21"/>
          <w:szCs w:val="21"/>
          <w:lang w:val="en-US" w:eastAsia="vi-VN"/>
        </w:rPr>
        <w:tab/>
      </w:r>
      <w:r>
        <w:rPr>
          <w:rFonts w:ascii="Consolas" w:eastAsia="Times New Roman" w:hAnsi="Consolas" w:cs="Times New Roman"/>
          <w:color w:val="9FCFF9"/>
          <w:sz w:val="21"/>
          <w:szCs w:val="21"/>
          <w:lang w:val="en-US" w:eastAsia="vi-VN"/>
        </w:rPr>
        <w:tab/>
      </w:r>
      <w:r>
        <w:rPr>
          <w:rFonts w:ascii="Consolas" w:eastAsia="Times New Roman" w:hAnsi="Consolas" w:cs="Times New Roman"/>
          <w:color w:val="9FCFF9"/>
          <w:sz w:val="21"/>
          <w:szCs w:val="21"/>
          <w:lang w:val="en-US" w:eastAsia="vi-VN"/>
        </w:rPr>
        <w:tab/>
      </w:r>
      <w:r>
        <w:rPr>
          <w:rFonts w:ascii="Consolas" w:eastAsia="Times New Roman" w:hAnsi="Consolas" w:cs="Times New Roman"/>
          <w:color w:val="9FCFF9"/>
          <w:sz w:val="21"/>
          <w:szCs w:val="21"/>
          <w:lang w:val="en-US" w:eastAsia="vi-VN"/>
        </w:rPr>
        <w:tab/>
      </w:r>
      <w:r>
        <w:rPr>
          <w:rFonts w:ascii="Consolas" w:eastAsia="Times New Roman" w:hAnsi="Consolas" w:cs="Times New Roman"/>
          <w:color w:val="9FCFF9"/>
          <w:sz w:val="21"/>
          <w:szCs w:val="21"/>
          <w:lang w:val="en-US" w:eastAsia="vi-VN"/>
        </w:rPr>
        <w:tab/>
      </w:r>
      <w:r>
        <w:rPr>
          <w:rFonts w:ascii="Consolas" w:eastAsia="Times New Roman" w:hAnsi="Consolas" w:cs="Times New Roman"/>
          <w:color w:val="FF0000"/>
          <w:sz w:val="21"/>
          <w:szCs w:val="21"/>
          <w:lang w:val="en-US" w:eastAsia="vi-VN"/>
        </w:rPr>
        <w:t>(3)</w:t>
      </w:r>
    </w:p>
    <w:p w14:paraId="7E32D0EF"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try</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(4)</w:t>
      </w:r>
    </w:p>
    <w:p w14:paraId="7E86540F"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const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checkProduct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await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Product</w:t>
      </w:r>
      <w:r>
        <w:rPr>
          <w:rFonts w:ascii="Consolas" w:eastAsia="Times New Roman" w:hAnsi="Consolas" w:cs="Times New Roman"/>
          <w:color w:val="EFEFEF"/>
          <w:sz w:val="21"/>
          <w:szCs w:val="21"/>
          <w:lang w:eastAsia="vi-VN"/>
        </w:rPr>
        <w:t>.</w:t>
      </w:r>
      <w:r>
        <w:rPr>
          <w:rFonts w:ascii="Consolas" w:eastAsia="Times New Roman" w:hAnsi="Consolas" w:cs="Times New Roman"/>
          <w:color w:val="FFF099"/>
          <w:sz w:val="21"/>
          <w:szCs w:val="21"/>
          <w:lang w:eastAsia="vi-VN"/>
        </w:rPr>
        <w:t>findOne</w:t>
      </w:r>
      <w:r>
        <w:rPr>
          <w:rFonts w:ascii="Consolas" w:eastAsia="Times New Roman" w:hAnsi="Consolas" w:cs="Times New Roman"/>
          <w:color w:val="EFEFEF"/>
          <w:sz w:val="21"/>
          <w:szCs w:val="21"/>
          <w:lang w:eastAsia="vi-VN"/>
        </w:rPr>
        <w:t>({</w:t>
      </w:r>
      <w:r>
        <w:rPr>
          <w:rFonts w:ascii="Consolas" w:eastAsia="Times New Roman" w:hAnsi="Consolas" w:cs="Times New Roman"/>
          <w:color w:val="EFEFEF"/>
          <w:sz w:val="21"/>
          <w:szCs w:val="21"/>
          <w:lang w:val="en-US" w:eastAsia="vi-VN"/>
        </w:rPr>
        <w:t xml:space="preserve"> </w:t>
      </w:r>
    </w:p>
    <w:p w14:paraId="0253D1BE"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name: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name</w:t>
      </w:r>
      <w:r>
        <w:rPr>
          <w:rFonts w:ascii="Consolas" w:eastAsia="Times New Roman" w:hAnsi="Consolas" w:cs="Times New Roman"/>
          <w:color w:val="9FCFF9"/>
          <w:sz w:val="21"/>
          <w:szCs w:val="21"/>
          <w:lang w:val="en-US" w:eastAsia="vi-VN"/>
        </w:rPr>
        <w:t xml:space="preserve">  </w:t>
      </w:r>
    </w:p>
    <w:p w14:paraId="64A21719"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(5)</w:t>
      </w:r>
    </w:p>
    <w:p w14:paraId="395D1950"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if</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checkProduct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null</w:t>
      </w:r>
      <w:r>
        <w:rPr>
          <w:rFonts w:ascii="Consolas" w:eastAsia="Times New Roman" w:hAnsi="Consolas" w:cs="Times New Roman"/>
          <w:color w:val="EFEFEF"/>
          <w:sz w:val="21"/>
          <w:szCs w:val="21"/>
          <w:lang w:eastAsia="vi-VN"/>
        </w:rPr>
        <w:t>)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(6)</w:t>
      </w:r>
    </w:p>
    <w:p w14:paraId="43A0ECE0"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FFF099"/>
          <w:sz w:val="21"/>
          <w:szCs w:val="21"/>
          <w:lang w:eastAsia="vi-VN"/>
        </w:rPr>
        <w:t>resolve</w:t>
      </w:r>
      <w:r>
        <w:rPr>
          <w:rFonts w:ascii="Consolas" w:eastAsia="Times New Roman" w:hAnsi="Consolas" w:cs="Times New Roman"/>
          <w:color w:val="EFEFEF"/>
          <w:sz w:val="21"/>
          <w:szCs w:val="21"/>
          <w:lang w:eastAsia="vi-VN"/>
        </w:rPr>
        <w:t>({</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(7)</w:t>
      </w:r>
    </w:p>
    <w:p w14:paraId="0FAC2CE9"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status:</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'ERR'</w:t>
      </w:r>
      <w:r>
        <w:rPr>
          <w:rFonts w:ascii="Consolas" w:eastAsia="Times New Roman" w:hAnsi="Consolas" w:cs="Times New Roman"/>
          <w:color w:val="EFEFEF"/>
          <w:sz w:val="21"/>
          <w:szCs w:val="21"/>
          <w:lang w:eastAsia="vi-VN"/>
        </w:rPr>
        <w:t>,</w:t>
      </w:r>
    </w:p>
    <w:p w14:paraId="5B43B0D2"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message: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'The name of product is already have'</w:t>
      </w:r>
    </w:p>
    <w:p w14:paraId="4EE361BF"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0429C717"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51C763A5"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const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newProduct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await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Product</w:t>
      </w:r>
      <w:r>
        <w:rPr>
          <w:rFonts w:ascii="Consolas" w:eastAsia="Times New Roman" w:hAnsi="Consolas" w:cs="Times New Roman"/>
          <w:color w:val="EFEFEF"/>
          <w:sz w:val="21"/>
          <w:szCs w:val="21"/>
          <w:lang w:eastAsia="vi-VN"/>
        </w:rPr>
        <w:t>.</w:t>
      </w:r>
      <w:r>
        <w:rPr>
          <w:rFonts w:ascii="Consolas" w:eastAsia="Times New Roman" w:hAnsi="Consolas" w:cs="Times New Roman"/>
          <w:color w:val="FFF099"/>
          <w:sz w:val="21"/>
          <w:szCs w:val="21"/>
          <w:lang w:eastAsia="vi-VN"/>
        </w:rPr>
        <w:t>create</w:t>
      </w:r>
      <w:r>
        <w:rPr>
          <w:rFonts w:ascii="Consolas" w:eastAsia="Times New Roman" w:hAnsi="Consolas" w:cs="Times New Roman"/>
          <w:color w:val="EFEFEF"/>
          <w:sz w:val="21"/>
          <w:szCs w:val="21"/>
          <w:lang w:eastAsia="vi-VN"/>
        </w:rPr>
        <w:t>({</w:t>
      </w:r>
    </w:p>
    <w:p w14:paraId="694683CF"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name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image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type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price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countInStock</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rating</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description</w:t>
      </w:r>
    </w:p>
    <w:p w14:paraId="513B985B"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(8)</w:t>
      </w:r>
    </w:p>
    <w:p w14:paraId="7650B412"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if</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newProduct</w:t>
      </w:r>
      <w:r>
        <w:rPr>
          <w:rFonts w:ascii="Consolas" w:eastAsia="Times New Roman" w:hAnsi="Consolas" w:cs="Times New Roman"/>
          <w:color w:val="EFEFEF"/>
          <w:sz w:val="21"/>
          <w:szCs w:val="21"/>
          <w:lang w:eastAsia="vi-VN"/>
        </w:rPr>
        <w:t>)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(9)</w:t>
      </w:r>
    </w:p>
    <w:p w14:paraId="11190EA7" w14:textId="77777777" w:rsidR="00DA0895" w:rsidRDefault="00DA0895" w:rsidP="00DA0895">
      <w:pPr>
        <w:shd w:val="clear" w:color="auto" w:fill="181E29"/>
        <w:spacing w:after="0" w:line="285" w:lineRule="atLeast"/>
        <w:rPr>
          <w:rFonts w:ascii="Consolas" w:eastAsia="Times New Roman" w:hAnsi="Consolas" w:cs="Times New Roman"/>
          <w:color w:val="FF0000"/>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FFF099"/>
          <w:sz w:val="21"/>
          <w:szCs w:val="21"/>
          <w:lang w:eastAsia="vi-VN"/>
        </w:rPr>
        <w:t>resolve</w:t>
      </w:r>
      <w:r>
        <w:rPr>
          <w:rFonts w:ascii="Consolas" w:eastAsia="Times New Roman" w:hAnsi="Consolas" w:cs="Times New Roman"/>
          <w:color w:val="EFEFEF"/>
          <w:sz w:val="21"/>
          <w:szCs w:val="21"/>
          <w:lang w:eastAsia="vi-VN"/>
        </w:rPr>
        <w:t>({</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(10)</w:t>
      </w:r>
    </w:p>
    <w:p w14:paraId="0953D6BE"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status:</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'OK'</w:t>
      </w:r>
      <w:r>
        <w:rPr>
          <w:rFonts w:ascii="Consolas" w:eastAsia="Times New Roman" w:hAnsi="Consolas" w:cs="Times New Roman"/>
          <w:color w:val="EFEFEF"/>
          <w:sz w:val="21"/>
          <w:szCs w:val="21"/>
          <w:lang w:eastAsia="vi-VN"/>
        </w:rPr>
        <w:t>,</w:t>
      </w:r>
    </w:p>
    <w:p w14:paraId="7061E1BB"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message: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'SUCCESS'</w:t>
      </w:r>
      <w:r>
        <w:rPr>
          <w:rFonts w:ascii="Consolas" w:eastAsia="Times New Roman" w:hAnsi="Consolas" w:cs="Times New Roman"/>
          <w:color w:val="EFEFEF"/>
          <w:sz w:val="21"/>
          <w:szCs w:val="21"/>
          <w:lang w:eastAsia="vi-VN"/>
        </w:rPr>
        <w:t>,</w:t>
      </w:r>
    </w:p>
    <w:p w14:paraId="761DB14D"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data:</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newProduct</w:t>
      </w:r>
    </w:p>
    <w:p w14:paraId="6C27C63D"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4CED0852"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3C651CDD" w14:textId="77777777" w:rsidR="00DA0895" w:rsidRDefault="00DA0895" w:rsidP="00DA0895">
      <w:pPr>
        <w:shd w:val="clear" w:color="auto" w:fill="181E29"/>
        <w:spacing w:after="0" w:line="285" w:lineRule="atLeast"/>
        <w:rPr>
          <w:rFonts w:ascii="Consolas" w:eastAsia="Times New Roman" w:hAnsi="Consolas" w:cs="Times New Roman"/>
          <w:color w:val="FF0000"/>
          <w:sz w:val="21"/>
          <w:szCs w:val="21"/>
          <w:lang w:val="en-US" w:eastAsia="vi-VN"/>
        </w:rPr>
      </w:pPr>
      <w:r>
        <w:rPr>
          <w:rFonts w:ascii="Consolas" w:eastAsia="Times New Roman" w:hAnsi="Consolas" w:cs="Times New Roman"/>
          <w:color w:val="EFEFEF"/>
          <w:sz w:val="21"/>
          <w:szCs w:val="21"/>
          <w:lang w:eastAsia="vi-VN"/>
        </w:rPr>
        <w:t xml:space="preserve">        } </w:t>
      </w:r>
      <w:r>
        <w:rPr>
          <w:rFonts w:ascii="Consolas" w:eastAsia="Times New Roman" w:hAnsi="Consolas" w:cs="Times New Roman"/>
          <w:color w:val="399EF4"/>
          <w:sz w:val="21"/>
          <w:szCs w:val="21"/>
          <w:lang w:eastAsia="vi-VN"/>
        </w:rPr>
        <w:t>catch</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e</w:t>
      </w:r>
      <w:r>
        <w:rPr>
          <w:rFonts w:ascii="Consolas" w:eastAsia="Times New Roman" w:hAnsi="Consolas" w:cs="Times New Roman"/>
          <w:color w:val="EFEFEF"/>
          <w:sz w:val="21"/>
          <w:szCs w:val="21"/>
          <w:lang w:eastAsia="vi-VN"/>
        </w:rPr>
        <w:t>)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(11)</w:t>
      </w:r>
    </w:p>
    <w:p w14:paraId="0E11136B"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FFF099"/>
          <w:sz w:val="21"/>
          <w:szCs w:val="21"/>
          <w:lang w:eastAsia="vi-VN"/>
        </w:rPr>
        <w:t>reject</w:t>
      </w:r>
      <w:r>
        <w:rPr>
          <w:rFonts w:ascii="Consolas" w:eastAsia="Times New Roman" w:hAnsi="Consolas" w:cs="Times New Roman"/>
          <w:color w:val="EFEFEF"/>
          <w:sz w:val="21"/>
          <w:szCs w:val="21"/>
          <w:lang w:eastAsia="vi-VN"/>
        </w:rPr>
        <w:t>(</w:t>
      </w:r>
      <w:r>
        <w:rPr>
          <w:rFonts w:ascii="Consolas" w:eastAsia="Times New Roman" w:hAnsi="Consolas" w:cs="Times New Roman"/>
          <w:color w:val="9FCFF9"/>
          <w:sz w:val="21"/>
          <w:szCs w:val="21"/>
          <w:lang w:eastAsia="vi-VN"/>
        </w:rPr>
        <w:t>e</w:t>
      </w:r>
      <w:r>
        <w:rPr>
          <w:rFonts w:ascii="Consolas" w:eastAsia="Times New Roman" w:hAnsi="Consolas" w:cs="Times New Roman"/>
          <w:color w:val="EFEFEF"/>
          <w:sz w:val="21"/>
          <w:szCs w:val="21"/>
          <w:lang w:eastAsia="vi-VN"/>
        </w:rPr>
        <w:t>)</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EFEFEF"/>
          <w:sz w:val="21"/>
          <w:szCs w:val="21"/>
          <w:lang w:val="en-US" w:eastAsia="vi-VN"/>
        </w:rPr>
        <w:tab/>
      </w:r>
      <w:r>
        <w:rPr>
          <w:rFonts w:ascii="Consolas" w:eastAsia="Times New Roman" w:hAnsi="Consolas" w:cs="Times New Roman"/>
          <w:color w:val="FF0000"/>
          <w:sz w:val="21"/>
          <w:szCs w:val="21"/>
          <w:lang w:val="en-US" w:eastAsia="vi-VN"/>
        </w:rPr>
        <w:t>(12)</w:t>
      </w:r>
    </w:p>
    <w:p w14:paraId="4022AE23"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0D7F4C62"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67A21302"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w:t>
      </w:r>
    </w:p>
    <w:p w14:paraId="4FC01189" w14:textId="77777777" w:rsidR="00DA0895" w:rsidRDefault="00DA0895" w:rsidP="00DA0895"/>
    <w:p w14:paraId="166D9E7F" w14:textId="33D6D8CB" w:rsidR="00DA0895" w:rsidRDefault="00DA0895" w:rsidP="00DA0895">
      <w:pPr>
        <w:keepNext/>
        <w:jc w:val="center"/>
      </w:pPr>
      <w:r>
        <w:rPr>
          <w:noProof/>
        </w:rPr>
        <w:lastRenderedPageBreak/>
        <w:drawing>
          <wp:inline distT="0" distB="0" distL="0" distR="0" wp14:anchorId="79156736" wp14:editId="1B0BEEDA">
            <wp:extent cx="2171700" cy="6534150"/>
            <wp:effectExtent l="0" t="0" r="0" b="0"/>
            <wp:docPr id="463423679"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1700" cy="6534150"/>
                    </a:xfrm>
                    <a:prstGeom prst="rect">
                      <a:avLst/>
                    </a:prstGeom>
                    <a:noFill/>
                    <a:ln>
                      <a:noFill/>
                    </a:ln>
                  </pic:spPr>
                </pic:pic>
              </a:graphicData>
            </a:graphic>
          </wp:inline>
        </w:drawing>
      </w:r>
    </w:p>
    <w:p w14:paraId="06662CEE" w14:textId="3002B138" w:rsidR="00DA0895" w:rsidRDefault="00DA0895" w:rsidP="009A2CAA">
      <w:pPr>
        <w:pStyle w:val="Caption"/>
        <w:jc w:val="center"/>
        <w:rPr>
          <w:lang w:val="en-US"/>
        </w:rPr>
      </w:pPr>
      <w:bookmarkStart w:id="586" w:name="_Toc153613344"/>
      <w:r>
        <w:t xml:space="preserve">Figure </w:t>
      </w:r>
      <w:r>
        <w:fldChar w:fldCharType="begin"/>
      </w:r>
      <w:r>
        <w:instrText xml:space="preserve"> SEQ Figure \* ARABIC </w:instrText>
      </w:r>
      <w:r>
        <w:fldChar w:fldCharType="separate"/>
      </w:r>
      <w:r w:rsidR="00F073DD">
        <w:t>7</w:t>
      </w:r>
      <w:r>
        <w:fldChar w:fldCharType="end"/>
      </w:r>
      <w:r>
        <w:rPr>
          <w:lang w:val="en-US"/>
        </w:rPr>
        <w:t xml:space="preserve"> Create Product Data Flow Graph</w:t>
      </w:r>
      <w:bookmarkEnd w:id="586"/>
    </w:p>
    <w:p w14:paraId="18D6622E" w14:textId="43B48258" w:rsidR="00F326EA" w:rsidRDefault="00DA0895" w:rsidP="00DA0895">
      <w:pPr>
        <w:spacing w:line="254" w:lineRule="auto"/>
        <w:ind w:firstLine="720"/>
      </w:pPr>
      <w:r>
        <w:t>Cyclomatic complexity = P(decision nodes) + 1 = 2 + 1 = 3</w:t>
      </w:r>
    </w:p>
    <w:p w14:paraId="43BCF94B" w14:textId="3CAB025D" w:rsidR="00DA0895" w:rsidRDefault="00F326EA" w:rsidP="00F326EA">
      <w:r>
        <w:br w:type="page"/>
      </w:r>
    </w:p>
    <w:p w14:paraId="461899CE" w14:textId="583A71EE" w:rsidR="00F326EA" w:rsidRDefault="00F326EA" w:rsidP="00F326EA">
      <w:pPr>
        <w:pStyle w:val="Caption"/>
        <w:keepNext/>
        <w:jc w:val="center"/>
      </w:pPr>
      <w:bookmarkStart w:id="587" w:name="_Toc153613409"/>
      <w:r>
        <w:lastRenderedPageBreak/>
        <w:t xml:space="preserve">Table </w:t>
      </w:r>
      <w:r>
        <w:fldChar w:fldCharType="begin"/>
      </w:r>
      <w:r>
        <w:instrText xml:space="preserve"> SEQ Table \* ARABIC </w:instrText>
      </w:r>
      <w:r>
        <w:fldChar w:fldCharType="separate"/>
      </w:r>
      <w:r w:rsidR="00B70F4E">
        <w:t>24</w:t>
      </w:r>
      <w:r>
        <w:fldChar w:fldCharType="end"/>
      </w:r>
      <w:r>
        <w:rPr>
          <w:lang w:val="en-US"/>
        </w:rPr>
        <w:t xml:space="preserve"> </w:t>
      </w:r>
      <w:r w:rsidRPr="00461E5E">
        <w:rPr>
          <w:lang w:val="en-US"/>
        </w:rPr>
        <w:t>Create Product Test Cases</w:t>
      </w:r>
      <w:bookmarkEnd w:id="587"/>
    </w:p>
    <w:tbl>
      <w:tblPr>
        <w:tblStyle w:val="TableGrid"/>
        <w:tblW w:w="0" w:type="auto"/>
        <w:tblLook w:val="04A0" w:firstRow="1" w:lastRow="0" w:firstColumn="1" w:lastColumn="0" w:noHBand="0" w:noVBand="1"/>
      </w:tblPr>
      <w:tblGrid>
        <w:gridCol w:w="715"/>
        <w:gridCol w:w="2824"/>
        <w:gridCol w:w="3223"/>
        <w:gridCol w:w="2254"/>
      </w:tblGrid>
      <w:tr w:rsidR="00DA0895" w14:paraId="6130A1CA" w14:textId="77777777" w:rsidTr="00DA0895">
        <w:tc>
          <w:tcPr>
            <w:tcW w:w="715" w:type="dxa"/>
            <w:tcBorders>
              <w:top w:val="single" w:sz="4" w:space="0" w:color="auto"/>
              <w:left w:val="single" w:sz="4" w:space="0" w:color="auto"/>
              <w:bottom w:val="single" w:sz="4" w:space="0" w:color="auto"/>
              <w:right w:val="single" w:sz="4" w:space="0" w:color="auto"/>
            </w:tcBorders>
            <w:hideMark/>
          </w:tcPr>
          <w:p w14:paraId="73814FA1" w14:textId="77777777" w:rsidR="00DA0895" w:rsidRDefault="00DA0895">
            <w:pPr>
              <w:jc w:val="center"/>
              <w:rPr>
                <w:b/>
                <w:bCs/>
                <w:lang w:val="en-US"/>
              </w:rPr>
            </w:pPr>
            <w:r>
              <w:rPr>
                <w:b/>
                <w:bCs/>
                <w:lang w:val="en-US"/>
              </w:rPr>
              <w:t>No.</w:t>
            </w:r>
          </w:p>
        </w:tc>
        <w:tc>
          <w:tcPr>
            <w:tcW w:w="2824" w:type="dxa"/>
            <w:tcBorders>
              <w:top w:val="single" w:sz="4" w:space="0" w:color="auto"/>
              <w:left w:val="single" w:sz="4" w:space="0" w:color="auto"/>
              <w:bottom w:val="single" w:sz="4" w:space="0" w:color="auto"/>
              <w:right w:val="single" w:sz="4" w:space="0" w:color="auto"/>
            </w:tcBorders>
            <w:hideMark/>
          </w:tcPr>
          <w:p w14:paraId="42D8DA49" w14:textId="77777777" w:rsidR="00DA0895" w:rsidRDefault="00DA0895">
            <w:pPr>
              <w:jc w:val="center"/>
              <w:rPr>
                <w:b/>
                <w:bCs/>
                <w:lang w:val="en-US"/>
              </w:rPr>
            </w:pPr>
            <w:r>
              <w:rPr>
                <w:b/>
                <w:bCs/>
                <w:lang w:val="en-US"/>
              </w:rPr>
              <w:t>Flow</w:t>
            </w:r>
          </w:p>
        </w:tc>
        <w:tc>
          <w:tcPr>
            <w:tcW w:w="3223" w:type="dxa"/>
            <w:tcBorders>
              <w:top w:val="single" w:sz="4" w:space="0" w:color="auto"/>
              <w:left w:val="single" w:sz="4" w:space="0" w:color="auto"/>
              <w:bottom w:val="single" w:sz="4" w:space="0" w:color="auto"/>
              <w:right w:val="single" w:sz="4" w:space="0" w:color="auto"/>
            </w:tcBorders>
            <w:hideMark/>
          </w:tcPr>
          <w:p w14:paraId="143AF3AB" w14:textId="77777777" w:rsidR="00DA0895" w:rsidRDefault="00DA0895">
            <w:pPr>
              <w:jc w:val="center"/>
              <w:rPr>
                <w:b/>
                <w:bCs/>
                <w:lang w:val="en-US"/>
              </w:rPr>
            </w:pPr>
            <w:r>
              <w:rPr>
                <w:b/>
                <w:bCs/>
                <w:lang w:val="en-US"/>
              </w:rPr>
              <w:t>Data</w:t>
            </w:r>
          </w:p>
        </w:tc>
        <w:tc>
          <w:tcPr>
            <w:tcW w:w="2254" w:type="dxa"/>
            <w:tcBorders>
              <w:top w:val="single" w:sz="4" w:space="0" w:color="auto"/>
              <w:left w:val="single" w:sz="4" w:space="0" w:color="auto"/>
              <w:bottom w:val="single" w:sz="4" w:space="0" w:color="auto"/>
              <w:right w:val="single" w:sz="4" w:space="0" w:color="auto"/>
            </w:tcBorders>
            <w:hideMark/>
          </w:tcPr>
          <w:p w14:paraId="34A2B619" w14:textId="77777777" w:rsidR="00DA0895" w:rsidRDefault="00DA0895">
            <w:pPr>
              <w:jc w:val="center"/>
              <w:rPr>
                <w:b/>
                <w:bCs/>
                <w:lang w:val="en-US"/>
              </w:rPr>
            </w:pPr>
            <w:r>
              <w:rPr>
                <w:b/>
                <w:bCs/>
                <w:lang w:val="en-US"/>
              </w:rPr>
              <w:t>Result</w:t>
            </w:r>
          </w:p>
        </w:tc>
      </w:tr>
      <w:tr w:rsidR="00DA0895" w14:paraId="035B2C37" w14:textId="77777777" w:rsidTr="00DA0895">
        <w:tc>
          <w:tcPr>
            <w:tcW w:w="715" w:type="dxa"/>
            <w:tcBorders>
              <w:top w:val="single" w:sz="4" w:space="0" w:color="auto"/>
              <w:left w:val="single" w:sz="4" w:space="0" w:color="auto"/>
              <w:bottom w:val="single" w:sz="4" w:space="0" w:color="auto"/>
              <w:right w:val="single" w:sz="4" w:space="0" w:color="auto"/>
            </w:tcBorders>
            <w:hideMark/>
          </w:tcPr>
          <w:p w14:paraId="21BBB1E1" w14:textId="77777777" w:rsidR="00DA0895" w:rsidRDefault="00DA0895">
            <w:pPr>
              <w:rPr>
                <w:lang w:val="en-US"/>
              </w:rPr>
            </w:pPr>
            <w:r>
              <w:rPr>
                <w:lang w:val="en-US"/>
              </w:rPr>
              <w:t>1</w:t>
            </w:r>
          </w:p>
        </w:tc>
        <w:tc>
          <w:tcPr>
            <w:tcW w:w="2824" w:type="dxa"/>
            <w:tcBorders>
              <w:top w:val="single" w:sz="4" w:space="0" w:color="auto"/>
              <w:left w:val="single" w:sz="4" w:space="0" w:color="auto"/>
              <w:bottom w:val="single" w:sz="4" w:space="0" w:color="auto"/>
              <w:right w:val="single" w:sz="4" w:space="0" w:color="auto"/>
            </w:tcBorders>
            <w:hideMark/>
          </w:tcPr>
          <w:p w14:paraId="38A3C301" w14:textId="77777777" w:rsidR="00DA0895" w:rsidRDefault="00DA0895">
            <w:pPr>
              <w:rPr>
                <w:lang w:val="en-US"/>
              </w:rPr>
            </w:pPr>
            <w:r>
              <w:rPr>
                <w:lang w:val="en-US"/>
              </w:rPr>
              <w:t>1-2-3-4-5-6-7</w:t>
            </w:r>
          </w:p>
        </w:tc>
        <w:tc>
          <w:tcPr>
            <w:tcW w:w="3223" w:type="dxa"/>
            <w:tcBorders>
              <w:top w:val="single" w:sz="4" w:space="0" w:color="auto"/>
              <w:left w:val="single" w:sz="4" w:space="0" w:color="auto"/>
              <w:bottom w:val="single" w:sz="4" w:space="0" w:color="auto"/>
              <w:right w:val="single" w:sz="4" w:space="0" w:color="auto"/>
            </w:tcBorders>
          </w:tcPr>
          <w:p w14:paraId="7D7CD507" w14:textId="77777777" w:rsidR="00DA0895" w:rsidRDefault="00DA0895" w:rsidP="00DA0895">
            <w:pPr>
              <w:pStyle w:val="ListParagraph"/>
              <w:numPr>
                <w:ilvl w:val="0"/>
                <w:numId w:val="94"/>
              </w:numPr>
              <w:rPr>
                <w:lang w:val="en-US"/>
              </w:rPr>
            </w:pPr>
            <w:r>
              <w:rPr>
                <w:lang w:val="en-US"/>
              </w:rPr>
              <w:t>name = Iphone 15 Promax 512G Tím</w:t>
            </w:r>
          </w:p>
          <w:p w14:paraId="39055B50" w14:textId="77777777" w:rsidR="00DA0895" w:rsidRDefault="00DA0895" w:rsidP="00DA0895">
            <w:pPr>
              <w:pStyle w:val="ListParagraph"/>
              <w:numPr>
                <w:ilvl w:val="0"/>
                <w:numId w:val="94"/>
              </w:numPr>
              <w:rPr>
                <w:lang w:val="en-US"/>
              </w:rPr>
            </w:pPr>
            <w:r>
              <w:rPr>
                <w:lang w:val="en-US"/>
              </w:rPr>
              <w:t>image = iphone15.png</w:t>
            </w:r>
          </w:p>
          <w:p w14:paraId="1D8CE9F3" w14:textId="77777777" w:rsidR="00DA0895" w:rsidRDefault="00DA0895" w:rsidP="00DA0895">
            <w:pPr>
              <w:pStyle w:val="ListParagraph"/>
              <w:numPr>
                <w:ilvl w:val="0"/>
                <w:numId w:val="94"/>
              </w:numPr>
              <w:rPr>
                <w:lang w:val="en-US"/>
              </w:rPr>
            </w:pPr>
            <w:r>
              <w:rPr>
                <w:lang w:val="en-US"/>
              </w:rPr>
              <w:t>type = phone</w:t>
            </w:r>
          </w:p>
          <w:p w14:paraId="41F7D99B" w14:textId="77777777" w:rsidR="00DA0895" w:rsidRDefault="00DA0895" w:rsidP="00DA0895">
            <w:pPr>
              <w:pStyle w:val="ListParagraph"/>
              <w:numPr>
                <w:ilvl w:val="0"/>
                <w:numId w:val="94"/>
              </w:numPr>
              <w:rPr>
                <w:lang w:val="en-US"/>
              </w:rPr>
            </w:pPr>
            <w:r>
              <w:rPr>
                <w:lang w:val="en-US"/>
              </w:rPr>
              <w:t xml:space="preserve">price = 35000000 </w:t>
            </w:r>
          </w:p>
          <w:p w14:paraId="5C63F057" w14:textId="77777777" w:rsidR="00DA0895" w:rsidRDefault="00DA0895" w:rsidP="00DA0895">
            <w:pPr>
              <w:pStyle w:val="ListParagraph"/>
              <w:numPr>
                <w:ilvl w:val="0"/>
                <w:numId w:val="94"/>
              </w:numPr>
              <w:rPr>
                <w:lang w:val="en-US"/>
              </w:rPr>
            </w:pPr>
            <w:r>
              <w:rPr>
                <w:lang w:val="en-US"/>
              </w:rPr>
              <w:t>countInStock = 50</w:t>
            </w:r>
          </w:p>
          <w:p w14:paraId="01081C11" w14:textId="77777777" w:rsidR="00DA0895" w:rsidRDefault="00DA0895" w:rsidP="00DA0895">
            <w:pPr>
              <w:pStyle w:val="ListParagraph"/>
              <w:numPr>
                <w:ilvl w:val="0"/>
                <w:numId w:val="94"/>
              </w:numPr>
              <w:rPr>
                <w:lang w:val="en-US"/>
              </w:rPr>
            </w:pPr>
            <w:r>
              <w:rPr>
                <w:lang w:val="en-US"/>
              </w:rPr>
              <w:t>rating = 5</w:t>
            </w:r>
          </w:p>
          <w:p w14:paraId="2F295F37" w14:textId="77777777" w:rsidR="00DA0895" w:rsidRDefault="00DA0895" w:rsidP="00DA0895">
            <w:pPr>
              <w:pStyle w:val="ListParagraph"/>
              <w:numPr>
                <w:ilvl w:val="0"/>
                <w:numId w:val="94"/>
              </w:numPr>
              <w:rPr>
                <w:lang w:val="en-US"/>
              </w:rPr>
            </w:pPr>
            <w:r>
              <w:rPr>
                <w:lang w:val="en-US"/>
              </w:rPr>
              <w:t>description = Iphone 15</w:t>
            </w:r>
          </w:p>
          <w:p w14:paraId="61368CCF" w14:textId="77777777" w:rsidR="00DA0895" w:rsidRDefault="00DA0895">
            <w:pPr>
              <w:rPr>
                <w:lang w:val="en-US"/>
              </w:rPr>
            </w:pPr>
          </w:p>
        </w:tc>
        <w:tc>
          <w:tcPr>
            <w:tcW w:w="2254" w:type="dxa"/>
            <w:tcBorders>
              <w:top w:val="single" w:sz="4" w:space="0" w:color="auto"/>
              <w:left w:val="single" w:sz="4" w:space="0" w:color="auto"/>
              <w:bottom w:val="single" w:sz="4" w:space="0" w:color="auto"/>
              <w:right w:val="single" w:sz="4" w:space="0" w:color="auto"/>
            </w:tcBorders>
          </w:tcPr>
          <w:p w14:paraId="04C4BFA6" w14:textId="77777777" w:rsidR="00DA0895" w:rsidRDefault="00DA0895">
            <w:pPr>
              <w:rPr>
                <w:lang w:val="en-US"/>
              </w:rPr>
            </w:pPr>
            <w:r>
              <w:rPr>
                <w:lang w:val="en-US"/>
              </w:rPr>
              <w:t>Status: ‘ERR’</w:t>
            </w:r>
          </w:p>
          <w:p w14:paraId="0AF90864" w14:textId="77777777" w:rsidR="00DA0895" w:rsidRDefault="00DA0895">
            <w:pPr>
              <w:rPr>
                <w:lang w:val="en-US"/>
              </w:rPr>
            </w:pPr>
            <w:r>
              <w:rPr>
                <w:lang w:val="en-US"/>
              </w:rPr>
              <w:t>Message: ‘The name of product already have’</w:t>
            </w:r>
          </w:p>
          <w:p w14:paraId="0EC3A9F1" w14:textId="77777777" w:rsidR="00DA0895" w:rsidRDefault="00DA0895">
            <w:pPr>
              <w:rPr>
                <w:lang w:val="en-US"/>
              </w:rPr>
            </w:pPr>
          </w:p>
        </w:tc>
      </w:tr>
      <w:tr w:rsidR="00DA0895" w14:paraId="1C71E174" w14:textId="77777777" w:rsidTr="00DA0895">
        <w:tc>
          <w:tcPr>
            <w:tcW w:w="715" w:type="dxa"/>
            <w:tcBorders>
              <w:top w:val="single" w:sz="4" w:space="0" w:color="auto"/>
              <w:left w:val="single" w:sz="4" w:space="0" w:color="auto"/>
              <w:bottom w:val="single" w:sz="4" w:space="0" w:color="auto"/>
              <w:right w:val="single" w:sz="4" w:space="0" w:color="auto"/>
            </w:tcBorders>
            <w:hideMark/>
          </w:tcPr>
          <w:p w14:paraId="5BBBED28" w14:textId="77777777" w:rsidR="00DA0895" w:rsidRDefault="00DA0895">
            <w:pPr>
              <w:rPr>
                <w:lang w:val="en-US"/>
              </w:rPr>
            </w:pPr>
            <w:r>
              <w:rPr>
                <w:lang w:val="en-US"/>
              </w:rPr>
              <w:t>2</w:t>
            </w:r>
          </w:p>
        </w:tc>
        <w:tc>
          <w:tcPr>
            <w:tcW w:w="2824" w:type="dxa"/>
            <w:tcBorders>
              <w:top w:val="single" w:sz="4" w:space="0" w:color="auto"/>
              <w:left w:val="single" w:sz="4" w:space="0" w:color="auto"/>
              <w:bottom w:val="single" w:sz="4" w:space="0" w:color="auto"/>
              <w:right w:val="single" w:sz="4" w:space="0" w:color="auto"/>
            </w:tcBorders>
            <w:hideMark/>
          </w:tcPr>
          <w:p w14:paraId="5385F3B1" w14:textId="77777777" w:rsidR="00DA0895" w:rsidRDefault="00DA0895">
            <w:pPr>
              <w:rPr>
                <w:lang w:val="en-US"/>
              </w:rPr>
            </w:pPr>
            <w:r>
              <w:rPr>
                <w:lang w:val="en-US"/>
              </w:rPr>
              <w:t>1-2-3-4-5-6-8-9-10</w:t>
            </w:r>
          </w:p>
        </w:tc>
        <w:tc>
          <w:tcPr>
            <w:tcW w:w="3223" w:type="dxa"/>
            <w:tcBorders>
              <w:top w:val="single" w:sz="4" w:space="0" w:color="auto"/>
              <w:left w:val="single" w:sz="4" w:space="0" w:color="auto"/>
              <w:bottom w:val="single" w:sz="4" w:space="0" w:color="auto"/>
              <w:right w:val="single" w:sz="4" w:space="0" w:color="auto"/>
            </w:tcBorders>
          </w:tcPr>
          <w:p w14:paraId="54E2B72C" w14:textId="77777777" w:rsidR="00DA0895" w:rsidRDefault="00DA0895" w:rsidP="00DA0895">
            <w:pPr>
              <w:pStyle w:val="ListParagraph"/>
              <w:numPr>
                <w:ilvl w:val="0"/>
                <w:numId w:val="96"/>
              </w:numPr>
              <w:rPr>
                <w:lang w:val="en-US"/>
              </w:rPr>
            </w:pPr>
            <w:r>
              <w:rPr>
                <w:lang w:val="en-US"/>
              </w:rPr>
              <w:t>name = Laptop Apple Macbook Air M2</w:t>
            </w:r>
          </w:p>
          <w:p w14:paraId="189A0614" w14:textId="77777777" w:rsidR="00DA0895" w:rsidRDefault="00DA0895" w:rsidP="00DA0895">
            <w:pPr>
              <w:pStyle w:val="ListParagraph"/>
              <w:numPr>
                <w:ilvl w:val="0"/>
                <w:numId w:val="96"/>
              </w:numPr>
              <w:rPr>
                <w:lang w:val="en-US"/>
              </w:rPr>
            </w:pPr>
            <w:r>
              <w:rPr>
                <w:lang w:val="en-US"/>
              </w:rPr>
              <w:t>image = macbookairm2.png</w:t>
            </w:r>
          </w:p>
          <w:p w14:paraId="67E7E0BD" w14:textId="77777777" w:rsidR="00DA0895" w:rsidRDefault="00DA0895" w:rsidP="00DA0895">
            <w:pPr>
              <w:pStyle w:val="ListParagraph"/>
              <w:numPr>
                <w:ilvl w:val="0"/>
                <w:numId w:val="96"/>
              </w:numPr>
              <w:rPr>
                <w:lang w:val="en-US"/>
              </w:rPr>
            </w:pPr>
            <w:r>
              <w:rPr>
                <w:lang w:val="en-US"/>
              </w:rPr>
              <w:t>type = laptop</w:t>
            </w:r>
          </w:p>
          <w:p w14:paraId="45A5AAB2" w14:textId="77777777" w:rsidR="00DA0895" w:rsidRDefault="00DA0895" w:rsidP="00DA0895">
            <w:pPr>
              <w:pStyle w:val="ListParagraph"/>
              <w:numPr>
                <w:ilvl w:val="0"/>
                <w:numId w:val="96"/>
              </w:numPr>
              <w:rPr>
                <w:lang w:val="en-US"/>
              </w:rPr>
            </w:pPr>
            <w:r>
              <w:rPr>
                <w:lang w:val="en-US"/>
              </w:rPr>
              <w:t>price = 26990000</w:t>
            </w:r>
          </w:p>
          <w:p w14:paraId="7F92480D" w14:textId="77777777" w:rsidR="00DA0895" w:rsidRDefault="00DA0895" w:rsidP="00DA0895">
            <w:pPr>
              <w:pStyle w:val="ListParagraph"/>
              <w:numPr>
                <w:ilvl w:val="0"/>
                <w:numId w:val="96"/>
              </w:numPr>
              <w:rPr>
                <w:lang w:val="en-US"/>
              </w:rPr>
            </w:pPr>
            <w:r>
              <w:rPr>
                <w:lang w:val="en-US"/>
              </w:rPr>
              <w:t>countInStock = 16</w:t>
            </w:r>
          </w:p>
          <w:p w14:paraId="29E30F50" w14:textId="77777777" w:rsidR="00DA0895" w:rsidRDefault="00DA0895" w:rsidP="00DA0895">
            <w:pPr>
              <w:pStyle w:val="ListParagraph"/>
              <w:numPr>
                <w:ilvl w:val="0"/>
                <w:numId w:val="96"/>
              </w:numPr>
              <w:rPr>
                <w:lang w:val="en-US"/>
              </w:rPr>
            </w:pPr>
            <w:r>
              <w:rPr>
                <w:lang w:val="en-US"/>
              </w:rPr>
              <w:t>rating = 5</w:t>
            </w:r>
          </w:p>
          <w:p w14:paraId="06CF3BD2" w14:textId="77777777" w:rsidR="00DA0895" w:rsidRDefault="00DA0895" w:rsidP="00DA0895">
            <w:pPr>
              <w:pStyle w:val="ListParagraph"/>
              <w:numPr>
                <w:ilvl w:val="0"/>
                <w:numId w:val="96"/>
              </w:numPr>
              <w:rPr>
                <w:lang w:val="en-US"/>
              </w:rPr>
            </w:pPr>
            <w:r>
              <w:rPr>
                <w:lang w:val="en-US"/>
              </w:rPr>
              <w:t xml:space="preserve">description = </w:t>
            </w:r>
            <w:r>
              <w:t>Màn hình 13.6-inch; 2560 x 1664</w:t>
            </w:r>
            <w:r>
              <w:rPr>
                <w:lang w:val="en-US"/>
              </w:rPr>
              <w:t>…</w:t>
            </w:r>
          </w:p>
          <w:p w14:paraId="57368CE7" w14:textId="77777777" w:rsidR="00DA0895" w:rsidRDefault="00DA0895">
            <w:pPr>
              <w:rPr>
                <w:lang w:val="en-US"/>
              </w:rPr>
            </w:pPr>
          </w:p>
        </w:tc>
        <w:tc>
          <w:tcPr>
            <w:tcW w:w="2254" w:type="dxa"/>
            <w:tcBorders>
              <w:top w:val="single" w:sz="4" w:space="0" w:color="auto"/>
              <w:left w:val="single" w:sz="4" w:space="0" w:color="auto"/>
              <w:bottom w:val="single" w:sz="4" w:space="0" w:color="auto"/>
              <w:right w:val="single" w:sz="4" w:space="0" w:color="auto"/>
            </w:tcBorders>
            <w:hideMark/>
          </w:tcPr>
          <w:p w14:paraId="62C85ACC" w14:textId="77777777" w:rsidR="00DA0895" w:rsidRDefault="00DA0895">
            <w:pPr>
              <w:rPr>
                <w:lang w:val="en-US"/>
              </w:rPr>
            </w:pPr>
            <w:r>
              <w:rPr>
                <w:lang w:val="en-US"/>
              </w:rPr>
              <w:t>Status: ‘OK’</w:t>
            </w:r>
          </w:p>
          <w:p w14:paraId="3B503EFE" w14:textId="77777777" w:rsidR="00DA0895" w:rsidRDefault="00DA0895">
            <w:pPr>
              <w:rPr>
                <w:lang w:val="en-US"/>
              </w:rPr>
            </w:pPr>
            <w:r>
              <w:rPr>
                <w:lang w:val="en-US"/>
              </w:rPr>
              <w:t>Message: ‘SUCCESS’</w:t>
            </w:r>
          </w:p>
          <w:p w14:paraId="108D6BEB" w14:textId="77777777" w:rsidR="00DA0895" w:rsidRDefault="00DA0895">
            <w:pPr>
              <w:rPr>
                <w:lang w:val="en-US"/>
              </w:rPr>
            </w:pPr>
            <w:r>
              <w:rPr>
                <w:lang w:val="en-US"/>
              </w:rPr>
              <w:t>Data: newProduct</w:t>
            </w:r>
          </w:p>
        </w:tc>
      </w:tr>
      <w:tr w:rsidR="00DA0895" w14:paraId="2341826E" w14:textId="77777777" w:rsidTr="00DA0895">
        <w:tc>
          <w:tcPr>
            <w:tcW w:w="715" w:type="dxa"/>
            <w:tcBorders>
              <w:top w:val="single" w:sz="4" w:space="0" w:color="auto"/>
              <w:left w:val="single" w:sz="4" w:space="0" w:color="auto"/>
              <w:bottom w:val="single" w:sz="4" w:space="0" w:color="auto"/>
              <w:right w:val="single" w:sz="4" w:space="0" w:color="auto"/>
            </w:tcBorders>
            <w:hideMark/>
          </w:tcPr>
          <w:p w14:paraId="57E2D2C4" w14:textId="77777777" w:rsidR="00DA0895" w:rsidRDefault="00DA0895">
            <w:pPr>
              <w:rPr>
                <w:lang w:val="en-US"/>
              </w:rPr>
            </w:pPr>
            <w:r>
              <w:rPr>
                <w:lang w:val="en-US"/>
              </w:rPr>
              <w:t>3</w:t>
            </w:r>
          </w:p>
        </w:tc>
        <w:tc>
          <w:tcPr>
            <w:tcW w:w="2824" w:type="dxa"/>
            <w:tcBorders>
              <w:top w:val="single" w:sz="4" w:space="0" w:color="auto"/>
              <w:left w:val="single" w:sz="4" w:space="0" w:color="auto"/>
              <w:bottom w:val="single" w:sz="4" w:space="0" w:color="auto"/>
              <w:right w:val="single" w:sz="4" w:space="0" w:color="auto"/>
            </w:tcBorders>
            <w:hideMark/>
          </w:tcPr>
          <w:p w14:paraId="33BC88D0" w14:textId="77777777" w:rsidR="00DA0895" w:rsidRDefault="00DA0895">
            <w:r>
              <w:t>1-2-3-4-5-6-8-9-11-12</w:t>
            </w:r>
          </w:p>
        </w:tc>
        <w:tc>
          <w:tcPr>
            <w:tcW w:w="3223" w:type="dxa"/>
            <w:tcBorders>
              <w:top w:val="single" w:sz="4" w:space="0" w:color="auto"/>
              <w:left w:val="single" w:sz="4" w:space="0" w:color="auto"/>
              <w:bottom w:val="single" w:sz="4" w:space="0" w:color="auto"/>
              <w:right w:val="single" w:sz="4" w:space="0" w:color="auto"/>
            </w:tcBorders>
          </w:tcPr>
          <w:p w14:paraId="62D964B5" w14:textId="77777777" w:rsidR="00DA0895" w:rsidRDefault="00DA0895">
            <w:pPr>
              <w:rPr>
                <w:lang w:val="en-US"/>
              </w:rPr>
            </w:pPr>
          </w:p>
        </w:tc>
        <w:tc>
          <w:tcPr>
            <w:tcW w:w="2254" w:type="dxa"/>
            <w:tcBorders>
              <w:top w:val="single" w:sz="4" w:space="0" w:color="auto"/>
              <w:left w:val="single" w:sz="4" w:space="0" w:color="auto"/>
              <w:bottom w:val="single" w:sz="4" w:space="0" w:color="auto"/>
              <w:right w:val="single" w:sz="4" w:space="0" w:color="auto"/>
            </w:tcBorders>
          </w:tcPr>
          <w:p w14:paraId="48F96917" w14:textId="77777777" w:rsidR="00DA0895" w:rsidRDefault="00DA0895">
            <w:pPr>
              <w:keepNext/>
              <w:rPr>
                <w:lang w:val="en-US"/>
              </w:rPr>
            </w:pPr>
          </w:p>
        </w:tc>
      </w:tr>
    </w:tbl>
    <w:p w14:paraId="565979FC" w14:textId="55BD3B55" w:rsidR="00DA0895" w:rsidRDefault="00DA0895" w:rsidP="00DA0895">
      <w:pPr>
        <w:keepNext/>
        <w:jc w:val="center"/>
      </w:pPr>
      <w:r>
        <w:rPr>
          <w:noProof/>
        </w:rPr>
        <w:lastRenderedPageBreak/>
        <w:drawing>
          <wp:inline distT="0" distB="0" distL="0" distR="0" wp14:anchorId="4525757B" wp14:editId="461604A6">
            <wp:extent cx="2762250" cy="6200775"/>
            <wp:effectExtent l="0" t="0" r="0" b="9525"/>
            <wp:docPr id="1918979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250" cy="6200775"/>
                    </a:xfrm>
                    <a:prstGeom prst="rect">
                      <a:avLst/>
                    </a:prstGeom>
                    <a:noFill/>
                    <a:ln>
                      <a:noFill/>
                    </a:ln>
                  </pic:spPr>
                </pic:pic>
              </a:graphicData>
            </a:graphic>
          </wp:inline>
        </w:drawing>
      </w:r>
    </w:p>
    <w:p w14:paraId="41A99037" w14:textId="1A9AA945" w:rsidR="00DA0895" w:rsidRDefault="00DA0895" w:rsidP="009A2CAA">
      <w:pPr>
        <w:pStyle w:val="Caption"/>
        <w:jc w:val="center"/>
        <w:rPr>
          <w:lang w:val="en-US"/>
        </w:rPr>
      </w:pPr>
      <w:bookmarkStart w:id="588" w:name="_Toc153613345"/>
      <w:r>
        <w:t xml:space="preserve">Figure </w:t>
      </w:r>
      <w:r>
        <w:fldChar w:fldCharType="begin"/>
      </w:r>
      <w:r>
        <w:instrText xml:space="preserve"> SEQ Figure \* ARABIC </w:instrText>
      </w:r>
      <w:r>
        <w:fldChar w:fldCharType="separate"/>
      </w:r>
      <w:r w:rsidR="00F073DD">
        <w:t>8</w:t>
      </w:r>
      <w:r>
        <w:fldChar w:fldCharType="end"/>
      </w:r>
      <w:r>
        <w:rPr>
          <w:lang w:val="en-US"/>
        </w:rPr>
        <w:t xml:space="preserve"> Create Product Data Flow Graph</w:t>
      </w:r>
      <w:bookmarkEnd w:id="588"/>
    </w:p>
    <w:p w14:paraId="482C128A" w14:textId="5DD01AE3" w:rsidR="00DA0895" w:rsidRDefault="00F326EA" w:rsidP="00DA0895">
      <w:pPr>
        <w:rPr>
          <w:lang w:val="en-US"/>
        </w:rPr>
      </w:pPr>
      <w:r>
        <w:rPr>
          <w:lang w:val="en-US"/>
        </w:rPr>
        <w:br w:type="page"/>
      </w:r>
    </w:p>
    <w:p w14:paraId="678501B9" w14:textId="104729E3" w:rsidR="00F326EA" w:rsidRDefault="00F326EA" w:rsidP="00F326EA">
      <w:pPr>
        <w:pStyle w:val="Caption"/>
        <w:keepNext/>
        <w:jc w:val="center"/>
      </w:pPr>
      <w:bookmarkStart w:id="589" w:name="_Toc153613410"/>
      <w:r>
        <w:lastRenderedPageBreak/>
        <w:t xml:space="preserve">Table </w:t>
      </w:r>
      <w:r>
        <w:fldChar w:fldCharType="begin"/>
      </w:r>
      <w:r>
        <w:instrText xml:space="preserve"> SEQ Table \* ARABIC </w:instrText>
      </w:r>
      <w:r>
        <w:fldChar w:fldCharType="separate"/>
      </w:r>
      <w:r w:rsidR="00B70F4E">
        <w:t>25</w:t>
      </w:r>
      <w:r>
        <w:fldChar w:fldCharType="end"/>
      </w:r>
      <w:r>
        <w:rPr>
          <w:lang w:val="en-US"/>
        </w:rPr>
        <w:t xml:space="preserve"> </w:t>
      </w:r>
      <w:r w:rsidRPr="00E76AB9">
        <w:rPr>
          <w:lang w:val="en-US"/>
        </w:rPr>
        <w:t>Create Product Variable Lifecycle</w:t>
      </w:r>
      <w:bookmarkEnd w:id="589"/>
    </w:p>
    <w:tbl>
      <w:tblPr>
        <w:tblStyle w:val="TableGrid"/>
        <w:tblW w:w="0" w:type="auto"/>
        <w:jc w:val="center"/>
        <w:tblLook w:val="04A0" w:firstRow="1" w:lastRow="0" w:firstColumn="1" w:lastColumn="0" w:noHBand="0" w:noVBand="1"/>
      </w:tblPr>
      <w:tblGrid>
        <w:gridCol w:w="805"/>
        <w:gridCol w:w="1890"/>
        <w:gridCol w:w="2340"/>
        <w:gridCol w:w="3981"/>
      </w:tblGrid>
      <w:tr w:rsidR="00DA0895" w14:paraId="5C67FF82"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3DEE94C7" w14:textId="77777777" w:rsidR="00DA0895" w:rsidRDefault="00DA0895">
            <w:pPr>
              <w:jc w:val="center"/>
              <w:rPr>
                <w:b/>
                <w:bCs/>
                <w:lang w:val="en-US"/>
              </w:rPr>
            </w:pPr>
            <w:r>
              <w:rPr>
                <w:b/>
                <w:bCs/>
                <w:lang w:val="en-US"/>
              </w:rPr>
              <w:t>No.</w:t>
            </w:r>
          </w:p>
        </w:tc>
        <w:tc>
          <w:tcPr>
            <w:tcW w:w="1890" w:type="dxa"/>
            <w:tcBorders>
              <w:top w:val="single" w:sz="4" w:space="0" w:color="auto"/>
              <w:left w:val="single" w:sz="4" w:space="0" w:color="auto"/>
              <w:bottom w:val="single" w:sz="4" w:space="0" w:color="auto"/>
              <w:right w:val="single" w:sz="4" w:space="0" w:color="auto"/>
            </w:tcBorders>
            <w:hideMark/>
          </w:tcPr>
          <w:p w14:paraId="04CE59A8" w14:textId="77777777" w:rsidR="00DA0895" w:rsidRDefault="00DA0895">
            <w:pPr>
              <w:jc w:val="center"/>
              <w:rPr>
                <w:b/>
                <w:bCs/>
                <w:lang w:val="en-US"/>
              </w:rPr>
            </w:pPr>
            <w:r>
              <w:rPr>
                <w:b/>
                <w:bCs/>
                <w:lang w:val="en-US"/>
              </w:rPr>
              <w:t>Variable</w:t>
            </w:r>
          </w:p>
        </w:tc>
        <w:tc>
          <w:tcPr>
            <w:tcW w:w="2340" w:type="dxa"/>
            <w:tcBorders>
              <w:top w:val="single" w:sz="4" w:space="0" w:color="auto"/>
              <w:left w:val="single" w:sz="4" w:space="0" w:color="auto"/>
              <w:bottom w:val="single" w:sz="4" w:space="0" w:color="auto"/>
              <w:right w:val="single" w:sz="4" w:space="0" w:color="auto"/>
            </w:tcBorders>
            <w:hideMark/>
          </w:tcPr>
          <w:p w14:paraId="7B5240D1" w14:textId="77777777" w:rsidR="00DA0895" w:rsidRDefault="00DA0895">
            <w:pPr>
              <w:jc w:val="center"/>
              <w:rPr>
                <w:b/>
                <w:bCs/>
                <w:lang w:val="en-US"/>
              </w:rPr>
            </w:pPr>
            <w:r>
              <w:rPr>
                <w:b/>
                <w:bCs/>
                <w:lang w:val="en-US"/>
              </w:rPr>
              <w:t>Lifecycle</w:t>
            </w:r>
          </w:p>
        </w:tc>
        <w:tc>
          <w:tcPr>
            <w:tcW w:w="3981" w:type="dxa"/>
            <w:tcBorders>
              <w:top w:val="single" w:sz="4" w:space="0" w:color="auto"/>
              <w:left w:val="single" w:sz="4" w:space="0" w:color="auto"/>
              <w:bottom w:val="single" w:sz="4" w:space="0" w:color="auto"/>
              <w:right w:val="single" w:sz="4" w:space="0" w:color="auto"/>
            </w:tcBorders>
            <w:hideMark/>
          </w:tcPr>
          <w:p w14:paraId="1D8D9A5F" w14:textId="77777777" w:rsidR="00DA0895" w:rsidRDefault="00DA0895">
            <w:pPr>
              <w:jc w:val="center"/>
              <w:rPr>
                <w:b/>
                <w:bCs/>
                <w:lang w:val="en-US"/>
              </w:rPr>
            </w:pPr>
            <w:r>
              <w:rPr>
                <w:b/>
                <w:bCs/>
                <w:lang w:val="en-US"/>
              </w:rPr>
              <w:t>Conclusion</w:t>
            </w:r>
          </w:p>
        </w:tc>
      </w:tr>
      <w:tr w:rsidR="00DA0895" w14:paraId="751957C0"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1CC205A1" w14:textId="77777777" w:rsidR="00DA0895" w:rsidRDefault="00DA0895">
            <w:pPr>
              <w:jc w:val="center"/>
              <w:rPr>
                <w:lang w:val="en-US"/>
              </w:rPr>
            </w:pPr>
            <w:r>
              <w:rPr>
                <w:lang w:val="en-US"/>
              </w:rPr>
              <w:t>1</w:t>
            </w:r>
          </w:p>
        </w:tc>
        <w:tc>
          <w:tcPr>
            <w:tcW w:w="1890" w:type="dxa"/>
            <w:tcBorders>
              <w:top w:val="single" w:sz="4" w:space="0" w:color="auto"/>
              <w:left w:val="single" w:sz="4" w:space="0" w:color="auto"/>
              <w:bottom w:val="single" w:sz="4" w:space="0" w:color="auto"/>
              <w:right w:val="single" w:sz="4" w:space="0" w:color="auto"/>
            </w:tcBorders>
            <w:hideMark/>
          </w:tcPr>
          <w:p w14:paraId="5A5EBE70" w14:textId="77777777" w:rsidR="00DA0895" w:rsidRDefault="00DA0895">
            <w:pPr>
              <w:rPr>
                <w:lang w:val="en-US"/>
              </w:rPr>
            </w:pPr>
            <w:r>
              <w:rPr>
                <w:lang w:val="en-US"/>
              </w:rPr>
              <w:t>newProduct</w:t>
            </w:r>
          </w:p>
        </w:tc>
        <w:tc>
          <w:tcPr>
            <w:tcW w:w="2340" w:type="dxa"/>
            <w:tcBorders>
              <w:top w:val="single" w:sz="4" w:space="0" w:color="auto"/>
              <w:left w:val="single" w:sz="4" w:space="0" w:color="auto"/>
              <w:bottom w:val="single" w:sz="4" w:space="0" w:color="auto"/>
              <w:right w:val="single" w:sz="4" w:space="0" w:color="auto"/>
            </w:tcBorders>
            <w:hideMark/>
          </w:tcPr>
          <w:p w14:paraId="7FBCBD6E" w14:textId="77777777" w:rsidR="00DA0895" w:rsidRDefault="00DA0895">
            <w:pPr>
              <w:rPr>
                <w:lang w:val="en-US"/>
              </w:rPr>
            </w:pPr>
            <w:r>
              <w:rPr>
                <w:lang w:val="en-US"/>
              </w:rPr>
              <w:t>1. ~duk</w:t>
            </w:r>
          </w:p>
          <w:p w14:paraId="06BC10A3" w14:textId="77777777" w:rsidR="00DA0895" w:rsidRDefault="00DA0895">
            <w:pPr>
              <w:rPr>
                <w:lang w:val="en-US"/>
              </w:rPr>
            </w:pPr>
            <w:r>
              <w:rPr>
                <w:lang w:val="en-US"/>
              </w:rPr>
              <w:t>2. ~duk</w:t>
            </w:r>
          </w:p>
          <w:p w14:paraId="77D6F170"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0BF946AF" w14:textId="77777777" w:rsidR="00DA0895" w:rsidRDefault="00DA0895">
            <w:pPr>
              <w:rPr>
                <w:lang w:val="en-US"/>
              </w:rPr>
            </w:pPr>
            <w:r>
              <w:rPr>
                <w:lang w:val="en-US"/>
              </w:rPr>
              <w:t>All 3 scenarios above do not contain any abnormal activity pairs.</w:t>
            </w:r>
          </w:p>
        </w:tc>
      </w:tr>
      <w:tr w:rsidR="00DA0895" w14:paraId="0DB875AC"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68485915" w14:textId="77777777" w:rsidR="00DA0895" w:rsidRDefault="00DA0895">
            <w:pPr>
              <w:jc w:val="center"/>
              <w:rPr>
                <w:lang w:val="en-US"/>
              </w:rPr>
            </w:pPr>
            <w:r>
              <w:rPr>
                <w:lang w:val="en-US"/>
              </w:rPr>
              <w:t>2</w:t>
            </w:r>
          </w:p>
        </w:tc>
        <w:tc>
          <w:tcPr>
            <w:tcW w:w="1890" w:type="dxa"/>
            <w:tcBorders>
              <w:top w:val="single" w:sz="4" w:space="0" w:color="auto"/>
              <w:left w:val="single" w:sz="4" w:space="0" w:color="auto"/>
              <w:bottom w:val="single" w:sz="4" w:space="0" w:color="auto"/>
              <w:right w:val="single" w:sz="4" w:space="0" w:color="auto"/>
            </w:tcBorders>
            <w:hideMark/>
          </w:tcPr>
          <w:p w14:paraId="3A8E700B" w14:textId="77777777" w:rsidR="00DA0895" w:rsidRDefault="00DA0895">
            <w:pPr>
              <w:rPr>
                <w:lang w:val="en-US"/>
              </w:rPr>
            </w:pPr>
            <w:r>
              <w:rPr>
                <w:lang w:val="en-US"/>
              </w:rPr>
              <w:t>resolve</w:t>
            </w:r>
          </w:p>
        </w:tc>
        <w:tc>
          <w:tcPr>
            <w:tcW w:w="2340" w:type="dxa"/>
            <w:tcBorders>
              <w:top w:val="single" w:sz="4" w:space="0" w:color="auto"/>
              <w:left w:val="single" w:sz="4" w:space="0" w:color="auto"/>
              <w:bottom w:val="single" w:sz="4" w:space="0" w:color="auto"/>
              <w:right w:val="single" w:sz="4" w:space="0" w:color="auto"/>
            </w:tcBorders>
            <w:hideMark/>
          </w:tcPr>
          <w:p w14:paraId="056D21AD" w14:textId="77777777" w:rsidR="00DA0895" w:rsidRDefault="00DA0895">
            <w:pPr>
              <w:rPr>
                <w:lang w:val="en-US"/>
              </w:rPr>
            </w:pPr>
            <w:r>
              <w:rPr>
                <w:lang w:val="en-US"/>
              </w:rPr>
              <w:t>1. ~ddk</w:t>
            </w:r>
          </w:p>
          <w:p w14:paraId="46B1AEDB" w14:textId="77777777" w:rsidR="00DA0895" w:rsidRDefault="00DA0895">
            <w:pPr>
              <w:rPr>
                <w:lang w:val="en-US"/>
              </w:rPr>
            </w:pPr>
            <w:r>
              <w:rPr>
                <w:lang w:val="en-US"/>
              </w:rPr>
              <w:t>2. ~ddk</w:t>
            </w:r>
          </w:p>
          <w:p w14:paraId="298DEC90" w14:textId="77777777" w:rsidR="00DA0895" w:rsidRDefault="00DA0895">
            <w:pPr>
              <w:rPr>
                <w:lang w:val="en-US"/>
              </w:rPr>
            </w:pPr>
            <w:r>
              <w:rPr>
                <w:lang w:val="en-US"/>
              </w:rPr>
              <w:t>3. ~dk</w:t>
            </w:r>
          </w:p>
        </w:tc>
        <w:tc>
          <w:tcPr>
            <w:tcW w:w="3981" w:type="dxa"/>
            <w:tcBorders>
              <w:top w:val="single" w:sz="4" w:space="0" w:color="auto"/>
              <w:left w:val="single" w:sz="4" w:space="0" w:color="auto"/>
              <w:bottom w:val="single" w:sz="4" w:space="0" w:color="auto"/>
              <w:right w:val="single" w:sz="4" w:space="0" w:color="auto"/>
            </w:tcBorders>
            <w:hideMark/>
          </w:tcPr>
          <w:p w14:paraId="44B92475" w14:textId="77777777" w:rsidR="00DA0895" w:rsidRDefault="00DA0895">
            <w:pPr>
              <w:rPr>
                <w:lang w:val="en-US"/>
              </w:rPr>
            </w:pPr>
            <w:r>
              <w:rPr>
                <w:lang w:val="en-US"/>
              </w:rPr>
              <w:t>All 3 scenarios above do not contain any abnormal activity pairs.</w:t>
            </w:r>
          </w:p>
        </w:tc>
      </w:tr>
      <w:tr w:rsidR="00DA0895" w14:paraId="0A564686"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788700CD" w14:textId="77777777" w:rsidR="00DA0895" w:rsidRDefault="00DA0895">
            <w:pPr>
              <w:jc w:val="center"/>
              <w:rPr>
                <w:lang w:val="en-US"/>
              </w:rPr>
            </w:pPr>
            <w:r>
              <w:rPr>
                <w:lang w:val="en-US"/>
              </w:rPr>
              <w:t>3</w:t>
            </w:r>
          </w:p>
        </w:tc>
        <w:tc>
          <w:tcPr>
            <w:tcW w:w="1890" w:type="dxa"/>
            <w:tcBorders>
              <w:top w:val="single" w:sz="4" w:space="0" w:color="auto"/>
              <w:left w:val="single" w:sz="4" w:space="0" w:color="auto"/>
              <w:bottom w:val="single" w:sz="4" w:space="0" w:color="auto"/>
              <w:right w:val="single" w:sz="4" w:space="0" w:color="auto"/>
            </w:tcBorders>
            <w:hideMark/>
          </w:tcPr>
          <w:p w14:paraId="6E36B6F3" w14:textId="77777777" w:rsidR="00DA0895" w:rsidRDefault="00DA0895">
            <w:pPr>
              <w:rPr>
                <w:lang w:val="en-US"/>
              </w:rPr>
            </w:pPr>
            <w:r>
              <w:rPr>
                <w:lang w:val="en-US"/>
              </w:rPr>
              <w:t>reject</w:t>
            </w:r>
          </w:p>
        </w:tc>
        <w:tc>
          <w:tcPr>
            <w:tcW w:w="2340" w:type="dxa"/>
            <w:tcBorders>
              <w:top w:val="single" w:sz="4" w:space="0" w:color="auto"/>
              <w:left w:val="single" w:sz="4" w:space="0" w:color="auto"/>
              <w:bottom w:val="single" w:sz="4" w:space="0" w:color="auto"/>
              <w:right w:val="single" w:sz="4" w:space="0" w:color="auto"/>
            </w:tcBorders>
            <w:hideMark/>
          </w:tcPr>
          <w:p w14:paraId="4415797E" w14:textId="77777777" w:rsidR="00DA0895" w:rsidRDefault="00DA0895">
            <w:pPr>
              <w:rPr>
                <w:lang w:val="en-US"/>
              </w:rPr>
            </w:pPr>
            <w:r>
              <w:rPr>
                <w:lang w:val="en-US"/>
              </w:rPr>
              <w:t>1. ~dk</w:t>
            </w:r>
          </w:p>
          <w:p w14:paraId="06E2C24D" w14:textId="77777777" w:rsidR="00DA0895" w:rsidRDefault="00DA0895">
            <w:pPr>
              <w:rPr>
                <w:lang w:val="en-US"/>
              </w:rPr>
            </w:pPr>
            <w:r>
              <w:rPr>
                <w:lang w:val="en-US"/>
              </w:rPr>
              <w:t>2. ~dk</w:t>
            </w:r>
          </w:p>
          <w:p w14:paraId="4444AA30" w14:textId="77777777" w:rsidR="00DA0895" w:rsidRDefault="00DA0895">
            <w:pPr>
              <w:rPr>
                <w:lang w:val="en-US"/>
              </w:rPr>
            </w:pPr>
            <w:r>
              <w:rPr>
                <w:lang w:val="en-US"/>
              </w:rPr>
              <w:t>3. ~ddk</w:t>
            </w:r>
          </w:p>
        </w:tc>
        <w:tc>
          <w:tcPr>
            <w:tcW w:w="3981" w:type="dxa"/>
            <w:tcBorders>
              <w:top w:val="single" w:sz="4" w:space="0" w:color="auto"/>
              <w:left w:val="single" w:sz="4" w:space="0" w:color="auto"/>
              <w:bottom w:val="single" w:sz="4" w:space="0" w:color="auto"/>
              <w:right w:val="single" w:sz="4" w:space="0" w:color="auto"/>
            </w:tcBorders>
            <w:hideMark/>
          </w:tcPr>
          <w:p w14:paraId="1941BF58" w14:textId="77777777" w:rsidR="00DA0895" w:rsidRDefault="00DA0895">
            <w:pPr>
              <w:rPr>
                <w:lang w:val="en-US"/>
              </w:rPr>
            </w:pPr>
            <w:r>
              <w:rPr>
                <w:lang w:val="en-US"/>
              </w:rPr>
              <w:t>All 3 scenarios above do not contain any abnormal activity pairs.</w:t>
            </w:r>
          </w:p>
        </w:tc>
      </w:tr>
      <w:tr w:rsidR="00DA0895" w14:paraId="18D0CFAF"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2ADC34F5" w14:textId="77777777" w:rsidR="00DA0895" w:rsidRDefault="00DA0895">
            <w:pPr>
              <w:jc w:val="center"/>
              <w:rPr>
                <w:lang w:val="en-US"/>
              </w:rPr>
            </w:pPr>
            <w:r>
              <w:rPr>
                <w:lang w:val="en-US"/>
              </w:rPr>
              <w:t>4</w:t>
            </w:r>
          </w:p>
        </w:tc>
        <w:tc>
          <w:tcPr>
            <w:tcW w:w="1890" w:type="dxa"/>
            <w:tcBorders>
              <w:top w:val="single" w:sz="4" w:space="0" w:color="auto"/>
              <w:left w:val="single" w:sz="4" w:space="0" w:color="auto"/>
              <w:bottom w:val="single" w:sz="4" w:space="0" w:color="auto"/>
              <w:right w:val="single" w:sz="4" w:space="0" w:color="auto"/>
            </w:tcBorders>
            <w:hideMark/>
          </w:tcPr>
          <w:p w14:paraId="5CE87045" w14:textId="77777777" w:rsidR="00DA0895" w:rsidRDefault="00DA0895">
            <w:pPr>
              <w:rPr>
                <w:lang w:val="en-US"/>
              </w:rPr>
            </w:pPr>
            <w:r>
              <w:rPr>
                <w:lang w:val="en-US"/>
              </w:rPr>
              <w:t>name</w:t>
            </w:r>
          </w:p>
        </w:tc>
        <w:tc>
          <w:tcPr>
            <w:tcW w:w="2340" w:type="dxa"/>
            <w:tcBorders>
              <w:top w:val="single" w:sz="4" w:space="0" w:color="auto"/>
              <w:left w:val="single" w:sz="4" w:space="0" w:color="auto"/>
              <w:bottom w:val="single" w:sz="4" w:space="0" w:color="auto"/>
              <w:right w:val="single" w:sz="4" w:space="0" w:color="auto"/>
            </w:tcBorders>
            <w:hideMark/>
          </w:tcPr>
          <w:p w14:paraId="5C27FC07" w14:textId="77777777" w:rsidR="00DA0895" w:rsidRDefault="00DA0895">
            <w:pPr>
              <w:rPr>
                <w:lang w:val="en-US"/>
              </w:rPr>
            </w:pPr>
            <w:r>
              <w:rPr>
                <w:lang w:val="en-US"/>
              </w:rPr>
              <w:t>1. ~duk</w:t>
            </w:r>
          </w:p>
          <w:p w14:paraId="04FC8724" w14:textId="77777777" w:rsidR="00DA0895" w:rsidRDefault="00DA0895">
            <w:pPr>
              <w:rPr>
                <w:lang w:val="en-US"/>
              </w:rPr>
            </w:pPr>
            <w:r>
              <w:rPr>
                <w:lang w:val="en-US"/>
              </w:rPr>
              <w:t>2. ~duuk</w:t>
            </w:r>
          </w:p>
          <w:p w14:paraId="66D92773" w14:textId="77777777" w:rsidR="00DA0895" w:rsidRDefault="00DA0895">
            <w:pPr>
              <w:rPr>
                <w:lang w:val="en-US"/>
              </w:rPr>
            </w:pPr>
            <w:r>
              <w:rPr>
                <w:lang w:val="en-US"/>
              </w:rPr>
              <w:t>3. ~duuk</w:t>
            </w:r>
          </w:p>
        </w:tc>
        <w:tc>
          <w:tcPr>
            <w:tcW w:w="3981" w:type="dxa"/>
            <w:tcBorders>
              <w:top w:val="single" w:sz="4" w:space="0" w:color="auto"/>
              <w:left w:val="single" w:sz="4" w:space="0" w:color="auto"/>
              <w:bottom w:val="single" w:sz="4" w:space="0" w:color="auto"/>
              <w:right w:val="single" w:sz="4" w:space="0" w:color="auto"/>
            </w:tcBorders>
            <w:hideMark/>
          </w:tcPr>
          <w:p w14:paraId="33CB4989" w14:textId="77777777" w:rsidR="00DA0895" w:rsidRDefault="00DA0895">
            <w:pPr>
              <w:rPr>
                <w:lang w:val="en-US"/>
              </w:rPr>
            </w:pPr>
            <w:r>
              <w:rPr>
                <w:lang w:val="en-US"/>
              </w:rPr>
              <w:t>All 3 scenarios above do not contain any abnormal activity pairs.</w:t>
            </w:r>
          </w:p>
        </w:tc>
      </w:tr>
      <w:tr w:rsidR="00DA0895" w14:paraId="59C6F39F"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1DBC27EB" w14:textId="77777777" w:rsidR="00DA0895" w:rsidRDefault="00DA0895">
            <w:pPr>
              <w:jc w:val="center"/>
              <w:rPr>
                <w:lang w:val="en-US"/>
              </w:rPr>
            </w:pPr>
            <w:r>
              <w:rPr>
                <w:lang w:val="en-US"/>
              </w:rPr>
              <w:t>5</w:t>
            </w:r>
          </w:p>
        </w:tc>
        <w:tc>
          <w:tcPr>
            <w:tcW w:w="1890" w:type="dxa"/>
            <w:tcBorders>
              <w:top w:val="single" w:sz="4" w:space="0" w:color="auto"/>
              <w:left w:val="single" w:sz="4" w:space="0" w:color="auto"/>
              <w:bottom w:val="single" w:sz="4" w:space="0" w:color="auto"/>
              <w:right w:val="single" w:sz="4" w:space="0" w:color="auto"/>
            </w:tcBorders>
            <w:hideMark/>
          </w:tcPr>
          <w:p w14:paraId="565436D0" w14:textId="77777777" w:rsidR="00DA0895" w:rsidRDefault="00DA0895">
            <w:pPr>
              <w:rPr>
                <w:lang w:val="en-US"/>
              </w:rPr>
            </w:pPr>
            <w:r>
              <w:rPr>
                <w:lang w:val="en-US"/>
              </w:rPr>
              <w:t>image</w:t>
            </w:r>
          </w:p>
        </w:tc>
        <w:tc>
          <w:tcPr>
            <w:tcW w:w="2340" w:type="dxa"/>
            <w:tcBorders>
              <w:top w:val="single" w:sz="4" w:space="0" w:color="auto"/>
              <w:left w:val="single" w:sz="4" w:space="0" w:color="auto"/>
              <w:bottom w:val="single" w:sz="4" w:space="0" w:color="auto"/>
              <w:right w:val="single" w:sz="4" w:space="0" w:color="auto"/>
            </w:tcBorders>
            <w:hideMark/>
          </w:tcPr>
          <w:p w14:paraId="77C7BE99" w14:textId="77777777" w:rsidR="00DA0895" w:rsidRDefault="00DA0895">
            <w:pPr>
              <w:rPr>
                <w:lang w:val="en-US"/>
              </w:rPr>
            </w:pPr>
            <w:r>
              <w:rPr>
                <w:lang w:val="en-US"/>
              </w:rPr>
              <w:t>1. ~dk</w:t>
            </w:r>
          </w:p>
          <w:p w14:paraId="44E7E925" w14:textId="77777777" w:rsidR="00DA0895" w:rsidRDefault="00DA0895">
            <w:pPr>
              <w:rPr>
                <w:lang w:val="en-US"/>
              </w:rPr>
            </w:pPr>
            <w:r>
              <w:rPr>
                <w:lang w:val="en-US"/>
              </w:rPr>
              <w:t>2. ~duk</w:t>
            </w:r>
          </w:p>
          <w:p w14:paraId="0FE80A22"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53D97E16" w14:textId="77777777" w:rsidR="00DA0895" w:rsidRDefault="00DA0895">
            <w:pPr>
              <w:rPr>
                <w:lang w:val="en-US"/>
              </w:rPr>
            </w:pPr>
            <w:r>
              <w:rPr>
                <w:lang w:val="en-US"/>
              </w:rPr>
              <w:t>All 3 scenarios above do not contain any abnormal activity pairs.</w:t>
            </w:r>
          </w:p>
        </w:tc>
      </w:tr>
      <w:tr w:rsidR="00DA0895" w14:paraId="1FE697E3"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407D0E9A" w14:textId="77777777" w:rsidR="00DA0895" w:rsidRDefault="00DA0895">
            <w:pPr>
              <w:jc w:val="center"/>
              <w:rPr>
                <w:lang w:val="en-US"/>
              </w:rPr>
            </w:pPr>
            <w:r>
              <w:rPr>
                <w:lang w:val="en-US"/>
              </w:rPr>
              <w:t>6</w:t>
            </w:r>
          </w:p>
        </w:tc>
        <w:tc>
          <w:tcPr>
            <w:tcW w:w="1890" w:type="dxa"/>
            <w:tcBorders>
              <w:top w:val="single" w:sz="4" w:space="0" w:color="auto"/>
              <w:left w:val="single" w:sz="4" w:space="0" w:color="auto"/>
              <w:bottom w:val="single" w:sz="4" w:space="0" w:color="auto"/>
              <w:right w:val="single" w:sz="4" w:space="0" w:color="auto"/>
            </w:tcBorders>
            <w:hideMark/>
          </w:tcPr>
          <w:p w14:paraId="18A5FCBE" w14:textId="77777777" w:rsidR="00DA0895" w:rsidRDefault="00DA0895">
            <w:pPr>
              <w:rPr>
                <w:lang w:val="en-US"/>
              </w:rPr>
            </w:pPr>
            <w:r>
              <w:rPr>
                <w:lang w:val="en-US"/>
              </w:rPr>
              <w:t>type</w:t>
            </w:r>
          </w:p>
        </w:tc>
        <w:tc>
          <w:tcPr>
            <w:tcW w:w="2340" w:type="dxa"/>
            <w:tcBorders>
              <w:top w:val="single" w:sz="4" w:space="0" w:color="auto"/>
              <w:left w:val="single" w:sz="4" w:space="0" w:color="auto"/>
              <w:bottom w:val="single" w:sz="4" w:space="0" w:color="auto"/>
              <w:right w:val="single" w:sz="4" w:space="0" w:color="auto"/>
            </w:tcBorders>
            <w:hideMark/>
          </w:tcPr>
          <w:p w14:paraId="32DDD3D9" w14:textId="77777777" w:rsidR="00DA0895" w:rsidRDefault="00DA0895">
            <w:pPr>
              <w:rPr>
                <w:lang w:val="en-US"/>
              </w:rPr>
            </w:pPr>
            <w:r>
              <w:rPr>
                <w:lang w:val="en-US"/>
              </w:rPr>
              <w:t>1. ~dk</w:t>
            </w:r>
          </w:p>
          <w:p w14:paraId="031508F9" w14:textId="77777777" w:rsidR="00DA0895" w:rsidRDefault="00DA0895">
            <w:pPr>
              <w:rPr>
                <w:lang w:val="en-US"/>
              </w:rPr>
            </w:pPr>
            <w:r>
              <w:rPr>
                <w:lang w:val="en-US"/>
              </w:rPr>
              <w:t>2. ~duk</w:t>
            </w:r>
          </w:p>
          <w:p w14:paraId="5905E377"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51F4301D" w14:textId="77777777" w:rsidR="00DA0895" w:rsidRDefault="00DA0895">
            <w:pPr>
              <w:rPr>
                <w:lang w:val="en-US"/>
              </w:rPr>
            </w:pPr>
            <w:r>
              <w:rPr>
                <w:lang w:val="en-US"/>
              </w:rPr>
              <w:t>All 3 scenarios above do not contain any abnormal activity pairs.</w:t>
            </w:r>
          </w:p>
        </w:tc>
      </w:tr>
      <w:tr w:rsidR="00DA0895" w14:paraId="2E05656B"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6C5DA0A6" w14:textId="77777777" w:rsidR="00DA0895" w:rsidRDefault="00DA0895">
            <w:pPr>
              <w:jc w:val="center"/>
              <w:rPr>
                <w:lang w:val="en-US"/>
              </w:rPr>
            </w:pPr>
            <w:r>
              <w:rPr>
                <w:lang w:val="en-US"/>
              </w:rPr>
              <w:t>7</w:t>
            </w:r>
          </w:p>
        </w:tc>
        <w:tc>
          <w:tcPr>
            <w:tcW w:w="1890" w:type="dxa"/>
            <w:tcBorders>
              <w:top w:val="single" w:sz="4" w:space="0" w:color="auto"/>
              <w:left w:val="single" w:sz="4" w:space="0" w:color="auto"/>
              <w:bottom w:val="single" w:sz="4" w:space="0" w:color="auto"/>
              <w:right w:val="single" w:sz="4" w:space="0" w:color="auto"/>
            </w:tcBorders>
            <w:hideMark/>
          </w:tcPr>
          <w:p w14:paraId="5EE9018E" w14:textId="77777777" w:rsidR="00DA0895" w:rsidRDefault="00DA0895">
            <w:pPr>
              <w:rPr>
                <w:lang w:val="en-US"/>
              </w:rPr>
            </w:pPr>
            <w:r>
              <w:rPr>
                <w:lang w:val="en-US"/>
              </w:rPr>
              <w:t>price</w:t>
            </w:r>
          </w:p>
        </w:tc>
        <w:tc>
          <w:tcPr>
            <w:tcW w:w="2340" w:type="dxa"/>
            <w:tcBorders>
              <w:top w:val="single" w:sz="4" w:space="0" w:color="auto"/>
              <w:left w:val="single" w:sz="4" w:space="0" w:color="auto"/>
              <w:bottom w:val="single" w:sz="4" w:space="0" w:color="auto"/>
              <w:right w:val="single" w:sz="4" w:space="0" w:color="auto"/>
            </w:tcBorders>
            <w:hideMark/>
          </w:tcPr>
          <w:p w14:paraId="2BED8B2A" w14:textId="77777777" w:rsidR="00DA0895" w:rsidRDefault="00DA0895">
            <w:pPr>
              <w:rPr>
                <w:lang w:val="en-US"/>
              </w:rPr>
            </w:pPr>
            <w:r>
              <w:rPr>
                <w:lang w:val="en-US"/>
              </w:rPr>
              <w:t>1. ~dk</w:t>
            </w:r>
          </w:p>
          <w:p w14:paraId="53009749" w14:textId="77777777" w:rsidR="00DA0895" w:rsidRDefault="00DA0895">
            <w:pPr>
              <w:rPr>
                <w:lang w:val="en-US"/>
              </w:rPr>
            </w:pPr>
            <w:r>
              <w:rPr>
                <w:lang w:val="en-US"/>
              </w:rPr>
              <w:t>2. ~duk</w:t>
            </w:r>
          </w:p>
          <w:p w14:paraId="58B89ADE"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3D1A1E33" w14:textId="77777777" w:rsidR="00DA0895" w:rsidRDefault="00DA0895">
            <w:pPr>
              <w:rPr>
                <w:lang w:val="en-US"/>
              </w:rPr>
            </w:pPr>
            <w:r>
              <w:rPr>
                <w:lang w:val="en-US"/>
              </w:rPr>
              <w:t>All 3 scenarios above do not contain any abnormal activity pairs.</w:t>
            </w:r>
          </w:p>
        </w:tc>
      </w:tr>
      <w:tr w:rsidR="00DA0895" w14:paraId="2235E01E"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20107A03" w14:textId="77777777" w:rsidR="00DA0895" w:rsidRDefault="00DA0895">
            <w:pPr>
              <w:jc w:val="center"/>
              <w:rPr>
                <w:lang w:val="en-US"/>
              </w:rPr>
            </w:pPr>
            <w:r>
              <w:rPr>
                <w:lang w:val="en-US"/>
              </w:rPr>
              <w:t>8</w:t>
            </w:r>
          </w:p>
        </w:tc>
        <w:tc>
          <w:tcPr>
            <w:tcW w:w="1890" w:type="dxa"/>
            <w:tcBorders>
              <w:top w:val="single" w:sz="4" w:space="0" w:color="auto"/>
              <w:left w:val="single" w:sz="4" w:space="0" w:color="auto"/>
              <w:bottom w:val="single" w:sz="4" w:space="0" w:color="auto"/>
              <w:right w:val="single" w:sz="4" w:space="0" w:color="auto"/>
            </w:tcBorders>
            <w:hideMark/>
          </w:tcPr>
          <w:p w14:paraId="33258B26" w14:textId="77777777" w:rsidR="00DA0895" w:rsidRDefault="00DA0895">
            <w:pPr>
              <w:rPr>
                <w:lang w:val="en-US"/>
              </w:rPr>
            </w:pPr>
            <w:r>
              <w:rPr>
                <w:lang w:val="en-US"/>
              </w:rPr>
              <w:t>countInStock</w:t>
            </w:r>
          </w:p>
        </w:tc>
        <w:tc>
          <w:tcPr>
            <w:tcW w:w="2340" w:type="dxa"/>
            <w:tcBorders>
              <w:top w:val="single" w:sz="4" w:space="0" w:color="auto"/>
              <w:left w:val="single" w:sz="4" w:space="0" w:color="auto"/>
              <w:bottom w:val="single" w:sz="4" w:space="0" w:color="auto"/>
              <w:right w:val="single" w:sz="4" w:space="0" w:color="auto"/>
            </w:tcBorders>
            <w:hideMark/>
          </w:tcPr>
          <w:p w14:paraId="42580446" w14:textId="77777777" w:rsidR="00DA0895" w:rsidRDefault="00DA0895">
            <w:pPr>
              <w:rPr>
                <w:lang w:val="en-US"/>
              </w:rPr>
            </w:pPr>
            <w:r>
              <w:rPr>
                <w:lang w:val="en-US"/>
              </w:rPr>
              <w:t>1. ~dk</w:t>
            </w:r>
          </w:p>
          <w:p w14:paraId="45A8D89B" w14:textId="77777777" w:rsidR="00DA0895" w:rsidRDefault="00DA0895">
            <w:pPr>
              <w:rPr>
                <w:lang w:val="en-US"/>
              </w:rPr>
            </w:pPr>
            <w:r>
              <w:rPr>
                <w:lang w:val="en-US"/>
              </w:rPr>
              <w:t>2. ~duk</w:t>
            </w:r>
          </w:p>
          <w:p w14:paraId="798A90B7"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53DEB796" w14:textId="77777777" w:rsidR="00DA0895" w:rsidRDefault="00DA0895">
            <w:pPr>
              <w:rPr>
                <w:lang w:val="en-US"/>
              </w:rPr>
            </w:pPr>
            <w:r>
              <w:rPr>
                <w:lang w:val="en-US"/>
              </w:rPr>
              <w:t>All 3 scenarios above do not contain any abnormal activity pairs.</w:t>
            </w:r>
          </w:p>
        </w:tc>
      </w:tr>
      <w:tr w:rsidR="00DA0895" w14:paraId="388CB928"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07E3A496" w14:textId="77777777" w:rsidR="00DA0895" w:rsidRDefault="00DA0895">
            <w:pPr>
              <w:jc w:val="center"/>
              <w:rPr>
                <w:lang w:val="en-US"/>
              </w:rPr>
            </w:pPr>
            <w:r>
              <w:rPr>
                <w:lang w:val="en-US"/>
              </w:rPr>
              <w:t>9</w:t>
            </w:r>
          </w:p>
        </w:tc>
        <w:tc>
          <w:tcPr>
            <w:tcW w:w="1890" w:type="dxa"/>
            <w:tcBorders>
              <w:top w:val="single" w:sz="4" w:space="0" w:color="auto"/>
              <w:left w:val="single" w:sz="4" w:space="0" w:color="auto"/>
              <w:bottom w:val="single" w:sz="4" w:space="0" w:color="auto"/>
              <w:right w:val="single" w:sz="4" w:space="0" w:color="auto"/>
            </w:tcBorders>
            <w:hideMark/>
          </w:tcPr>
          <w:p w14:paraId="432DBF1F" w14:textId="77777777" w:rsidR="00DA0895" w:rsidRDefault="00DA0895">
            <w:pPr>
              <w:rPr>
                <w:lang w:val="en-US"/>
              </w:rPr>
            </w:pPr>
            <w:r>
              <w:rPr>
                <w:lang w:val="en-US"/>
              </w:rPr>
              <w:t>rating</w:t>
            </w:r>
          </w:p>
        </w:tc>
        <w:tc>
          <w:tcPr>
            <w:tcW w:w="2340" w:type="dxa"/>
            <w:tcBorders>
              <w:top w:val="single" w:sz="4" w:space="0" w:color="auto"/>
              <w:left w:val="single" w:sz="4" w:space="0" w:color="auto"/>
              <w:bottom w:val="single" w:sz="4" w:space="0" w:color="auto"/>
              <w:right w:val="single" w:sz="4" w:space="0" w:color="auto"/>
            </w:tcBorders>
            <w:hideMark/>
          </w:tcPr>
          <w:p w14:paraId="4D09DDAE" w14:textId="77777777" w:rsidR="00DA0895" w:rsidRDefault="00DA0895">
            <w:pPr>
              <w:rPr>
                <w:lang w:val="en-US"/>
              </w:rPr>
            </w:pPr>
            <w:r>
              <w:rPr>
                <w:lang w:val="en-US"/>
              </w:rPr>
              <w:t>1. ~dk</w:t>
            </w:r>
          </w:p>
          <w:p w14:paraId="0E8A38C0" w14:textId="77777777" w:rsidR="00DA0895" w:rsidRDefault="00DA0895">
            <w:pPr>
              <w:rPr>
                <w:lang w:val="en-US"/>
              </w:rPr>
            </w:pPr>
            <w:r>
              <w:rPr>
                <w:lang w:val="en-US"/>
              </w:rPr>
              <w:t>2. ~duk</w:t>
            </w:r>
          </w:p>
          <w:p w14:paraId="67AFDDBD"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60DA7A25" w14:textId="77777777" w:rsidR="00DA0895" w:rsidRDefault="00DA0895">
            <w:pPr>
              <w:rPr>
                <w:lang w:val="en-US"/>
              </w:rPr>
            </w:pPr>
            <w:r>
              <w:rPr>
                <w:lang w:val="en-US"/>
              </w:rPr>
              <w:t>All 3 scenarios above do not contain any abnormal activity pairs.</w:t>
            </w:r>
          </w:p>
        </w:tc>
      </w:tr>
      <w:tr w:rsidR="00DA0895" w14:paraId="6A92518A"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09A7F399" w14:textId="77777777" w:rsidR="00DA0895" w:rsidRDefault="00DA0895">
            <w:pPr>
              <w:jc w:val="center"/>
              <w:rPr>
                <w:lang w:val="en-US"/>
              </w:rPr>
            </w:pPr>
            <w:r>
              <w:rPr>
                <w:lang w:val="en-US"/>
              </w:rPr>
              <w:t>10</w:t>
            </w:r>
          </w:p>
        </w:tc>
        <w:tc>
          <w:tcPr>
            <w:tcW w:w="1890" w:type="dxa"/>
            <w:tcBorders>
              <w:top w:val="single" w:sz="4" w:space="0" w:color="auto"/>
              <w:left w:val="single" w:sz="4" w:space="0" w:color="auto"/>
              <w:bottom w:val="single" w:sz="4" w:space="0" w:color="auto"/>
              <w:right w:val="single" w:sz="4" w:space="0" w:color="auto"/>
            </w:tcBorders>
            <w:hideMark/>
          </w:tcPr>
          <w:p w14:paraId="0B38F3AD" w14:textId="77777777" w:rsidR="00DA0895" w:rsidRDefault="00DA0895">
            <w:pPr>
              <w:rPr>
                <w:lang w:val="en-US"/>
              </w:rPr>
            </w:pPr>
            <w:r>
              <w:rPr>
                <w:lang w:val="en-US"/>
              </w:rPr>
              <w:t>description</w:t>
            </w:r>
          </w:p>
        </w:tc>
        <w:tc>
          <w:tcPr>
            <w:tcW w:w="2340" w:type="dxa"/>
            <w:tcBorders>
              <w:top w:val="single" w:sz="4" w:space="0" w:color="auto"/>
              <w:left w:val="single" w:sz="4" w:space="0" w:color="auto"/>
              <w:bottom w:val="single" w:sz="4" w:space="0" w:color="auto"/>
              <w:right w:val="single" w:sz="4" w:space="0" w:color="auto"/>
            </w:tcBorders>
            <w:hideMark/>
          </w:tcPr>
          <w:p w14:paraId="22E8E514" w14:textId="77777777" w:rsidR="00DA0895" w:rsidRDefault="00DA0895">
            <w:pPr>
              <w:rPr>
                <w:lang w:val="en-US"/>
              </w:rPr>
            </w:pPr>
            <w:r>
              <w:rPr>
                <w:lang w:val="en-US"/>
              </w:rPr>
              <w:t>1. ~dk</w:t>
            </w:r>
          </w:p>
          <w:p w14:paraId="5BA8F0B4" w14:textId="77777777" w:rsidR="00DA0895" w:rsidRDefault="00DA0895">
            <w:pPr>
              <w:rPr>
                <w:lang w:val="en-US"/>
              </w:rPr>
            </w:pPr>
            <w:r>
              <w:rPr>
                <w:lang w:val="en-US"/>
              </w:rPr>
              <w:t>2. ~duk</w:t>
            </w:r>
          </w:p>
          <w:p w14:paraId="7B270B52"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23EA3224" w14:textId="77777777" w:rsidR="00DA0895" w:rsidRDefault="00DA0895">
            <w:pPr>
              <w:rPr>
                <w:lang w:val="en-US"/>
              </w:rPr>
            </w:pPr>
            <w:r>
              <w:rPr>
                <w:lang w:val="en-US"/>
              </w:rPr>
              <w:t>All 3 scenarios above do not contain any abnormal activity pairs.</w:t>
            </w:r>
          </w:p>
        </w:tc>
      </w:tr>
      <w:tr w:rsidR="00DA0895" w14:paraId="63B88DAC"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0A4EF965" w14:textId="77777777" w:rsidR="00DA0895" w:rsidRDefault="00DA0895">
            <w:pPr>
              <w:jc w:val="center"/>
              <w:rPr>
                <w:lang w:val="en-US"/>
              </w:rPr>
            </w:pPr>
            <w:r>
              <w:rPr>
                <w:lang w:val="en-US"/>
              </w:rPr>
              <w:t>11</w:t>
            </w:r>
          </w:p>
        </w:tc>
        <w:tc>
          <w:tcPr>
            <w:tcW w:w="1890" w:type="dxa"/>
            <w:tcBorders>
              <w:top w:val="single" w:sz="4" w:space="0" w:color="auto"/>
              <w:left w:val="single" w:sz="4" w:space="0" w:color="auto"/>
              <w:bottom w:val="single" w:sz="4" w:space="0" w:color="auto"/>
              <w:right w:val="single" w:sz="4" w:space="0" w:color="auto"/>
            </w:tcBorders>
            <w:hideMark/>
          </w:tcPr>
          <w:p w14:paraId="12C25E80" w14:textId="77777777" w:rsidR="00DA0895" w:rsidRDefault="00DA0895">
            <w:pPr>
              <w:rPr>
                <w:lang w:val="en-US"/>
              </w:rPr>
            </w:pPr>
            <w:r>
              <w:rPr>
                <w:lang w:val="en-US"/>
              </w:rPr>
              <w:t>checkProduct</w:t>
            </w:r>
          </w:p>
        </w:tc>
        <w:tc>
          <w:tcPr>
            <w:tcW w:w="2340" w:type="dxa"/>
            <w:tcBorders>
              <w:top w:val="single" w:sz="4" w:space="0" w:color="auto"/>
              <w:left w:val="single" w:sz="4" w:space="0" w:color="auto"/>
              <w:bottom w:val="single" w:sz="4" w:space="0" w:color="auto"/>
              <w:right w:val="single" w:sz="4" w:space="0" w:color="auto"/>
            </w:tcBorders>
            <w:hideMark/>
          </w:tcPr>
          <w:p w14:paraId="45B020ED" w14:textId="77777777" w:rsidR="00DA0895" w:rsidRDefault="00DA0895">
            <w:pPr>
              <w:rPr>
                <w:lang w:val="en-US"/>
              </w:rPr>
            </w:pPr>
            <w:r>
              <w:rPr>
                <w:lang w:val="en-US"/>
              </w:rPr>
              <w:t>1. ~duk</w:t>
            </w:r>
          </w:p>
          <w:p w14:paraId="10EC086E" w14:textId="77777777" w:rsidR="00DA0895" w:rsidRDefault="00DA0895">
            <w:pPr>
              <w:rPr>
                <w:lang w:val="en-US"/>
              </w:rPr>
            </w:pPr>
            <w:r>
              <w:rPr>
                <w:lang w:val="en-US"/>
              </w:rPr>
              <w:t>2. ~duk</w:t>
            </w:r>
          </w:p>
          <w:p w14:paraId="4A0C1FC1"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4E2B0701" w14:textId="77777777" w:rsidR="00DA0895" w:rsidRDefault="00DA0895">
            <w:pPr>
              <w:rPr>
                <w:lang w:val="en-US"/>
              </w:rPr>
            </w:pPr>
            <w:r>
              <w:rPr>
                <w:lang w:val="en-US"/>
              </w:rPr>
              <w:t>All 3 scenarios above do not contain any abnormal activity pairs.</w:t>
            </w:r>
          </w:p>
        </w:tc>
      </w:tr>
      <w:tr w:rsidR="00DA0895" w14:paraId="5BF883ED"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3A1FF74C" w14:textId="77777777" w:rsidR="00DA0895" w:rsidRDefault="00DA0895">
            <w:pPr>
              <w:jc w:val="center"/>
              <w:rPr>
                <w:lang w:val="en-US"/>
              </w:rPr>
            </w:pPr>
            <w:r>
              <w:rPr>
                <w:lang w:val="en-US"/>
              </w:rPr>
              <w:t>12</w:t>
            </w:r>
          </w:p>
        </w:tc>
        <w:tc>
          <w:tcPr>
            <w:tcW w:w="1890" w:type="dxa"/>
            <w:tcBorders>
              <w:top w:val="single" w:sz="4" w:space="0" w:color="auto"/>
              <w:left w:val="single" w:sz="4" w:space="0" w:color="auto"/>
              <w:bottom w:val="single" w:sz="4" w:space="0" w:color="auto"/>
              <w:right w:val="single" w:sz="4" w:space="0" w:color="auto"/>
            </w:tcBorders>
            <w:hideMark/>
          </w:tcPr>
          <w:p w14:paraId="775EE317" w14:textId="77777777" w:rsidR="00DA0895" w:rsidRDefault="00DA0895">
            <w:pPr>
              <w:rPr>
                <w:lang w:val="en-US"/>
              </w:rPr>
            </w:pPr>
            <w:r>
              <w:rPr>
                <w:lang w:val="en-US"/>
              </w:rPr>
              <w:t>e</w:t>
            </w:r>
          </w:p>
        </w:tc>
        <w:tc>
          <w:tcPr>
            <w:tcW w:w="2340" w:type="dxa"/>
            <w:tcBorders>
              <w:top w:val="single" w:sz="4" w:space="0" w:color="auto"/>
              <w:left w:val="single" w:sz="4" w:space="0" w:color="auto"/>
              <w:bottom w:val="single" w:sz="4" w:space="0" w:color="auto"/>
              <w:right w:val="single" w:sz="4" w:space="0" w:color="auto"/>
            </w:tcBorders>
            <w:hideMark/>
          </w:tcPr>
          <w:p w14:paraId="0E3AEA4F" w14:textId="77777777" w:rsidR="00DA0895" w:rsidRDefault="00DA0895">
            <w:pPr>
              <w:rPr>
                <w:lang w:val="en-US"/>
              </w:rPr>
            </w:pPr>
            <w:r>
              <w:rPr>
                <w:lang w:val="en-US"/>
              </w:rPr>
              <w:t>1. ~duk</w:t>
            </w:r>
          </w:p>
        </w:tc>
        <w:tc>
          <w:tcPr>
            <w:tcW w:w="3981" w:type="dxa"/>
            <w:tcBorders>
              <w:top w:val="single" w:sz="4" w:space="0" w:color="auto"/>
              <w:left w:val="single" w:sz="4" w:space="0" w:color="auto"/>
              <w:bottom w:val="single" w:sz="4" w:space="0" w:color="auto"/>
              <w:right w:val="single" w:sz="4" w:space="0" w:color="auto"/>
            </w:tcBorders>
            <w:hideMark/>
          </w:tcPr>
          <w:p w14:paraId="053BA368" w14:textId="77777777" w:rsidR="00DA0895" w:rsidRDefault="00DA0895">
            <w:pPr>
              <w:keepNext/>
              <w:rPr>
                <w:lang w:val="en-US"/>
              </w:rPr>
            </w:pPr>
            <w:r>
              <w:rPr>
                <w:lang w:val="en-US"/>
              </w:rPr>
              <w:t>Scenario above does not contain any abnormal activity pairs.</w:t>
            </w:r>
          </w:p>
        </w:tc>
      </w:tr>
    </w:tbl>
    <w:p w14:paraId="16D246E5" w14:textId="77777777" w:rsidR="00F326EA" w:rsidRDefault="00F326EA">
      <w:pPr>
        <w:rPr>
          <w:rFonts w:eastAsiaTheme="majorEastAsia" w:cstheme="majorBidi"/>
          <w:b/>
          <w:szCs w:val="24"/>
        </w:rPr>
      </w:pPr>
      <w:r>
        <w:br w:type="page"/>
      </w:r>
    </w:p>
    <w:p w14:paraId="195A3F57" w14:textId="3DFC6598" w:rsidR="00DA0895" w:rsidRDefault="00DA0895" w:rsidP="00DA0895">
      <w:pPr>
        <w:pStyle w:val="Heading3"/>
      </w:pPr>
      <w:bookmarkStart w:id="590" w:name="_Toc153613304"/>
      <w:r>
        <w:lastRenderedPageBreak/>
        <w:t>5.1.2 Update Product Function</w:t>
      </w:r>
      <w:bookmarkEnd w:id="590"/>
    </w:p>
    <w:p w14:paraId="363CA6D3"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569CD6"/>
          <w:sz w:val="21"/>
          <w:szCs w:val="21"/>
        </w:rPr>
        <w:t>const</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updateProduct</w:t>
      </w:r>
      <w:r>
        <w:rPr>
          <w:rFonts w:ascii="Consolas" w:eastAsia="Times New Roman" w:hAnsi="Consolas" w:cs="Times New Roman"/>
          <w:color w:val="D4D4D4"/>
          <w:sz w:val="21"/>
          <w:szCs w:val="21"/>
        </w:rPr>
        <w:t xml:space="preserve"> =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 xml:space="preserve"> data</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=&gt;</w:t>
      </w: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xml:space="preserve">                           //1</w:t>
      </w:r>
    </w:p>
    <w:p w14:paraId="4FD8CBA9"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Promise</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async</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resolve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 xml:space="preserve"> </w:t>
      </w:r>
      <w:r>
        <w:rPr>
          <w:rFonts w:ascii="Consolas" w:eastAsia="Times New Roman" w:hAnsi="Consolas" w:cs="Times New Roman"/>
          <w:color w:val="DCDCAA"/>
          <w:sz w:val="21"/>
          <w:szCs w:val="21"/>
        </w:rPr>
        <w:t>reject</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=&gt;</w:t>
      </w: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xml:space="preserve">             //2</w:t>
      </w:r>
    </w:p>
    <w:p w14:paraId="4B09F885"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try</w:t>
      </w:r>
      <w:r>
        <w:rPr>
          <w:rFonts w:ascii="Consolas" w:eastAsia="Times New Roman" w:hAnsi="Consolas" w:cs="Times New Roman"/>
          <w:color w:val="D4D4D4"/>
          <w:sz w:val="21"/>
          <w:szCs w:val="21"/>
        </w:rPr>
        <w:t xml:space="preserve"> {</w:t>
      </w:r>
    </w:p>
    <w:p w14:paraId="588FF642"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const</w:t>
      </w:r>
      <w:r>
        <w:rPr>
          <w:rFonts w:ascii="Consolas" w:eastAsia="Times New Roman" w:hAnsi="Consolas" w:cs="Times New Roman"/>
          <w:color w:val="9CDCFE"/>
          <w:sz w:val="21"/>
          <w:szCs w:val="21"/>
        </w:rPr>
        <w:t xml:space="preserve"> </w:t>
      </w:r>
      <w:r>
        <w:rPr>
          <w:rFonts w:ascii="Consolas" w:eastAsia="Times New Roman" w:hAnsi="Consolas" w:cs="Times New Roman"/>
          <w:color w:val="4FC1FF"/>
          <w:sz w:val="21"/>
          <w:szCs w:val="21"/>
        </w:rPr>
        <w:t>checkProduct</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 xml:space="preserve"> await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Product</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findById</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//3</w:t>
      </w:r>
    </w:p>
    <w:p w14:paraId="25E72A0E"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_id</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 xml:space="preserve"> id</w:t>
      </w:r>
    </w:p>
    <w:p w14:paraId="30451A07"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6044832"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if</w:t>
      </w:r>
      <w:r>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checkProduct</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 xml:space="preserve"> null</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xml:space="preserve">                        //4</w:t>
      </w:r>
    </w:p>
    <w:p w14:paraId="4D529535"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resolve</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//5</w:t>
      </w:r>
    </w:p>
    <w:p w14:paraId="7432F36F"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status</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'ERR'</w:t>
      </w:r>
      <w:r>
        <w:rPr>
          <w:rFonts w:ascii="Consolas" w:eastAsia="Times New Roman" w:hAnsi="Consolas" w:cs="Times New Roman"/>
          <w:color w:val="D4D4D4"/>
          <w:sz w:val="21"/>
          <w:szCs w:val="21"/>
        </w:rPr>
        <w:t>,</w:t>
      </w:r>
    </w:p>
    <w:p w14:paraId="61B1D9B7"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message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'The product is not defined'</w:t>
      </w:r>
    </w:p>
    <w:p w14:paraId="7EFA2D00"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E9D4BF0"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377289A"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 console.log('checkProduct', checkProduct)</w:t>
      </w:r>
    </w:p>
    <w:p w14:paraId="1D5D83CC"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const</w:t>
      </w:r>
      <w:r>
        <w:rPr>
          <w:rFonts w:ascii="Consolas" w:eastAsia="Times New Roman" w:hAnsi="Consolas" w:cs="Times New Roman"/>
          <w:color w:val="9CDCFE"/>
          <w:sz w:val="21"/>
          <w:szCs w:val="21"/>
        </w:rPr>
        <w:t xml:space="preserve"> </w:t>
      </w:r>
      <w:r>
        <w:rPr>
          <w:rFonts w:ascii="Consolas" w:eastAsia="Times New Roman" w:hAnsi="Consolas" w:cs="Times New Roman"/>
          <w:color w:val="4FC1FF"/>
          <w:sz w:val="21"/>
          <w:szCs w:val="21"/>
        </w:rPr>
        <w:t>updateProduct</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 xml:space="preserve"> await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Product</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findByIdAndUpdate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 xml:space="preserve"> </w:t>
      </w:r>
      <w:r>
        <w:rPr>
          <w:rFonts w:ascii="Consolas" w:eastAsia="Times New Roman" w:hAnsi="Consolas" w:cs="Times New Roman"/>
          <w:color w:val="9CDCFE"/>
          <w:sz w:val="21"/>
          <w:szCs w:val="21"/>
        </w:rPr>
        <w:tab/>
      </w:r>
      <w:r>
        <w:rPr>
          <w:rFonts w:ascii="Consolas" w:eastAsia="Times New Roman" w:hAnsi="Consolas" w:cs="Times New Roman"/>
          <w:color w:val="9CDCFE"/>
          <w:sz w:val="21"/>
          <w:szCs w:val="21"/>
        </w:rPr>
        <w:tab/>
      </w:r>
      <w:r>
        <w:rPr>
          <w:rFonts w:ascii="Consolas" w:eastAsia="Times New Roman" w:hAnsi="Consolas" w:cs="Times New Roman"/>
          <w:color w:val="9CDCFE"/>
          <w:sz w:val="21"/>
          <w:szCs w:val="21"/>
        </w:rPr>
        <w:tab/>
        <w:t>data</w:t>
      </w:r>
      <w:r>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new</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 xml:space="preserve"> true</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ab/>
      </w:r>
      <w:r>
        <w:rPr>
          <w:rFonts w:ascii="Consolas" w:eastAsia="Times New Roman" w:hAnsi="Consolas" w:cs="Times New Roman"/>
          <w:color w:val="6A9955"/>
          <w:sz w:val="21"/>
          <w:szCs w:val="21"/>
        </w:rPr>
        <w:tab/>
      </w:r>
      <w:r>
        <w:rPr>
          <w:rFonts w:ascii="Consolas" w:eastAsia="Times New Roman" w:hAnsi="Consolas" w:cs="Times New Roman"/>
          <w:color w:val="6A9955"/>
          <w:sz w:val="21"/>
          <w:szCs w:val="21"/>
        </w:rPr>
        <w:tab/>
      </w:r>
      <w:r>
        <w:rPr>
          <w:rFonts w:ascii="Consolas" w:eastAsia="Times New Roman" w:hAnsi="Consolas" w:cs="Times New Roman"/>
          <w:color w:val="6A9955"/>
          <w:sz w:val="21"/>
          <w:szCs w:val="21"/>
        </w:rPr>
        <w:tab/>
        <w:t xml:space="preserve">     //6</w:t>
      </w:r>
    </w:p>
    <w:p w14:paraId="2795F982"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p>
    <w:p w14:paraId="3F91C63F"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resolve</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//7                    </w:t>
      </w:r>
    </w:p>
    <w:p w14:paraId="566F2671"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status</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'OK'</w:t>
      </w:r>
      <w:r>
        <w:rPr>
          <w:rFonts w:ascii="Consolas" w:eastAsia="Times New Roman" w:hAnsi="Consolas" w:cs="Times New Roman"/>
          <w:color w:val="D4D4D4"/>
          <w:sz w:val="21"/>
          <w:szCs w:val="21"/>
        </w:rPr>
        <w:t>,</w:t>
      </w:r>
    </w:p>
    <w:p w14:paraId="0122A8CD"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message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'SUCCESS'</w:t>
      </w:r>
      <w:r>
        <w:rPr>
          <w:rFonts w:ascii="Consolas" w:eastAsia="Times New Roman" w:hAnsi="Consolas" w:cs="Times New Roman"/>
          <w:color w:val="D4D4D4"/>
          <w:sz w:val="21"/>
          <w:szCs w:val="21"/>
        </w:rPr>
        <w:t>,</w:t>
      </w:r>
    </w:p>
    <w:p w14:paraId="29B27B98"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data</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 xml:space="preserve"> </w:t>
      </w:r>
      <w:r>
        <w:rPr>
          <w:rFonts w:ascii="Consolas" w:eastAsia="Times New Roman" w:hAnsi="Consolas" w:cs="Times New Roman"/>
          <w:color w:val="4FC1FF"/>
          <w:sz w:val="21"/>
          <w:szCs w:val="21"/>
        </w:rPr>
        <w:t>updateProduct</w:t>
      </w:r>
    </w:p>
    <w:p w14:paraId="3F3C35C2"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3E73A05"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C586C0"/>
          <w:sz w:val="21"/>
          <w:szCs w:val="21"/>
        </w:rPr>
        <w:t xml:space="preserve"> catch</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error</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xml:space="preserve">                                       //8</w:t>
      </w:r>
    </w:p>
    <w:p w14:paraId="58A98837"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console</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error</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'Error generating tokens:'</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 xml:space="preserve"> error</w:t>
      </w:r>
      <w:r>
        <w:rPr>
          <w:rFonts w:ascii="Consolas" w:eastAsia="Times New Roman" w:hAnsi="Consolas" w:cs="Times New Roman"/>
          <w:color w:val="D4D4D4"/>
          <w:sz w:val="21"/>
          <w:szCs w:val="21"/>
        </w:rPr>
        <w:t>);</w:t>
      </w:r>
    </w:p>
    <w:p w14:paraId="7ADB7ADF"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reject</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//9</w:t>
      </w:r>
    </w:p>
    <w:p w14:paraId="5105B57F"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status</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'ERR'</w:t>
      </w:r>
      <w:r>
        <w:rPr>
          <w:rFonts w:ascii="Consolas" w:eastAsia="Times New Roman" w:hAnsi="Consolas" w:cs="Times New Roman"/>
          <w:color w:val="D4D4D4"/>
          <w:sz w:val="21"/>
          <w:szCs w:val="21"/>
        </w:rPr>
        <w:t>,</w:t>
      </w:r>
    </w:p>
    <w:p w14:paraId="6310A5F9"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message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'Token generation failed'</w:t>
      </w:r>
    </w:p>
    <w:p w14:paraId="10BC1D53"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BBDA0CB"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4CE4298"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7DD9990" w14:textId="77777777" w:rsidR="00DA0895" w:rsidRDefault="00DA0895" w:rsidP="00DA0895">
      <w:pPr>
        <w:shd w:val="clear" w:color="auto" w:fill="1E1E1E"/>
        <w:spacing w:after="0" w:line="285" w:lineRule="atLeast"/>
        <w:ind w:left="360" w:right="296"/>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B58E2B5" w14:textId="72FA2CD1" w:rsidR="00DA0895" w:rsidRDefault="00DA0895" w:rsidP="00DA0895">
      <w:pPr>
        <w:keepNext/>
        <w:jc w:val="center"/>
      </w:pPr>
      <w:r>
        <w:rPr>
          <w:noProof/>
        </w:rPr>
        <w:lastRenderedPageBreak/>
        <w:drawing>
          <wp:inline distT="0" distB="0" distL="0" distR="0" wp14:anchorId="4918DB0E" wp14:editId="69FB9118">
            <wp:extent cx="4991100" cy="6667500"/>
            <wp:effectExtent l="0" t="0" r="0" b="0"/>
            <wp:docPr id="1015235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1100" cy="6667500"/>
                    </a:xfrm>
                    <a:prstGeom prst="rect">
                      <a:avLst/>
                    </a:prstGeom>
                    <a:noFill/>
                    <a:ln>
                      <a:noFill/>
                    </a:ln>
                  </pic:spPr>
                </pic:pic>
              </a:graphicData>
            </a:graphic>
          </wp:inline>
        </w:drawing>
      </w:r>
    </w:p>
    <w:p w14:paraId="7BFE18D6" w14:textId="4801CA50" w:rsidR="00DA0895" w:rsidRDefault="00DA0895" w:rsidP="009A2CAA">
      <w:pPr>
        <w:pStyle w:val="Caption"/>
        <w:jc w:val="center"/>
        <w:rPr>
          <w:lang w:val="en-US"/>
        </w:rPr>
      </w:pPr>
      <w:bookmarkStart w:id="591" w:name="_Toc153613346"/>
      <w:r>
        <w:t xml:space="preserve">Figure </w:t>
      </w:r>
      <w:r>
        <w:fldChar w:fldCharType="begin"/>
      </w:r>
      <w:r>
        <w:instrText xml:space="preserve"> SEQ Figure \* ARABIC </w:instrText>
      </w:r>
      <w:r>
        <w:fldChar w:fldCharType="separate"/>
      </w:r>
      <w:r w:rsidR="00F073DD">
        <w:t>9</w:t>
      </w:r>
      <w:r>
        <w:fldChar w:fldCharType="end"/>
      </w:r>
      <w:r>
        <w:rPr>
          <w:lang w:val="en-US"/>
        </w:rPr>
        <w:t xml:space="preserve"> Update Product Control Flow Graph</w:t>
      </w:r>
      <w:bookmarkEnd w:id="591"/>
    </w:p>
    <w:p w14:paraId="5E0BB6D6" w14:textId="632D15D3" w:rsidR="00F326EA" w:rsidRDefault="00DA0895" w:rsidP="00DA0895">
      <w:pPr>
        <w:spacing w:line="254" w:lineRule="auto"/>
        <w:ind w:firstLine="720"/>
      </w:pPr>
      <w:r>
        <w:t>Cyclomatic complexity = P(decision nodes) + 1 = 2 + 1 = 3</w:t>
      </w:r>
    </w:p>
    <w:p w14:paraId="69EA78E7" w14:textId="68DDA756" w:rsidR="00DA0895" w:rsidRDefault="00F326EA" w:rsidP="00F326EA">
      <w:r>
        <w:br w:type="page"/>
      </w:r>
    </w:p>
    <w:p w14:paraId="495150E5" w14:textId="2971D1E0" w:rsidR="00F326EA" w:rsidRDefault="00F326EA" w:rsidP="00F326EA">
      <w:pPr>
        <w:pStyle w:val="Caption"/>
        <w:keepNext/>
        <w:jc w:val="center"/>
      </w:pPr>
      <w:bookmarkStart w:id="592" w:name="_Toc153613411"/>
      <w:r>
        <w:lastRenderedPageBreak/>
        <w:t xml:space="preserve">Table </w:t>
      </w:r>
      <w:r>
        <w:fldChar w:fldCharType="begin"/>
      </w:r>
      <w:r>
        <w:instrText xml:space="preserve"> SEQ Table \* ARABIC </w:instrText>
      </w:r>
      <w:r>
        <w:fldChar w:fldCharType="separate"/>
      </w:r>
      <w:r w:rsidR="00B70F4E">
        <w:t>26</w:t>
      </w:r>
      <w:r>
        <w:fldChar w:fldCharType="end"/>
      </w:r>
      <w:r>
        <w:rPr>
          <w:lang w:val="en-US"/>
        </w:rPr>
        <w:t xml:space="preserve"> </w:t>
      </w:r>
      <w:r w:rsidRPr="00046B2F">
        <w:rPr>
          <w:lang w:val="en-US"/>
        </w:rPr>
        <w:t>Update Product Test Cases</w:t>
      </w:r>
      <w:bookmarkEnd w:id="592"/>
    </w:p>
    <w:tbl>
      <w:tblPr>
        <w:tblStyle w:val="TableGrid"/>
        <w:tblW w:w="0" w:type="auto"/>
        <w:tblLook w:val="04A0" w:firstRow="1" w:lastRow="0" w:firstColumn="1" w:lastColumn="0" w:noHBand="0" w:noVBand="1"/>
      </w:tblPr>
      <w:tblGrid>
        <w:gridCol w:w="686"/>
        <w:gridCol w:w="3028"/>
        <w:gridCol w:w="3278"/>
        <w:gridCol w:w="2024"/>
      </w:tblGrid>
      <w:tr w:rsidR="00DA0895" w14:paraId="30A57533" w14:textId="77777777" w:rsidTr="00DA0895">
        <w:tc>
          <w:tcPr>
            <w:tcW w:w="686" w:type="dxa"/>
            <w:tcBorders>
              <w:top w:val="single" w:sz="4" w:space="0" w:color="auto"/>
              <w:left w:val="single" w:sz="4" w:space="0" w:color="auto"/>
              <w:bottom w:val="single" w:sz="4" w:space="0" w:color="auto"/>
              <w:right w:val="single" w:sz="4" w:space="0" w:color="auto"/>
            </w:tcBorders>
            <w:hideMark/>
          </w:tcPr>
          <w:p w14:paraId="02721B91" w14:textId="77777777" w:rsidR="00DA0895" w:rsidRDefault="00DA0895">
            <w:pPr>
              <w:jc w:val="center"/>
              <w:rPr>
                <w:b/>
                <w:bCs/>
                <w:lang w:val="en-US"/>
              </w:rPr>
            </w:pPr>
            <w:r>
              <w:rPr>
                <w:b/>
                <w:bCs/>
                <w:lang w:val="en-US"/>
              </w:rPr>
              <w:t>No.</w:t>
            </w:r>
          </w:p>
        </w:tc>
        <w:tc>
          <w:tcPr>
            <w:tcW w:w="3028" w:type="dxa"/>
            <w:tcBorders>
              <w:top w:val="single" w:sz="4" w:space="0" w:color="auto"/>
              <w:left w:val="single" w:sz="4" w:space="0" w:color="auto"/>
              <w:bottom w:val="single" w:sz="4" w:space="0" w:color="auto"/>
              <w:right w:val="single" w:sz="4" w:space="0" w:color="auto"/>
            </w:tcBorders>
            <w:hideMark/>
          </w:tcPr>
          <w:p w14:paraId="6E984BC3" w14:textId="77777777" w:rsidR="00DA0895" w:rsidRDefault="00DA0895">
            <w:pPr>
              <w:jc w:val="center"/>
              <w:rPr>
                <w:b/>
                <w:bCs/>
                <w:lang w:val="en-US"/>
              </w:rPr>
            </w:pPr>
            <w:r>
              <w:rPr>
                <w:b/>
                <w:bCs/>
                <w:lang w:val="en-US"/>
              </w:rPr>
              <w:t>Flow</w:t>
            </w:r>
          </w:p>
        </w:tc>
        <w:tc>
          <w:tcPr>
            <w:tcW w:w="3278" w:type="dxa"/>
            <w:tcBorders>
              <w:top w:val="single" w:sz="4" w:space="0" w:color="auto"/>
              <w:left w:val="single" w:sz="4" w:space="0" w:color="auto"/>
              <w:bottom w:val="single" w:sz="4" w:space="0" w:color="auto"/>
              <w:right w:val="single" w:sz="4" w:space="0" w:color="auto"/>
            </w:tcBorders>
            <w:hideMark/>
          </w:tcPr>
          <w:p w14:paraId="639F599F" w14:textId="77777777" w:rsidR="00DA0895" w:rsidRDefault="00DA0895">
            <w:pPr>
              <w:jc w:val="center"/>
              <w:rPr>
                <w:b/>
                <w:bCs/>
                <w:lang w:val="en-US"/>
              </w:rPr>
            </w:pPr>
            <w:r>
              <w:rPr>
                <w:b/>
                <w:bCs/>
                <w:lang w:val="en-US"/>
              </w:rPr>
              <w:t>Data</w:t>
            </w:r>
          </w:p>
        </w:tc>
        <w:tc>
          <w:tcPr>
            <w:tcW w:w="2024" w:type="dxa"/>
            <w:tcBorders>
              <w:top w:val="single" w:sz="4" w:space="0" w:color="auto"/>
              <w:left w:val="single" w:sz="4" w:space="0" w:color="auto"/>
              <w:bottom w:val="single" w:sz="4" w:space="0" w:color="auto"/>
              <w:right w:val="single" w:sz="4" w:space="0" w:color="auto"/>
            </w:tcBorders>
            <w:hideMark/>
          </w:tcPr>
          <w:p w14:paraId="733E1B2D" w14:textId="77777777" w:rsidR="00DA0895" w:rsidRDefault="00DA0895">
            <w:pPr>
              <w:jc w:val="center"/>
              <w:rPr>
                <w:b/>
                <w:bCs/>
                <w:lang w:val="en-US"/>
              </w:rPr>
            </w:pPr>
            <w:r>
              <w:rPr>
                <w:b/>
                <w:bCs/>
                <w:lang w:val="en-US"/>
              </w:rPr>
              <w:t>Result</w:t>
            </w:r>
          </w:p>
        </w:tc>
      </w:tr>
      <w:tr w:rsidR="00DA0895" w14:paraId="26CC5FA7" w14:textId="77777777" w:rsidTr="00DA0895">
        <w:tc>
          <w:tcPr>
            <w:tcW w:w="686" w:type="dxa"/>
            <w:tcBorders>
              <w:top w:val="single" w:sz="4" w:space="0" w:color="auto"/>
              <w:left w:val="single" w:sz="4" w:space="0" w:color="auto"/>
              <w:bottom w:val="single" w:sz="4" w:space="0" w:color="auto"/>
              <w:right w:val="single" w:sz="4" w:space="0" w:color="auto"/>
            </w:tcBorders>
            <w:hideMark/>
          </w:tcPr>
          <w:p w14:paraId="568DF613" w14:textId="77777777" w:rsidR="00DA0895" w:rsidRDefault="00DA0895">
            <w:pPr>
              <w:rPr>
                <w:lang w:val="en-US"/>
              </w:rPr>
            </w:pPr>
            <w:r>
              <w:rPr>
                <w:lang w:val="en-US"/>
              </w:rPr>
              <w:t>1</w:t>
            </w:r>
          </w:p>
        </w:tc>
        <w:tc>
          <w:tcPr>
            <w:tcW w:w="3028" w:type="dxa"/>
            <w:tcBorders>
              <w:top w:val="single" w:sz="4" w:space="0" w:color="auto"/>
              <w:left w:val="single" w:sz="4" w:space="0" w:color="auto"/>
              <w:bottom w:val="single" w:sz="4" w:space="0" w:color="auto"/>
              <w:right w:val="single" w:sz="4" w:space="0" w:color="auto"/>
            </w:tcBorders>
            <w:hideMark/>
          </w:tcPr>
          <w:p w14:paraId="1F261ADC" w14:textId="77777777" w:rsidR="00DA0895" w:rsidRDefault="00DA0895">
            <w:pPr>
              <w:rPr>
                <w:lang w:val="en-US"/>
              </w:rPr>
            </w:pPr>
            <w:r>
              <w:rPr>
                <w:lang w:val="en-US"/>
              </w:rPr>
              <w:t>1-2-3-4-6-7</w:t>
            </w:r>
          </w:p>
        </w:tc>
        <w:tc>
          <w:tcPr>
            <w:tcW w:w="3278" w:type="dxa"/>
            <w:tcBorders>
              <w:top w:val="single" w:sz="4" w:space="0" w:color="auto"/>
              <w:left w:val="single" w:sz="4" w:space="0" w:color="auto"/>
              <w:bottom w:val="single" w:sz="4" w:space="0" w:color="auto"/>
              <w:right w:val="single" w:sz="4" w:space="0" w:color="auto"/>
            </w:tcBorders>
            <w:hideMark/>
          </w:tcPr>
          <w:p w14:paraId="13E1293D" w14:textId="77777777" w:rsidR="00DA0895" w:rsidRDefault="00DA0895">
            <w:r>
              <w:rPr>
                <w:lang w:val="en-US"/>
              </w:rPr>
              <w:t xml:space="preserve">id = </w:t>
            </w:r>
            <w:r>
              <w:t>6549145b95e87cb95b25c6a0</w:t>
            </w:r>
          </w:p>
          <w:p w14:paraId="3FF7CF4B" w14:textId="77777777" w:rsidR="00DA0895" w:rsidRDefault="00DA0895">
            <w:pPr>
              <w:rPr>
                <w:lang w:val="en-US"/>
              </w:rPr>
            </w:pPr>
            <w:r>
              <w:rPr>
                <w:lang w:val="en-US"/>
              </w:rPr>
              <w:t>data: discount = 2</w:t>
            </w:r>
          </w:p>
        </w:tc>
        <w:tc>
          <w:tcPr>
            <w:tcW w:w="2024" w:type="dxa"/>
            <w:tcBorders>
              <w:top w:val="single" w:sz="4" w:space="0" w:color="auto"/>
              <w:left w:val="single" w:sz="4" w:space="0" w:color="auto"/>
              <w:bottom w:val="single" w:sz="4" w:space="0" w:color="auto"/>
              <w:right w:val="single" w:sz="4" w:space="0" w:color="auto"/>
            </w:tcBorders>
            <w:hideMark/>
          </w:tcPr>
          <w:p w14:paraId="20D84AB0" w14:textId="77777777" w:rsidR="00DA0895" w:rsidRDefault="00DA0895">
            <w:pPr>
              <w:rPr>
                <w:lang w:val="en-US"/>
              </w:rPr>
            </w:pPr>
            <w:r>
              <w:rPr>
                <w:lang w:val="en-US"/>
              </w:rPr>
              <w:t>Status: ‘OK’</w:t>
            </w:r>
          </w:p>
          <w:p w14:paraId="24B5FEA2" w14:textId="77777777" w:rsidR="00DA0895" w:rsidRDefault="00DA0895">
            <w:pPr>
              <w:rPr>
                <w:lang w:val="en-US"/>
              </w:rPr>
            </w:pPr>
            <w:r>
              <w:rPr>
                <w:lang w:val="en-US"/>
              </w:rPr>
              <w:t>Message: ‘SUCCESS’</w:t>
            </w:r>
          </w:p>
          <w:p w14:paraId="74F64545" w14:textId="77777777" w:rsidR="00DA0895" w:rsidRDefault="00DA0895">
            <w:pPr>
              <w:rPr>
                <w:lang w:val="en-US"/>
              </w:rPr>
            </w:pPr>
            <w:r>
              <w:rPr>
                <w:lang w:val="en-US"/>
              </w:rPr>
              <w:t>Data: updateProduct</w:t>
            </w:r>
          </w:p>
        </w:tc>
      </w:tr>
      <w:tr w:rsidR="00DA0895" w14:paraId="145757E9" w14:textId="77777777" w:rsidTr="00DA0895">
        <w:tc>
          <w:tcPr>
            <w:tcW w:w="686" w:type="dxa"/>
            <w:tcBorders>
              <w:top w:val="single" w:sz="4" w:space="0" w:color="auto"/>
              <w:left w:val="single" w:sz="4" w:space="0" w:color="auto"/>
              <w:bottom w:val="single" w:sz="4" w:space="0" w:color="auto"/>
              <w:right w:val="single" w:sz="4" w:space="0" w:color="auto"/>
            </w:tcBorders>
            <w:hideMark/>
          </w:tcPr>
          <w:p w14:paraId="097E5F9D" w14:textId="77777777" w:rsidR="00DA0895" w:rsidRDefault="00DA0895">
            <w:pPr>
              <w:rPr>
                <w:lang w:val="en-US"/>
              </w:rPr>
            </w:pPr>
            <w:r>
              <w:rPr>
                <w:lang w:val="en-US"/>
              </w:rPr>
              <w:t>2</w:t>
            </w:r>
          </w:p>
        </w:tc>
        <w:tc>
          <w:tcPr>
            <w:tcW w:w="3028" w:type="dxa"/>
            <w:tcBorders>
              <w:top w:val="single" w:sz="4" w:space="0" w:color="auto"/>
              <w:left w:val="single" w:sz="4" w:space="0" w:color="auto"/>
              <w:bottom w:val="single" w:sz="4" w:space="0" w:color="auto"/>
              <w:right w:val="single" w:sz="4" w:space="0" w:color="auto"/>
            </w:tcBorders>
            <w:hideMark/>
          </w:tcPr>
          <w:p w14:paraId="5026CA9F" w14:textId="77777777" w:rsidR="00DA0895" w:rsidRDefault="00DA0895">
            <w:pPr>
              <w:rPr>
                <w:lang w:val="en-US"/>
              </w:rPr>
            </w:pPr>
            <w:r>
              <w:rPr>
                <w:lang w:val="en-US"/>
              </w:rPr>
              <w:t>1-2-3-4-5</w:t>
            </w:r>
          </w:p>
        </w:tc>
        <w:tc>
          <w:tcPr>
            <w:tcW w:w="3278" w:type="dxa"/>
            <w:tcBorders>
              <w:top w:val="single" w:sz="4" w:space="0" w:color="auto"/>
              <w:left w:val="single" w:sz="4" w:space="0" w:color="auto"/>
              <w:bottom w:val="single" w:sz="4" w:space="0" w:color="auto"/>
              <w:right w:val="single" w:sz="4" w:space="0" w:color="auto"/>
            </w:tcBorders>
            <w:hideMark/>
          </w:tcPr>
          <w:p w14:paraId="7B3825A0" w14:textId="77777777" w:rsidR="00DA0895" w:rsidRDefault="00DA0895">
            <w:r>
              <w:rPr>
                <w:lang w:val="en-US"/>
              </w:rPr>
              <w:t xml:space="preserve">id = </w:t>
            </w:r>
            <w:r>
              <w:t>6549145b95e87cb95b25c6</w:t>
            </w:r>
          </w:p>
          <w:p w14:paraId="34087299" w14:textId="77777777" w:rsidR="00DA0895" w:rsidRDefault="00DA0895">
            <w:pPr>
              <w:rPr>
                <w:lang w:val="en-US"/>
              </w:rPr>
            </w:pPr>
            <w:r>
              <w:rPr>
                <w:lang w:val="en-US"/>
              </w:rPr>
              <w:t>data: discount = 2</w:t>
            </w:r>
          </w:p>
        </w:tc>
        <w:tc>
          <w:tcPr>
            <w:tcW w:w="2024" w:type="dxa"/>
            <w:tcBorders>
              <w:top w:val="single" w:sz="4" w:space="0" w:color="auto"/>
              <w:left w:val="single" w:sz="4" w:space="0" w:color="auto"/>
              <w:bottom w:val="single" w:sz="4" w:space="0" w:color="auto"/>
              <w:right w:val="single" w:sz="4" w:space="0" w:color="auto"/>
            </w:tcBorders>
            <w:hideMark/>
          </w:tcPr>
          <w:p w14:paraId="43211AA5" w14:textId="77777777" w:rsidR="00DA0895" w:rsidRDefault="00DA0895">
            <w:pPr>
              <w:rPr>
                <w:lang w:val="en-US"/>
              </w:rPr>
            </w:pPr>
            <w:r>
              <w:rPr>
                <w:lang w:val="en-US"/>
              </w:rPr>
              <w:t>Status: ‘ERR’</w:t>
            </w:r>
          </w:p>
          <w:p w14:paraId="6807F538" w14:textId="77777777" w:rsidR="00DA0895" w:rsidRDefault="00DA0895">
            <w:pPr>
              <w:rPr>
                <w:lang w:val="en-US"/>
              </w:rPr>
            </w:pPr>
            <w:r>
              <w:rPr>
                <w:lang w:val="en-US"/>
              </w:rPr>
              <w:t>Message = ‘The product is not defined’</w:t>
            </w:r>
          </w:p>
        </w:tc>
      </w:tr>
      <w:tr w:rsidR="00DA0895" w14:paraId="6795807A" w14:textId="77777777" w:rsidTr="00DA0895">
        <w:tc>
          <w:tcPr>
            <w:tcW w:w="686" w:type="dxa"/>
            <w:tcBorders>
              <w:top w:val="single" w:sz="4" w:space="0" w:color="auto"/>
              <w:left w:val="single" w:sz="4" w:space="0" w:color="auto"/>
              <w:bottom w:val="single" w:sz="4" w:space="0" w:color="auto"/>
              <w:right w:val="single" w:sz="4" w:space="0" w:color="auto"/>
            </w:tcBorders>
            <w:hideMark/>
          </w:tcPr>
          <w:p w14:paraId="75D45511" w14:textId="77777777" w:rsidR="00DA0895" w:rsidRDefault="00DA0895">
            <w:pPr>
              <w:rPr>
                <w:lang w:val="en-US"/>
              </w:rPr>
            </w:pPr>
            <w:r>
              <w:rPr>
                <w:lang w:val="en-US"/>
              </w:rPr>
              <w:t>3</w:t>
            </w:r>
          </w:p>
        </w:tc>
        <w:tc>
          <w:tcPr>
            <w:tcW w:w="3028" w:type="dxa"/>
            <w:tcBorders>
              <w:top w:val="single" w:sz="4" w:space="0" w:color="auto"/>
              <w:left w:val="single" w:sz="4" w:space="0" w:color="auto"/>
              <w:bottom w:val="single" w:sz="4" w:space="0" w:color="auto"/>
              <w:right w:val="single" w:sz="4" w:space="0" w:color="auto"/>
            </w:tcBorders>
            <w:hideMark/>
          </w:tcPr>
          <w:p w14:paraId="6DD05BB1" w14:textId="77777777" w:rsidR="00DA0895" w:rsidRDefault="00DA0895">
            <w:r>
              <w:t>1-2-3-4-6-8-9</w:t>
            </w:r>
          </w:p>
        </w:tc>
        <w:tc>
          <w:tcPr>
            <w:tcW w:w="3278" w:type="dxa"/>
            <w:tcBorders>
              <w:top w:val="single" w:sz="4" w:space="0" w:color="auto"/>
              <w:left w:val="single" w:sz="4" w:space="0" w:color="auto"/>
              <w:bottom w:val="single" w:sz="4" w:space="0" w:color="auto"/>
              <w:right w:val="single" w:sz="4" w:space="0" w:color="auto"/>
            </w:tcBorders>
          </w:tcPr>
          <w:p w14:paraId="6D5A9281" w14:textId="77777777" w:rsidR="00DA0895" w:rsidRDefault="00DA0895">
            <w:pPr>
              <w:rPr>
                <w:lang w:val="en-US"/>
              </w:rPr>
            </w:pPr>
          </w:p>
        </w:tc>
        <w:tc>
          <w:tcPr>
            <w:tcW w:w="2024" w:type="dxa"/>
            <w:tcBorders>
              <w:top w:val="single" w:sz="4" w:space="0" w:color="auto"/>
              <w:left w:val="single" w:sz="4" w:space="0" w:color="auto"/>
              <w:bottom w:val="single" w:sz="4" w:space="0" w:color="auto"/>
              <w:right w:val="single" w:sz="4" w:space="0" w:color="auto"/>
            </w:tcBorders>
          </w:tcPr>
          <w:p w14:paraId="46B34CC8" w14:textId="77777777" w:rsidR="00DA0895" w:rsidRDefault="00DA0895">
            <w:pPr>
              <w:keepNext/>
              <w:rPr>
                <w:lang w:val="en-US"/>
              </w:rPr>
            </w:pPr>
          </w:p>
        </w:tc>
      </w:tr>
    </w:tbl>
    <w:p w14:paraId="49D0F0A5" w14:textId="77777777" w:rsidR="00F326EA" w:rsidRDefault="00F326EA" w:rsidP="00DA0895">
      <w:pPr>
        <w:keepNext/>
        <w:jc w:val="center"/>
      </w:pPr>
    </w:p>
    <w:p w14:paraId="4A805759" w14:textId="0345402C" w:rsidR="00DA0895" w:rsidRDefault="00DA0895" w:rsidP="00F326EA">
      <w:pPr>
        <w:jc w:val="center"/>
      </w:pPr>
      <w:r>
        <w:rPr>
          <w:noProof/>
        </w:rPr>
        <w:drawing>
          <wp:inline distT="0" distB="0" distL="0" distR="0" wp14:anchorId="59988D17" wp14:editId="4D6F6CEB">
            <wp:extent cx="4485553" cy="5848350"/>
            <wp:effectExtent l="0" t="0" r="0" b="0"/>
            <wp:docPr id="5938997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5326" cy="5887168"/>
                    </a:xfrm>
                    <a:prstGeom prst="rect">
                      <a:avLst/>
                    </a:prstGeom>
                    <a:noFill/>
                    <a:ln>
                      <a:noFill/>
                    </a:ln>
                  </pic:spPr>
                </pic:pic>
              </a:graphicData>
            </a:graphic>
          </wp:inline>
        </w:drawing>
      </w:r>
    </w:p>
    <w:p w14:paraId="38A3CCD2" w14:textId="407C6520" w:rsidR="00DA0895" w:rsidRDefault="00DA0895" w:rsidP="009A2CAA">
      <w:pPr>
        <w:pStyle w:val="Caption"/>
        <w:jc w:val="center"/>
        <w:rPr>
          <w:lang w:val="en-US"/>
        </w:rPr>
      </w:pPr>
      <w:bookmarkStart w:id="593" w:name="_Toc153613347"/>
      <w:r>
        <w:t xml:space="preserve">Figure </w:t>
      </w:r>
      <w:r>
        <w:fldChar w:fldCharType="begin"/>
      </w:r>
      <w:r>
        <w:instrText xml:space="preserve"> SEQ Figure \* ARABIC </w:instrText>
      </w:r>
      <w:r>
        <w:fldChar w:fldCharType="separate"/>
      </w:r>
      <w:r w:rsidR="00F073DD">
        <w:t>10</w:t>
      </w:r>
      <w:r>
        <w:fldChar w:fldCharType="end"/>
      </w:r>
      <w:r>
        <w:rPr>
          <w:lang w:val="en-US"/>
        </w:rPr>
        <w:t xml:space="preserve"> Update Product Data Flow Graph</w:t>
      </w:r>
      <w:bookmarkEnd w:id="593"/>
    </w:p>
    <w:p w14:paraId="16A65C32" w14:textId="14A5511A" w:rsidR="002A4967" w:rsidRDefault="002A4967" w:rsidP="002A4967">
      <w:pPr>
        <w:pStyle w:val="Caption"/>
        <w:keepNext/>
        <w:jc w:val="center"/>
      </w:pPr>
      <w:bookmarkStart w:id="594" w:name="_Toc153613412"/>
      <w:r>
        <w:lastRenderedPageBreak/>
        <w:t xml:space="preserve">Table </w:t>
      </w:r>
      <w:r>
        <w:fldChar w:fldCharType="begin"/>
      </w:r>
      <w:r>
        <w:instrText xml:space="preserve"> SEQ Table \* ARABIC </w:instrText>
      </w:r>
      <w:r>
        <w:fldChar w:fldCharType="separate"/>
      </w:r>
      <w:r w:rsidR="00B70F4E">
        <w:t>27</w:t>
      </w:r>
      <w:r>
        <w:fldChar w:fldCharType="end"/>
      </w:r>
      <w:r>
        <w:rPr>
          <w:lang w:val="en-US"/>
        </w:rPr>
        <w:t xml:space="preserve"> </w:t>
      </w:r>
      <w:r w:rsidRPr="003E7D39">
        <w:rPr>
          <w:lang w:val="en-US"/>
        </w:rPr>
        <w:t>Update Product Variables Lifecycle</w:t>
      </w:r>
      <w:bookmarkEnd w:id="594"/>
    </w:p>
    <w:tbl>
      <w:tblPr>
        <w:tblStyle w:val="TableGrid"/>
        <w:tblW w:w="0" w:type="auto"/>
        <w:jc w:val="center"/>
        <w:tblLook w:val="04A0" w:firstRow="1" w:lastRow="0" w:firstColumn="1" w:lastColumn="0" w:noHBand="0" w:noVBand="1"/>
      </w:tblPr>
      <w:tblGrid>
        <w:gridCol w:w="805"/>
        <w:gridCol w:w="1890"/>
        <w:gridCol w:w="2340"/>
        <w:gridCol w:w="3981"/>
      </w:tblGrid>
      <w:tr w:rsidR="00DA0895" w14:paraId="012B8693"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7EF565CF" w14:textId="77777777" w:rsidR="00DA0895" w:rsidRDefault="00DA0895">
            <w:pPr>
              <w:jc w:val="center"/>
              <w:rPr>
                <w:b/>
                <w:bCs/>
                <w:lang w:val="en-US"/>
              </w:rPr>
            </w:pPr>
            <w:r>
              <w:rPr>
                <w:b/>
                <w:bCs/>
                <w:lang w:val="en-US"/>
              </w:rPr>
              <w:t>No.</w:t>
            </w:r>
          </w:p>
        </w:tc>
        <w:tc>
          <w:tcPr>
            <w:tcW w:w="1890" w:type="dxa"/>
            <w:tcBorders>
              <w:top w:val="single" w:sz="4" w:space="0" w:color="auto"/>
              <w:left w:val="single" w:sz="4" w:space="0" w:color="auto"/>
              <w:bottom w:val="single" w:sz="4" w:space="0" w:color="auto"/>
              <w:right w:val="single" w:sz="4" w:space="0" w:color="auto"/>
            </w:tcBorders>
            <w:hideMark/>
          </w:tcPr>
          <w:p w14:paraId="274FA804" w14:textId="77777777" w:rsidR="00DA0895" w:rsidRDefault="00DA0895">
            <w:pPr>
              <w:jc w:val="center"/>
              <w:rPr>
                <w:b/>
                <w:bCs/>
                <w:lang w:val="en-US"/>
              </w:rPr>
            </w:pPr>
            <w:r>
              <w:rPr>
                <w:b/>
                <w:bCs/>
                <w:lang w:val="en-US"/>
              </w:rPr>
              <w:t>Variable</w:t>
            </w:r>
          </w:p>
        </w:tc>
        <w:tc>
          <w:tcPr>
            <w:tcW w:w="2340" w:type="dxa"/>
            <w:tcBorders>
              <w:top w:val="single" w:sz="4" w:space="0" w:color="auto"/>
              <w:left w:val="single" w:sz="4" w:space="0" w:color="auto"/>
              <w:bottom w:val="single" w:sz="4" w:space="0" w:color="auto"/>
              <w:right w:val="single" w:sz="4" w:space="0" w:color="auto"/>
            </w:tcBorders>
            <w:hideMark/>
          </w:tcPr>
          <w:p w14:paraId="35ED77FF" w14:textId="77777777" w:rsidR="00DA0895" w:rsidRDefault="00DA0895">
            <w:pPr>
              <w:jc w:val="center"/>
              <w:rPr>
                <w:b/>
                <w:bCs/>
                <w:lang w:val="en-US"/>
              </w:rPr>
            </w:pPr>
            <w:r>
              <w:rPr>
                <w:b/>
                <w:bCs/>
                <w:lang w:val="en-US"/>
              </w:rPr>
              <w:t>Lifecycle</w:t>
            </w:r>
          </w:p>
        </w:tc>
        <w:tc>
          <w:tcPr>
            <w:tcW w:w="3981" w:type="dxa"/>
            <w:tcBorders>
              <w:top w:val="single" w:sz="4" w:space="0" w:color="auto"/>
              <w:left w:val="single" w:sz="4" w:space="0" w:color="auto"/>
              <w:bottom w:val="single" w:sz="4" w:space="0" w:color="auto"/>
              <w:right w:val="single" w:sz="4" w:space="0" w:color="auto"/>
            </w:tcBorders>
            <w:hideMark/>
          </w:tcPr>
          <w:p w14:paraId="7221439B" w14:textId="77777777" w:rsidR="00DA0895" w:rsidRDefault="00DA0895">
            <w:pPr>
              <w:jc w:val="center"/>
              <w:rPr>
                <w:b/>
                <w:bCs/>
                <w:lang w:val="en-US"/>
              </w:rPr>
            </w:pPr>
            <w:r>
              <w:rPr>
                <w:b/>
                <w:bCs/>
                <w:lang w:val="en-US"/>
              </w:rPr>
              <w:t>Conclusion</w:t>
            </w:r>
          </w:p>
        </w:tc>
      </w:tr>
      <w:tr w:rsidR="00DA0895" w14:paraId="49D03A5C"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7DD67337" w14:textId="77777777" w:rsidR="00DA0895" w:rsidRDefault="00DA0895">
            <w:pPr>
              <w:jc w:val="center"/>
              <w:rPr>
                <w:lang w:val="en-US"/>
              </w:rPr>
            </w:pPr>
            <w:r>
              <w:rPr>
                <w:lang w:val="en-US"/>
              </w:rPr>
              <w:t>1</w:t>
            </w:r>
          </w:p>
        </w:tc>
        <w:tc>
          <w:tcPr>
            <w:tcW w:w="1890" w:type="dxa"/>
            <w:tcBorders>
              <w:top w:val="single" w:sz="4" w:space="0" w:color="auto"/>
              <w:left w:val="single" w:sz="4" w:space="0" w:color="auto"/>
              <w:bottom w:val="single" w:sz="4" w:space="0" w:color="auto"/>
              <w:right w:val="single" w:sz="4" w:space="0" w:color="auto"/>
            </w:tcBorders>
            <w:hideMark/>
          </w:tcPr>
          <w:p w14:paraId="270EFF91" w14:textId="77777777" w:rsidR="00DA0895" w:rsidRDefault="00DA0895">
            <w:pPr>
              <w:rPr>
                <w:lang w:val="en-US"/>
              </w:rPr>
            </w:pPr>
            <w:r>
              <w:rPr>
                <w:lang w:val="en-US"/>
              </w:rPr>
              <w:t>id</w:t>
            </w:r>
          </w:p>
        </w:tc>
        <w:tc>
          <w:tcPr>
            <w:tcW w:w="2340" w:type="dxa"/>
            <w:tcBorders>
              <w:top w:val="single" w:sz="4" w:space="0" w:color="auto"/>
              <w:left w:val="single" w:sz="4" w:space="0" w:color="auto"/>
              <w:bottom w:val="single" w:sz="4" w:space="0" w:color="auto"/>
              <w:right w:val="single" w:sz="4" w:space="0" w:color="auto"/>
            </w:tcBorders>
            <w:hideMark/>
          </w:tcPr>
          <w:p w14:paraId="056F22FD" w14:textId="77777777" w:rsidR="00DA0895" w:rsidRDefault="00DA0895">
            <w:pPr>
              <w:rPr>
                <w:lang w:val="en-US"/>
              </w:rPr>
            </w:pPr>
            <w:r>
              <w:rPr>
                <w:lang w:val="en-US"/>
              </w:rPr>
              <w:t>1. ~duk</w:t>
            </w:r>
          </w:p>
          <w:p w14:paraId="139DF810" w14:textId="77777777" w:rsidR="00DA0895" w:rsidRDefault="00DA0895">
            <w:pPr>
              <w:rPr>
                <w:lang w:val="en-US"/>
              </w:rPr>
            </w:pPr>
            <w:r>
              <w:rPr>
                <w:lang w:val="en-US"/>
              </w:rPr>
              <w:t>2. ~duk</w:t>
            </w:r>
          </w:p>
          <w:p w14:paraId="2E424179"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3ED6999F" w14:textId="77777777" w:rsidR="00DA0895" w:rsidRDefault="00DA0895">
            <w:pPr>
              <w:rPr>
                <w:lang w:val="en-US"/>
              </w:rPr>
            </w:pPr>
            <w:r>
              <w:rPr>
                <w:lang w:val="en-US"/>
              </w:rPr>
              <w:t>All 3 scenarios above do not contain any abnormal activity pairs.</w:t>
            </w:r>
          </w:p>
        </w:tc>
      </w:tr>
      <w:tr w:rsidR="00DA0895" w14:paraId="62D6DC7F"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545BADD8" w14:textId="77777777" w:rsidR="00DA0895" w:rsidRDefault="00DA0895">
            <w:pPr>
              <w:jc w:val="center"/>
              <w:rPr>
                <w:lang w:val="en-US"/>
              </w:rPr>
            </w:pPr>
            <w:r>
              <w:rPr>
                <w:lang w:val="en-US"/>
              </w:rPr>
              <w:t>2</w:t>
            </w:r>
          </w:p>
        </w:tc>
        <w:tc>
          <w:tcPr>
            <w:tcW w:w="1890" w:type="dxa"/>
            <w:tcBorders>
              <w:top w:val="single" w:sz="4" w:space="0" w:color="auto"/>
              <w:left w:val="single" w:sz="4" w:space="0" w:color="auto"/>
              <w:bottom w:val="single" w:sz="4" w:space="0" w:color="auto"/>
              <w:right w:val="single" w:sz="4" w:space="0" w:color="auto"/>
            </w:tcBorders>
            <w:hideMark/>
          </w:tcPr>
          <w:p w14:paraId="5C2909D0" w14:textId="77777777" w:rsidR="00DA0895" w:rsidRDefault="00DA0895">
            <w:pPr>
              <w:rPr>
                <w:lang w:val="en-US"/>
              </w:rPr>
            </w:pPr>
            <w:r>
              <w:rPr>
                <w:lang w:val="en-US"/>
              </w:rPr>
              <w:t>data</w:t>
            </w:r>
          </w:p>
        </w:tc>
        <w:tc>
          <w:tcPr>
            <w:tcW w:w="2340" w:type="dxa"/>
            <w:tcBorders>
              <w:top w:val="single" w:sz="4" w:space="0" w:color="auto"/>
              <w:left w:val="single" w:sz="4" w:space="0" w:color="auto"/>
              <w:bottom w:val="single" w:sz="4" w:space="0" w:color="auto"/>
              <w:right w:val="single" w:sz="4" w:space="0" w:color="auto"/>
            </w:tcBorders>
            <w:hideMark/>
          </w:tcPr>
          <w:p w14:paraId="2D6A624E" w14:textId="77777777" w:rsidR="00DA0895" w:rsidRDefault="00DA0895">
            <w:pPr>
              <w:rPr>
                <w:lang w:val="en-US"/>
              </w:rPr>
            </w:pPr>
            <w:r>
              <w:rPr>
                <w:lang w:val="en-US"/>
              </w:rPr>
              <w:t>1. ~dk</w:t>
            </w:r>
          </w:p>
          <w:p w14:paraId="654A19D5" w14:textId="77777777" w:rsidR="00DA0895" w:rsidRDefault="00DA0895">
            <w:pPr>
              <w:rPr>
                <w:lang w:val="en-US"/>
              </w:rPr>
            </w:pPr>
            <w:r>
              <w:rPr>
                <w:lang w:val="en-US"/>
              </w:rPr>
              <w:t>2. ~dk</w:t>
            </w:r>
          </w:p>
          <w:p w14:paraId="66CDF5DD" w14:textId="77777777" w:rsidR="00DA0895" w:rsidRDefault="00DA0895">
            <w:pPr>
              <w:rPr>
                <w:lang w:val="en-US"/>
              </w:rPr>
            </w:pPr>
            <w:r>
              <w:rPr>
                <w:lang w:val="en-US"/>
              </w:rPr>
              <w:t>3. ~dk</w:t>
            </w:r>
          </w:p>
        </w:tc>
        <w:tc>
          <w:tcPr>
            <w:tcW w:w="3981" w:type="dxa"/>
            <w:tcBorders>
              <w:top w:val="single" w:sz="4" w:space="0" w:color="auto"/>
              <w:left w:val="single" w:sz="4" w:space="0" w:color="auto"/>
              <w:bottom w:val="single" w:sz="4" w:space="0" w:color="auto"/>
              <w:right w:val="single" w:sz="4" w:space="0" w:color="auto"/>
            </w:tcBorders>
            <w:hideMark/>
          </w:tcPr>
          <w:p w14:paraId="065E184C" w14:textId="77777777" w:rsidR="00DA0895" w:rsidRDefault="00DA0895">
            <w:pPr>
              <w:rPr>
                <w:lang w:val="en-US"/>
              </w:rPr>
            </w:pPr>
            <w:r>
              <w:rPr>
                <w:lang w:val="en-US"/>
              </w:rPr>
              <w:t>All 3 scenarios above do not contain any abnormal activity pairs.</w:t>
            </w:r>
          </w:p>
        </w:tc>
      </w:tr>
      <w:tr w:rsidR="00DA0895" w14:paraId="4C6CDD72"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67D5D983" w14:textId="77777777" w:rsidR="00DA0895" w:rsidRDefault="00DA0895">
            <w:pPr>
              <w:jc w:val="center"/>
              <w:rPr>
                <w:lang w:val="en-US"/>
              </w:rPr>
            </w:pPr>
            <w:r>
              <w:rPr>
                <w:lang w:val="en-US"/>
              </w:rPr>
              <w:t>3</w:t>
            </w:r>
          </w:p>
        </w:tc>
        <w:tc>
          <w:tcPr>
            <w:tcW w:w="1890" w:type="dxa"/>
            <w:tcBorders>
              <w:top w:val="single" w:sz="4" w:space="0" w:color="auto"/>
              <w:left w:val="single" w:sz="4" w:space="0" w:color="auto"/>
              <w:bottom w:val="single" w:sz="4" w:space="0" w:color="auto"/>
              <w:right w:val="single" w:sz="4" w:space="0" w:color="auto"/>
            </w:tcBorders>
            <w:hideMark/>
          </w:tcPr>
          <w:p w14:paraId="12066D94" w14:textId="77777777" w:rsidR="00DA0895" w:rsidRDefault="00DA0895">
            <w:pPr>
              <w:rPr>
                <w:lang w:val="en-US"/>
              </w:rPr>
            </w:pPr>
            <w:r>
              <w:rPr>
                <w:lang w:val="en-US"/>
              </w:rPr>
              <w:t>updateProduct</w:t>
            </w:r>
          </w:p>
        </w:tc>
        <w:tc>
          <w:tcPr>
            <w:tcW w:w="2340" w:type="dxa"/>
            <w:tcBorders>
              <w:top w:val="single" w:sz="4" w:space="0" w:color="auto"/>
              <w:left w:val="single" w:sz="4" w:space="0" w:color="auto"/>
              <w:bottom w:val="single" w:sz="4" w:space="0" w:color="auto"/>
              <w:right w:val="single" w:sz="4" w:space="0" w:color="auto"/>
            </w:tcBorders>
            <w:hideMark/>
          </w:tcPr>
          <w:p w14:paraId="1BA68B54" w14:textId="77777777" w:rsidR="00DA0895" w:rsidRDefault="00DA0895">
            <w:pPr>
              <w:rPr>
                <w:lang w:val="en-US"/>
              </w:rPr>
            </w:pPr>
            <w:r>
              <w:rPr>
                <w:lang w:val="en-US"/>
              </w:rPr>
              <w:t>1. ~dk</w:t>
            </w:r>
          </w:p>
          <w:p w14:paraId="5F3BD0B5" w14:textId="77777777" w:rsidR="00DA0895" w:rsidRDefault="00DA0895">
            <w:pPr>
              <w:rPr>
                <w:lang w:val="en-US"/>
              </w:rPr>
            </w:pPr>
            <w:r>
              <w:rPr>
                <w:lang w:val="en-US"/>
              </w:rPr>
              <w:t>2. ~ddk</w:t>
            </w:r>
          </w:p>
          <w:p w14:paraId="14C29CA1" w14:textId="77777777" w:rsidR="00DA0895" w:rsidRDefault="00DA0895">
            <w:pPr>
              <w:rPr>
                <w:lang w:val="en-US"/>
              </w:rPr>
            </w:pPr>
            <w:r>
              <w:rPr>
                <w:lang w:val="en-US"/>
              </w:rPr>
              <w:t>3. ~dk</w:t>
            </w:r>
          </w:p>
        </w:tc>
        <w:tc>
          <w:tcPr>
            <w:tcW w:w="3981" w:type="dxa"/>
            <w:tcBorders>
              <w:top w:val="single" w:sz="4" w:space="0" w:color="auto"/>
              <w:left w:val="single" w:sz="4" w:space="0" w:color="auto"/>
              <w:bottom w:val="single" w:sz="4" w:space="0" w:color="auto"/>
              <w:right w:val="single" w:sz="4" w:space="0" w:color="auto"/>
            </w:tcBorders>
            <w:hideMark/>
          </w:tcPr>
          <w:p w14:paraId="08FF7D0C" w14:textId="77777777" w:rsidR="00DA0895" w:rsidRDefault="00DA0895">
            <w:pPr>
              <w:rPr>
                <w:lang w:val="en-US"/>
              </w:rPr>
            </w:pPr>
            <w:r>
              <w:rPr>
                <w:lang w:val="en-US"/>
              </w:rPr>
              <w:t>All 3 scenarios above do not contain any abnormal activity pairs.</w:t>
            </w:r>
          </w:p>
        </w:tc>
      </w:tr>
      <w:tr w:rsidR="00DA0895" w14:paraId="5A706464"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07783F13" w14:textId="77777777" w:rsidR="00DA0895" w:rsidRDefault="00DA0895">
            <w:pPr>
              <w:jc w:val="center"/>
              <w:rPr>
                <w:lang w:val="en-US"/>
              </w:rPr>
            </w:pPr>
            <w:r>
              <w:rPr>
                <w:lang w:val="en-US"/>
              </w:rPr>
              <w:t>4</w:t>
            </w:r>
          </w:p>
        </w:tc>
        <w:tc>
          <w:tcPr>
            <w:tcW w:w="1890" w:type="dxa"/>
            <w:tcBorders>
              <w:top w:val="single" w:sz="4" w:space="0" w:color="auto"/>
              <w:left w:val="single" w:sz="4" w:space="0" w:color="auto"/>
              <w:bottom w:val="single" w:sz="4" w:space="0" w:color="auto"/>
              <w:right w:val="single" w:sz="4" w:space="0" w:color="auto"/>
            </w:tcBorders>
            <w:hideMark/>
          </w:tcPr>
          <w:p w14:paraId="2B187B85" w14:textId="77777777" w:rsidR="00DA0895" w:rsidRDefault="00DA0895">
            <w:pPr>
              <w:rPr>
                <w:lang w:val="en-US"/>
              </w:rPr>
            </w:pPr>
            <w:r>
              <w:rPr>
                <w:lang w:val="en-US"/>
              </w:rPr>
              <w:t>resolve</w:t>
            </w:r>
          </w:p>
        </w:tc>
        <w:tc>
          <w:tcPr>
            <w:tcW w:w="2340" w:type="dxa"/>
            <w:tcBorders>
              <w:top w:val="single" w:sz="4" w:space="0" w:color="auto"/>
              <w:left w:val="single" w:sz="4" w:space="0" w:color="auto"/>
              <w:bottom w:val="single" w:sz="4" w:space="0" w:color="auto"/>
              <w:right w:val="single" w:sz="4" w:space="0" w:color="auto"/>
            </w:tcBorders>
            <w:hideMark/>
          </w:tcPr>
          <w:p w14:paraId="654758F5" w14:textId="77777777" w:rsidR="00DA0895" w:rsidRDefault="00DA0895">
            <w:pPr>
              <w:rPr>
                <w:lang w:val="en-US"/>
              </w:rPr>
            </w:pPr>
            <w:r>
              <w:rPr>
                <w:lang w:val="en-US"/>
              </w:rPr>
              <w:t>1. ~dk</w:t>
            </w:r>
          </w:p>
          <w:p w14:paraId="7D2C9F51" w14:textId="77777777" w:rsidR="00DA0895" w:rsidRDefault="00DA0895">
            <w:pPr>
              <w:rPr>
                <w:lang w:val="en-US"/>
              </w:rPr>
            </w:pPr>
            <w:r>
              <w:rPr>
                <w:lang w:val="en-US"/>
              </w:rPr>
              <w:t>2. ~dk</w:t>
            </w:r>
          </w:p>
          <w:p w14:paraId="33E8F158" w14:textId="77777777" w:rsidR="00DA0895" w:rsidRDefault="00DA0895">
            <w:pPr>
              <w:rPr>
                <w:lang w:val="en-US"/>
              </w:rPr>
            </w:pPr>
            <w:r>
              <w:rPr>
                <w:lang w:val="en-US"/>
              </w:rPr>
              <w:t>3. ~dk</w:t>
            </w:r>
          </w:p>
        </w:tc>
        <w:tc>
          <w:tcPr>
            <w:tcW w:w="3981" w:type="dxa"/>
            <w:tcBorders>
              <w:top w:val="single" w:sz="4" w:space="0" w:color="auto"/>
              <w:left w:val="single" w:sz="4" w:space="0" w:color="auto"/>
              <w:bottom w:val="single" w:sz="4" w:space="0" w:color="auto"/>
              <w:right w:val="single" w:sz="4" w:space="0" w:color="auto"/>
            </w:tcBorders>
            <w:hideMark/>
          </w:tcPr>
          <w:p w14:paraId="0A7F8DD2" w14:textId="77777777" w:rsidR="00DA0895" w:rsidRDefault="00DA0895">
            <w:pPr>
              <w:keepNext/>
              <w:rPr>
                <w:lang w:val="en-US"/>
              </w:rPr>
            </w:pPr>
            <w:r>
              <w:rPr>
                <w:lang w:val="en-US"/>
              </w:rPr>
              <w:t>All 3 scenarios above do not contain any abnormal activity pairs.</w:t>
            </w:r>
          </w:p>
        </w:tc>
      </w:tr>
      <w:tr w:rsidR="00DA0895" w14:paraId="42F28CDE"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24C82586" w14:textId="77777777" w:rsidR="00DA0895" w:rsidRDefault="00DA0895">
            <w:pPr>
              <w:jc w:val="center"/>
              <w:rPr>
                <w:lang w:val="en-US"/>
              </w:rPr>
            </w:pPr>
            <w:r>
              <w:rPr>
                <w:lang w:val="en-US"/>
              </w:rPr>
              <w:t>5</w:t>
            </w:r>
          </w:p>
        </w:tc>
        <w:tc>
          <w:tcPr>
            <w:tcW w:w="1890" w:type="dxa"/>
            <w:tcBorders>
              <w:top w:val="single" w:sz="4" w:space="0" w:color="auto"/>
              <w:left w:val="single" w:sz="4" w:space="0" w:color="auto"/>
              <w:bottom w:val="single" w:sz="4" w:space="0" w:color="auto"/>
              <w:right w:val="single" w:sz="4" w:space="0" w:color="auto"/>
            </w:tcBorders>
            <w:hideMark/>
          </w:tcPr>
          <w:p w14:paraId="2D544D50" w14:textId="77777777" w:rsidR="00DA0895" w:rsidRDefault="00DA0895">
            <w:pPr>
              <w:rPr>
                <w:lang w:val="en-US"/>
              </w:rPr>
            </w:pPr>
            <w:r>
              <w:rPr>
                <w:lang w:val="en-US"/>
              </w:rPr>
              <w:t>reject</w:t>
            </w:r>
          </w:p>
        </w:tc>
        <w:tc>
          <w:tcPr>
            <w:tcW w:w="2340" w:type="dxa"/>
            <w:tcBorders>
              <w:top w:val="single" w:sz="4" w:space="0" w:color="auto"/>
              <w:left w:val="single" w:sz="4" w:space="0" w:color="auto"/>
              <w:bottom w:val="single" w:sz="4" w:space="0" w:color="auto"/>
              <w:right w:val="single" w:sz="4" w:space="0" w:color="auto"/>
            </w:tcBorders>
            <w:hideMark/>
          </w:tcPr>
          <w:p w14:paraId="1626C26B" w14:textId="77777777" w:rsidR="00DA0895" w:rsidRDefault="00DA0895">
            <w:pPr>
              <w:rPr>
                <w:lang w:val="en-US"/>
              </w:rPr>
            </w:pPr>
            <w:r>
              <w:rPr>
                <w:lang w:val="en-US"/>
              </w:rPr>
              <w:t>1. ~dk</w:t>
            </w:r>
          </w:p>
          <w:p w14:paraId="67FD39DE" w14:textId="77777777" w:rsidR="00DA0895" w:rsidRDefault="00DA0895">
            <w:pPr>
              <w:rPr>
                <w:lang w:val="en-US"/>
              </w:rPr>
            </w:pPr>
            <w:r>
              <w:rPr>
                <w:lang w:val="en-US"/>
              </w:rPr>
              <w:t>2. ~dk</w:t>
            </w:r>
          </w:p>
          <w:p w14:paraId="78A1DFEC" w14:textId="77777777" w:rsidR="00DA0895" w:rsidRDefault="00DA0895">
            <w:pPr>
              <w:rPr>
                <w:lang w:val="en-US"/>
              </w:rPr>
            </w:pPr>
            <w:r>
              <w:rPr>
                <w:lang w:val="en-US"/>
              </w:rPr>
              <w:t>3. ~dk</w:t>
            </w:r>
          </w:p>
        </w:tc>
        <w:tc>
          <w:tcPr>
            <w:tcW w:w="3981" w:type="dxa"/>
            <w:tcBorders>
              <w:top w:val="single" w:sz="4" w:space="0" w:color="auto"/>
              <w:left w:val="single" w:sz="4" w:space="0" w:color="auto"/>
              <w:bottom w:val="single" w:sz="4" w:space="0" w:color="auto"/>
              <w:right w:val="single" w:sz="4" w:space="0" w:color="auto"/>
            </w:tcBorders>
            <w:hideMark/>
          </w:tcPr>
          <w:p w14:paraId="75185E9C" w14:textId="77777777" w:rsidR="00DA0895" w:rsidRDefault="00DA0895">
            <w:pPr>
              <w:keepNext/>
              <w:rPr>
                <w:lang w:val="en-US"/>
              </w:rPr>
            </w:pPr>
            <w:r>
              <w:rPr>
                <w:lang w:val="en-US"/>
              </w:rPr>
              <w:t>All 3 scenarios above do not contain any abnormal activity pairs.</w:t>
            </w:r>
          </w:p>
        </w:tc>
      </w:tr>
      <w:tr w:rsidR="00DA0895" w14:paraId="7FFD26B9"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6E1306C6" w14:textId="77777777" w:rsidR="00DA0895" w:rsidRDefault="00DA0895">
            <w:pPr>
              <w:jc w:val="center"/>
              <w:rPr>
                <w:lang w:val="en-US"/>
              </w:rPr>
            </w:pPr>
            <w:r>
              <w:rPr>
                <w:lang w:val="en-US"/>
              </w:rPr>
              <w:t>6</w:t>
            </w:r>
          </w:p>
        </w:tc>
        <w:tc>
          <w:tcPr>
            <w:tcW w:w="1890" w:type="dxa"/>
            <w:tcBorders>
              <w:top w:val="single" w:sz="4" w:space="0" w:color="auto"/>
              <w:left w:val="single" w:sz="4" w:space="0" w:color="auto"/>
              <w:bottom w:val="single" w:sz="4" w:space="0" w:color="auto"/>
              <w:right w:val="single" w:sz="4" w:space="0" w:color="auto"/>
            </w:tcBorders>
            <w:hideMark/>
          </w:tcPr>
          <w:p w14:paraId="6AF7C9DF" w14:textId="77777777" w:rsidR="00DA0895" w:rsidRDefault="00DA0895">
            <w:pPr>
              <w:rPr>
                <w:lang w:val="en-US"/>
              </w:rPr>
            </w:pPr>
            <w:r>
              <w:rPr>
                <w:lang w:val="en-US"/>
              </w:rPr>
              <w:t>checkProduct</w:t>
            </w:r>
          </w:p>
        </w:tc>
        <w:tc>
          <w:tcPr>
            <w:tcW w:w="2340" w:type="dxa"/>
            <w:tcBorders>
              <w:top w:val="single" w:sz="4" w:space="0" w:color="auto"/>
              <w:left w:val="single" w:sz="4" w:space="0" w:color="auto"/>
              <w:bottom w:val="single" w:sz="4" w:space="0" w:color="auto"/>
              <w:right w:val="single" w:sz="4" w:space="0" w:color="auto"/>
            </w:tcBorders>
            <w:hideMark/>
          </w:tcPr>
          <w:p w14:paraId="3F08583D" w14:textId="77777777" w:rsidR="00DA0895" w:rsidRDefault="00DA0895">
            <w:pPr>
              <w:rPr>
                <w:lang w:val="en-US"/>
              </w:rPr>
            </w:pPr>
            <w:r>
              <w:rPr>
                <w:lang w:val="en-US"/>
              </w:rPr>
              <w:t>1. ~duk</w:t>
            </w:r>
          </w:p>
          <w:p w14:paraId="3E2DE91D" w14:textId="77777777" w:rsidR="00DA0895" w:rsidRDefault="00DA0895">
            <w:pPr>
              <w:rPr>
                <w:lang w:val="en-US"/>
              </w:rPr>
            </w:pPr>
            <w:r>
              <w:rPr>
                <w:lang w:val="en-US"/>
              </w:rPr>
              <w:t>2. ~dk</w:t>
            </w:r>
          </w:p>
          <w:p w14:paraId="0254C5EC" w14:textId="77777777" w:rsidR="00DA0895" w:rsidRDefault="00DA0895">
            <w:pPr>
              <w:rPr>
                <w:lang w:val="en-US"/>
              </w:rPr>
            </w:pPr>
            <w:r>
              <w:rPr>
                <w:lang w:val="en-US"/>
              </w:rPr>
              <w:t>3. ~dk</w:t>
            </w:r>
          </w:p>
        </w:tc>
        <w:tc>
          <w:tcPr>
            <w:tcW w:w="3981" w:type="dxa"/>
            <w:tcBorders>
              <w:top w:val="single" w:sz="4" w:space="0" w:color="auto"/>
              <w:left w:val="single" w:sz="4" w:space="0" w:color="auto"/>
              <w:bottom w:val="single" w:sz="4" w:space="0" w:color="auto"/>
              <w:right w:val="single" w:sz="4" w:space="0" w:color="auto"/>
            </w:tcBorders>
            <w:hideMark/>
          </w:tcPr>
          <w:p w14:paraId="09398DAF" w14:textId="77777777" w:rsidR="00DA0895" w:rsidRDefault="00DA0895">
            <w:pPr>
              <w:keepNext/>
              <w:rPr>
                <w:lang w:val="en-US"/>
              </w:rPr>
            </w:pPr>
            <w:r>
              <w:rPr>
                <w:lang w:val="en-US"/>
              </w:rPr>
              <w:t>All 3 scenarios above do not contain any abnormal activity pairs.</w:t>
            </w:r>
          </w:p>
        </w:tc>
      </w:tr>
      <w:tr w:rsidR="00DA0895" w14:paraId="17A567E8"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2DC3883A" w14:textId="77777777" w:rsidR="00DA0895" w:rsidRDefault="00DA0895">
            <w:pPr>
              <w:jc w:val="center"/>
              <w:rPr>
                <w:lang w:val="en-US"/>
              </w:rPr>
            </w:pPr>
            <w:r>
              <w:rPr>
                <w:lang w:val="en-US"/>
              </w:rPr>
              <w:t>7</w:t>
            </w:r>
          </w:p>
        </w:tc>
        <w:tc>
          <w:tcPr>
            <w:tcW w:w="1890" w:type="dxa"/>
            <w:tcBorders>
              <w:top w:val="single" w:sz="4" w:space="0" w:color="auto"/>
              <w:left w:val="single" w:sz="4" w:space="0" w:color="auto"/>
              <w:bottom w:val="single" w:sz="4" w:space="0" w:color="auto"/>
              <w:right w:val="single" w:sz="4" w:space="0" w:color="auto"/>
            </w:tcBorders>
            <w:hideMark/>
          </w:tcPr>
          <w:p w14:paraId="414DDB88" w14:textId="77777777" w:rsidR="00DA0895" w:rsidRDefault="00DA0895">
            <w:pPr>
              <w:rPr>
                <w:lang w:val="en-US"/>
              </w:rPr>
            </w:pPr>
            <w:r>
              <w:rPr>
                <w:lang w:val="en-US"/>
              </w:rPr>
              <w:t>error</w:t>
            </w:r>
          </w:p>
        </w:tc>
        <w:tc>
          <w:tcPr>
            <w:tcW w:w="2340" w:type="dxa"/>
            <w:tcBorders>
              <w:top w:val="single" w:sz="4" w:space="0" w:color="auto"/>
              <w:left w:val="single" w:sz="4" w:space="0" w:color="auto"/>
              <w:bottom w:val="single" w:sz="4" w:space="0" w:color="auto"/>
              <w:right w:val="single" w:sz="4" w:space="0" w:color="auto"/>
            </w:tcBorders>
          </w:tcPr>
          <w:p w14:paraId="62EBCEAA" w14:textId="77777777" w:rsidR="00DA0895" w:rsidRDefault="00DA0895" w:rsidP="00DA0895">
            <w:pPr>
              <w:pStyle w:val="ListParagraph"/>
              <w:numPr>
                <w:ilvl w:val="0"/>
                <w:numId w:val="97"/>
              </w:numPr>
              <w:ind w:left="256" w:hanging="256"/>
              <w:rPr>
                <w:lang w:val="en-US"/>
              </w:rPr>
            </w:pPr>
          </w:p>
          <w:p w14:paraId="0B643CEF" w14:textId="77777777" w:rsidR="00DA0895" w:rsidRDefault="00DA0895" w:rsidP="00DA0895">
            <w:pPr>
              <w:pStyle w:val="ListParagraph"/>
              <w:numPr>
                <w:ilvl w:val="0"/>
                <w:numId w:val="97"/>
              </w:numPr>
              <w:ind w:left="256" w:hanging="256"/>
              <w:rPr>
                <w:lang w:val="en-US"/>
              </w:rPr>
            </w:pPr>
          </w:p>
          <w:p w14:paraId="1F8242E4" w14:textId="77777777" w:rsidR="00DA0895" w:rsidRDefault="00DA0895" w:rsidP="00DA0895">
            <w:pPr>
              <w:pStyle w:val="ListParagraph"/>
              <w:numPr>
                <w:ilvl w:val="0"/>
                <w:numId w:val="97"/>
              </w:numPr>
              <w:ind w:left="256" w:hanging="256"/>
              <w:rPr>
                <w:lang w:val="en-US"/>
              </w:rPr>
            </w:pPr>
            <w:r>
              <w:rPr>
                <w:lang w:val="en-US"/>
              </w:rPr>
              <w:t>~dk</w:t>
            </w:r>
          </w:p>
        </w:tc>
        <w:tc>
          <w:tcPr>
            <w:tcW w:w="3981" w:type="dxa"/>
            <w:tcBorders>
              <w:top w:val="single" w:sz="4" w:space="0" w:color="auto"/>
              <w:left w:val="single" w:sz="4" w:space="0" w:color="auto"/>
              <w:bottom w:val="single" w:sz="4" w:space="0" w:color="auto"/>
              <w:right w:val="single" w:sz="4" w:space="0" w:color="auto"/>
            </w:tcBorders>
            <w:hideMark/>
          </w:tcPr>
          <w:p w14:paraId="634CE2CB" w14:textId="77777777" w:rsidR="00DA0895" w:rsidRDefault="00DA0895">
            <w:pPr>
              <w:keepNext/>
              <w:rPr>
                <w:lang w:val="en-US"/>
              </w:rPr>
            </w:pPr>
            <w:r>
              <w:rPr>
                <w:lang w:val="en-US"/>
              </w:rPr>
              <w:t>All 3 scenarios above do not contain any abnormal activity pairs.</w:t>
            </w:r>
          </w:p>
        </w:tc>
      </w:tr>
      <w:tr w:rsidR="00DA0895" w14:paraId="2FCC492D"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3F8FE0CF" w14:textId="77777777" w:rsidR="00DA0895" w:rsidRDefault="00DA0895">
            <w:pPr>
              <w:jc w:val="center"/>
              <w:rPr>
                <w:lang w:val="en-US"/>
              </w:rPr>
            </w:pPr>
            <w:r>
              <w:rPr>
                <w:lang w:val="en-US"/>
              </w:rPr>
              <w:t>8</w:t>
            </w:r>
          </w:p>
        </w:tc>
        <w:tc>
          <w:tcPr>
            <w:tcW w:w="1890" w:type="dxa"/>
            <w:tcBorders>
              <w:top w:val="single" w:sz="4" w:space="0" w:color="auto"/>
              <w:left w:val="single" w:sz="4" w:space="0" w:color="auto"/>
              <w:bottom w:val="single" w:sz="4" w:space="0" w:color="auto"/>
              <w:right w:val="single" w:sz="4" w:space="0" w:color="auto"/>
            </w:tcBorders>
            <w:hideMark/>
          </w:tcPr>
          <w:p w14:paraId="0DB04184" w14:textId="77777777" w:rsidR="00DA0895" w:rsidRDefault="00DA0895">
            <w:pPr>
              <w:rPr>
                <w:lang w:val="en-US"/>
              </w:rPr>
            </w:pPr>
            <w:r>
              <w:rPr>
                <w:lang w:val="en-US"/>
              </w:rPr>
              <w:t>new</w:t>
            </w:r>
          </w:p>
        </w:tc>
        <w:tc>
          <w:tcPr>
            <w:tcW w:w="2340" w:type="dxa"/>
            <w:tcBorders>
              <w:top w:val="single" w:sz="4" w:space="0" w:color="auto"/>
              <w:left w:val="single" w:sz="4" w:space="0" w:color="auto"/>
              <w:bottom w:val="single" w:sz="4" w:space="0" w:color="auto"/>
              <w:right w:val="single" w:sz="4" w:space="0" w:color="auto"/>
            </w:tcBorders>
          </w:tcPr>
          <w:p w14:paraId="3DCE100A" w14:textId="77777777" w:rsidR="00DA0895" w:rsidRDefault="00DA0895" w:rsidP="00DA0895">
            <w:pPr>
              <w:pStyle w:val="ListParagraph"/>
              <w:numPr>
                <w:ilvl w:val="0"/>
                <w:numId w:val="98"/>
              </w:numPr>
              <w:ind w:hanging="734"/>
              <w:rPr>
                <w:lang w:val="en-US"/>
              </w:rPr>
            </w:pPr>
          </w:p>
          <w:p w14:paraId="254A141F" w14:textId="77777777" w:rsidR="00DA0895" w:rsidRDefault="00DA0895" w:rsidP="00DA0895">
            <w:pPr>
              <w:pStyle w:val="ListParagraph"/>
              <w:numPr>
                <w:ilvl w:val="0"/>
                <w:numId w:val="98"/>
              </w:numPr>
              <w:ind w:left="256" w:hanging="270"/>
              <w:rPr>
                <w:lang w:val="en-US"/>
              </w:rPr>
            </w:pPr>
            <w:r>
              <w:rPr>
                <w:lang w:val="en-US"/>
              </w:rPr>
              <w:t>~dk</w:t>
            </w:r>
          </w:p>
          <w:p w14:paraId="25F29D7D" w14:textId="77777777" w:rsidR="00DA0895" w:rsidRDefault="00DA0895" w:rsidP="00DA0895">
            <w:pPr>
              <w:pStyle w:val="ListParagraph"/>
              <w:numPr>
                <w:ilvl w:val="0"/>
                <w:numId w:val="98"/>
              </w:numPr>
              <w:ind w:left="256" w:hanging="270"/>
              <w:rPr>
                <w:lang w:val="en-US"/>
              </w:rPr>
            </w:pPr>
          </w:p>
        </w:tc>
        <w:tc>
          <w:tcPr>
            <w:tcW w:w="3981" w:type="dxa"/>
            <w:tcBorders>
              <w:top w:val="single" w:sz="4" w:space="0" w:color="auto"/>
              <w:left w:val="single" w:sz="4" w:space="0" w:color="auto"/>
              <w:bottom w:val="single" w:sz="4" w:space="0" w:color="auto"/>
              <w:right w:val="single" w:sz="4" w:space="0" w:color="auto"/>
            </w:tcBorders>
            <w:hideMark/>
          </w:tcPr>
          <w:p w14:paraId="67908F09" w14:textId="77777777" w:rsidR="00DA0895" w:rsidRDefault="00DA0895">
            <w:pPr>
              <w:keepNext/>
              <w:rPr>
                <w:lang w:val="en-US"/>
              </w:rPr>
            </w:pPr>
            <w:r>
              <w:rPr>
                <w:lang w:val="en-US"/>
              </w:rPr>
              <w:t>All 3 scenarios above do not contain any abnormal activity pairs.</w:t>
            </w:r>
          </w:p>
        </w:tc>
      </w:tr>
    </w:tbl>
    <w:p w14:paraId="62AA1368" w14:textId="77777777" w:rsidR="002A4967" w:rsidRDefault="002A4967">
      <w:pPr>
        <w:rPr>
          <w:rFonts w:eastAsiaTheme="majorEastAsia" w:cstheme="majorBidi"/>
          <w:b/>
          <w:szCs w:val="24"/>
        </w:rPr>
      </w:pPr>
      <w:r>
        <w:br w:type="page"/>
      </w:r>
    </w:p>
    <w:p w14:paraId="28DEB9B1" w14:textId="0C4232F8" w:rsidR="00DA0895" w:rsidRDefault="00DA0895" w:rsidP="00DA0895">
      <w:pPr>
        <w:pStyle w:val="Heading3"/>
      </w:pPr>
      <w:bookmarkStart w:id="595" w:name="_Toc153613305"/>
      <w:r>
        <w:lastRenderedPageBreak/>
        <w:t>5.1.3 Get Details Product Function</w:t>
      </w:r>
      <w:bookmarkEnd w:id="595"/>
    </w:p>
    <w:p w14:paraId="0386790C"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399EF4"/>
          <w:sz w:val="21"/>
          <w:szCs w:val="21"/>
          <w:lang w:eastAsia="vi-VN"/>
        </w:rPr>
        <w:t>const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getDetailsProduct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id</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=&gt;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FF0000"/>
          <w:sz w:val="21"/>
          <w:szCs w:val="21"/>
          <w:lang w:val="en-US" w:eastAsia="vi-VN"/>
        </w:rPr>
        <w:t>1 d(a)</w:t>
      </w:r>
    </w:p>
    <w:p w14:paraId="58DE683F"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return</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new</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Promise</w:t>
      </w:r>
      <w:r>
        <w:rPr>
          <w:rFonts w:ascii="Consolas" w:eastAsia="Times New Roman" w:hAnsi="Consolas" w:cs="Times New Roman"/>
          <w:color w:val="EFEFEF"/>
          <w:sz w:val="21"/>
          <w:szCs w:val="21"/>
          <w:lang w:eastAsia="vi-VN"/>
        </w:rPr>
        <w:t>(</w:t>
      </w:r>
      <w:r>
        <w:rPr>
          <w:rFonts w:ascii="Consolas" w:eastAsia="Times New Roman" w:hAnsi="Consolas" w:cs="Times New Roman"/>
          <w:color w:val="399EF4"/>
          <w:sz w:val="21"/>
          <w:szCs w:val="21"/>
          <w:lang w:eastAsia="vi-VN"/>
        </w:rPr>
        <w:t>async</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resolve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reject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=&gt;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FF0000"/>
          <w:sz w:val="21"/>
          <w:szCs w:val="21"/>
          <w:lang w:val="en-US" w:eastAsia="vi-VN"/>
        </w:rPr>
        <w:t>2 d(b), d(c)</w:t>
      </w:r>
    </w:p>
    <w:p w14:paraId="67521D24"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try</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FF0000"/>
          <w:sz w:val="21"/>
          <w:szCs w:val="21"/>
          <w:lang w:val="en-US" w:eastAsia="vi-VN"/>
        </w:rPr>
        <w:t>3</w:t>
      </w:r>
    </w:p>
    <w:p w14:paraId="5434C944"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const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product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await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Product</w:t>
      </w:r>
      <w:r>
        <w:rPr>
          <w:rFonts w:ascii="Consolas" w:eastAsia="Times New Roman" w:hAnsi="Consolas" w:cs="Times New Roman"/>
          <w:color w:val="EFEFEF"/>
          <w:sz w:val="21"/>
          <w:szCs w:val="21"/>
          <w:lang w:eastAsia="vi-VN"/>
        </w:rPr>
        <w:t>.</w:t>
      </w:r>
      <w:r>
        <w:rPr>
          <w:rFonts w:ascii="Consolas" w:eastAsia="Times New Roman" w:hAnsi="Consolas" w:cs="Times New Roman"/>
          <w:color w:val="FFF099"/>
          <w:sz w:val="21"/>
          <w:szCs w:val="21"/>
          <w:lang w:eastAsia="vi-VN"/>
        </w:rPr>
        <w:t>findOne</w:t>
      </w:r>
      <w:r>
        <w:rPr>
          <w:rFonts w:ascii="Consolas" w:eastAsia="Times New Roman" w:hAnsi="Consolas" w:cs="Times New Roman"/>
          <w:color w:val="EFEFEF"/>
          <w:sz w:val="21"/>
          <w:szCs w:val="21"/>
          <w:lang w:eastAsia="vi-VN"/>
        </w:rPr>
        <w:t>({</w:t>
      </w:r>
    </w:p>
    <w:p w14:paraId="081A11B8"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_id:</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id</w:t>
      </w:r>
    </w:p>
    <w:p w14:paraId="6B26756A"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FF0000"/>
          <w:sz w:val="21"/>
          <w:szCs w:val="21"/>
          <w:lang w:val="en-US" w:eastAsia="vi-VN"/>
        </w:rPr>
        <w:t>4 d(d), u(a)</w:t>
      </w:r>
    </w:p>
    <w:p w14:paraId="3D735ED7"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if</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product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399EF4"/>
          <w:sz w:val="21"/>
          <w:szCs w:val="21"/>
          <w:lang w:eastAsia="vi-VN"/>
        </w:rPr>
        <w:t>null</w:t>
      </w:r>
      <w:r>
        <w:rPr>
          <w:rFonts w:ascii="Consolas" w:eastAsia="Times New Roman" w:hAnsi="Consolas" w:cs="Times New Roman"/>
          <w:color w:val="EFEFEF"/>
          <w:sz w:val="21"/>
          <w:szCs w:val="21"/>
          <w:lang w:eastAsia="vi-VN"/>
        </w:rPr>
        <w:t>)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FF0000"/>
          <w:sz w:val="21"/>
          <w:szCs w:val="21"/>
          <w:lang w:val="en-US" w:eastAsia="vi-VN"/>
        </w:rPr>
        <w:t>5 u(d)</w:t>
      </w:r>
    </w:p>
    <w:p w14:paraId="0E0A3759"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FFF099"/>
          <w:sz w:val="21"/>
          <w:szCs w:val="21"/>
          <w:lang w:eastAsia="vi-VN"/>
        </w:rPr>
        <w:t>resolve</w:t>
      </w:r>
      <w:r>
        <w:rPr>
          <w:rFonts w:ascii="Consolas" w:eastAsia="Times New Roman" w:hAnsi="Consolas" w:cs="Times New Roman"/>
          <w:color w:val="EFEFEF"/>
          <w:sz w:val="21"/>
          <w:szCs w:val="21"/>
          <w:lang w:eastAsia="vi-VN"/>
        </w:rPr>
        <w:t>({</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FF0000"/>
          <w:sz w:val="21"/>
          <w:szCs w:val="21"/>
          <w:lang w:val="en-US" w:eastAsia="vi-VN"/>
        </w:rPr>
        <w:t>6 d(b)</w:t>
      </w:r>
    </w:p>
    <w:p w14:paraId="38FA119F"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status:</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'ERR'</w:t>
      </w:r>
      <w:r>
        <w:rPr>
          <w:rFonts w:ascii="Consolas" w:eastAsia="Times New Roman" w:hAnsi="Consolas" w:cs="Times New Roman"/>
          <w:color w:val="EFEFEF"/>
          <w:sz w:val="21"/>
          <w:szCs w:val="21"/>
          <w:lang w:eastAsia="vi-VN"/>
        </w:rPr>
        <w:t>,</w:t>
      </w:r>
    </w:p>
    <w:p w14:paraId="6C82D4C1"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message: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'The product is not defined'</w:t>
      </w:r>
    </w:p>
    <w:p w14:paraId="7228E1B4"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25679E51"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133160DF"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FFF099"/>
          <w:sz w:val="21"/>
          <w:szCs w:val="21"/>
          <w:lang w:eastAsia="vi-VN"/>
        </w:rPr>
        <w:t>resolve</w:t>
      </w:r>
      <w:r>
        <w:rPr>
          <w:rFonts w:ascii="Consolas" w:eastAsia="Times New Roman" w:hAnsi="Consolas" w:cs="Times New Roman"/>
          <w:color w:val="EFEFEF"/>
          <w:sz w:val="21"/>
          <w:szCs w:val="21"/>
          <w:lang w:eastAsia="vi-VN"/>
        </w:rPr>
        <w:t>({</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FF0000"/>
          <w:sz w:val="21"/>
          <w:szCs w:val="21"/>
          <w:lang w:val="en-US" w:eastAsia="vi-VN"/>
        </w:rPr>
        <w:t>7 d(b), u(d)</w:t>
      </w:r>
    </w:p>
    <w:p w14:paraId="685DFD83"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status:</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'OK'</w:t>
      </w:r>
      <w:r>
        <w:rPr>
          <w:rFonts w:ascii="Consolas" w:eastAsia="Times New Roman" w:hAnsi="Consolas" w:cs="Times New Roman"/>
          <w:color w:val="EFEFEF"/>
          <w:sz w:val="21"/>
          <w:szCs w:val="21"/>
          <w:lang w:eastAsia="vi-VN"/>
        </w:rPr>
        <w:t>,</w:t>
      </w:r>
    </w:p>
    <w:p w14:paraId="78D374C3"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message: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'Get product details SUCCESS'</w:t>
      </w:r>
      <w:r>
        <w:rPr>
          <w:rFonts w:ascii="Consolas" w:eastAsia="Times New Roman" w:hAnsi="Consolas" w:cs="Times New Roman"/>
          <w:color w:val="EFEFEF"/>
          <w:sz w:val="21"/>
          <w:szCs w:val="21"/>
          <w:lang w:eastAsia="vi-VN"/>
        </w:rPr>
        <w:t>,</w:t>
      </w:r>
    </w:p>
    <w:p w14:paraId="63334570"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data:</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product</w:t>
      </w:r>
    </w:p>
    <w:p w14:paraId="40FBC968"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166A6DF4"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 </w:t>
      </w:r>
      <w:r>
        <w:rPr>
          <w:rFonts w:ascii="Consolas" w:eastAsia="Times New Roman" w:hAnsi="Consolas" w:cs="Times New Roman"/>
          <w:color w:val="399EF4"/>
          <w:sz w:val="21"/>
          <w:szCs w:val="21"/>
          <w:lang w:eastAsia="vi-VN"/>
        </w:rPr>
        <w:t>catch</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error</w:t>
      </w:r>
      <w:r>
        <w:rPr>
          <w:rFonts w:ascii="Consolas" w:eastAsia="Times New Roman" w:hAnsi="Consolas" w:cs="Times New Roman"/>
          <w:color w:val="EFEFEF"/>
          <w:sz w:val="21"/>
          <w:szCs w:val="21"/>
          <w:lang w:eastAsia="vi-VN"/>
        </w:rPr>
        <w:t>) {</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FF0000"/>
          <w:sz w:val="21"/>
          <w:szCs w:val="21"/>
          <w:lang w:val="en-US" w:eastAsia="vi-VN"/>
        </w:rPr>
        <w:t>8 d(e)</w:t>
      </w:r>
    </w:p>
    <w:p w14:paraId="0C08F4F2"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val="en-US"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FFF099"/>
          <w:sz w:val="21"/>
          <w:szCs w:val="21"/>
          <w:lang w:eastAsia="vi-VN"/>
        </w:rPr>
        <w:t>reject</w:t>
      </w:r>
      <w:r>
        <w:rPr>
          <w:rFonts w:ascii="Consolas" w:eastAsia="Times New Roman" w:hAnsi="Consolas" w:cs="Times New Roman"/>
          <w:color w:val="EFEFEF"/>
          <w:sz w:val="21"/>
          <w:szCs w:val="21"/>
          <w:lang w:eastAsia="vi-VN"/>
        </w:rPr>
        <w:t>({</w:t>
      </w:r>
      <w:r>
        <w:rPr>
          <w:rFonts w:ascii="Consolas" w:eastAsia="Times New Roman" w:hAnsi="Consolas" w:cs="Times New Roman"/>
          <w:color w:val="EFEFEF"/>
          <w:sz w:val="21"/>
          <w:szCs w:val="21"/>
          <w:lang w:val="en-US" w:eastAsia="vi-VN"/>
        </w:rPr>
        <w:t xml:space="preserve"> </w:t>
      </w:r>
      <w:r>
        <w:rPr>
          <w:rFonts w:ascii="Consolas" w:eastAsia="Times New Roman" w:hAnsi="Consolas" w:cs="Times New Roman"/>
          <w:color w:val="FF0000"/>
          <w:sz w:val="21"/>
          <w:szCs w:val="21"/>
          <w:lang w:val="en-US" w:eastAsia="vi-VN"/>
        </w:rPr>
        <w:t>9 d(c)</w:t>
      </w:r>
    </w:p>
    <w:p w14:paraId="4EA9B072"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status:</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'ERR'</w:t>
      </w:r>
      <w:r>
        <w:rPr>
          <w:rFonts w:ascii="Consolas" w:eastAsia="Times New Roman" w:hAnsi="Consolas" w:cs="Times New Roman"/>
          <w:color w:val="EFEFEF"/>
          <w:sz w:val="21"/>
          <w:szCs w:val="21"/>
          <w:lang w:eastAsia="vi-VN"/>
        </w:rPr>
        <w:t>,</w:t>
      </w:r>
    </w:p>
    <w:p w14:paraId="5EE2D8A8"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9FCFF9"/>
          <w:sz w:val="21"/>
          <w:szCs w:val="21"/>
          <w:lang w:eastAsia="vi-VN"/>
        </w:rPr>
        <w:t>message:</w:t>
      </w:r>
      <w:r>
        <w:rPr>
          <w:rFonts w:ascii="Consolas" w:eastAsia="Times New Roman" w:hAnsi="Consolas" w:cs="Times New Roman"/>
          <w:color w:val="EFEFEF"/>
          <w:sz w:val="21"/>
          <w:szCs w:val="21"/>
          <w:lang w:eastAsia="vi-VN"/>
        </w:rPr>
        <w:t xml:space="preserve"> </w:t>
      </w:r>
      <w:r>
        <w:rPr>
          <w:rFonts w:ascii="Consolas" w:eastAsia="Times New Roman" w:hAnsi="Consolas" w:cs="Times New Roman"/>
          <w:color w:val="DA6771"/>
          <w:sz w:val="21"/>
          <w:szCs w:val="21"/>
          <w:lang w:eastAsia="vi-VN"/>
        </w:rPr>
        <w:t>'Token generation failed'</w:t>
      </w:r>
    </w:p>
    <w:p w14:paraId="3F9E9DAB"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43136D88"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5B5DCE06"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    })</w:t>
      </w:r>
    </w:p>
    <w:p w14:paraId="38B5B14B" w14:textId="77777777" w:rsidR="00DA0895" w:rsidRDefault="00DA0895" w:rsidP="00DA0895">
      <w:pPr>
        <w:shd w:val="clear" w:color="auto" w:fill="181E29"/>
        <w:spacing w:after="0" w:line="285" w:lineRule="atLeast"/>
        <w:rPr>
          <w:rFonts w:ascii="Consolas" w:eastAsia="Times New Roman" w:hAnsi="Consolas" w:cs="Times New Roman"/>
          <w:color w:val="EFEFEF"/>
          <w:sz w:val="21"/>
          <w:szCs w:val="21"/>
          <w:lang w:eastAsia="vi-VN"/>
        </w:rPr>
      </w:pPr>
      <w:r>
        <w:rPr>
          <w:rFonts w:ascii="Consolas" w:eastAsia="Times New Roman" w:hAnsi="Consolas" w:cs="Times New Roman"/>
          <w:color w:val="EFEFEF"/>
          <w:sz w:val="21"/>
          <w:szCs w:val="21"/>
          <w:lang w:eastAsia="vi-VN"/>
        </w:rPr>
        <w:t>}</w:t>
      </w:r>
    </w:p>
    <w:p w14:paraId="2D5F606A" w14:textId="77777777" w:rsidR="00DA0895" w:rsidRDefault="00DA0895" w:rsidP="00DA0895"/>
    <w:p w14:paraId="3F029800" w14:textId="1DCCEAFB" w:rsidR="00DA0895" w:rsidRDefault="00DA0895" w:rsidP="00DA0895">
      <w:pPr>
        <w:keepNext/>
        <w:jc w:val="center"/>
      </w:pPr>
      <w:r>
        <w:rPr>
          <w:noProof/>
        </w:rPr>
        <w:lastRenderedPageBreak/>
        <w:drawing>
          <wp:inline distT="0" distB="0" distL="0" distR="0" wp14:anchorId="4C697F80" wp14:editId="2E97F24B">
            <wp:extent cx="2876550" cy="5469916"/>
            <wp:effectExtent l="0" t="0" r="0" b="0"/>
            <wp:docPr id="1313363657" name="Picture 1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networ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r="-725" b="3806"/>
                    <a:stretch>
                      <a:fillRect/>
                    </a:stretch>
                  </pic:blipFill>
                  <pic:spPr bwMode="auto">
                    <a:xfrm>
                      <a:off x="0" y="0"/>
                      <a:ext cx="2880242" cy="5476936"/>
                    </a:xfrm>
                    <a:prstGeom prst="rect">
                      <a:avLst/>
                    </a:prstGeom>
                    <a:noFill/>
                    <a:ln>
                      <a:noFill/>
                    </a:ln>
                  </pic:spPr>
                </pic:pic>
              </a:graphicData>
            </a:graphic>
          </wp:inline>
        </w:drawing>
      </w:r>
    </w:p>
    <w:p w14:paraId="6570A593" w14:textId="0C65AD67" w:rsidR="00DA0895" w:rsidRDefault="00DA0895" w:rsidP="002A4967">
      <w:pPr>
        <w:pStyle w:val="Caption"/>
        <w:jc w:val="center"/>
      </w:pPr>
      <w:bookmarkStart w:id="596" w:name="_Toc153613348"/>
      <w:r>
        <w:t xml:space="preserve">Figure </w:t>
      </w:r>
      <w:r>
        <w:fldChar w:fldCharType="begin"/>
      </w:r>
      <w:r>
        <w:instrText xml:space="preserve"> SEQ Figure \* ARABIC </w:instrText>
      </w:r>
      <w:r>
        <w:fldChar w:fldCharType="separate"/>
      </w:r>
      <w:r w:rsidR="00F073DD">
        <w:t>11</w:t>
      </w:r>
      <w:r>
        <w:fldChar w:fldCharType="end"/>
      </w:r>
      <w:r>
        <w:rPr>
          <w:lang w:val="en-US"/>
        </w:rPr>
        <w:t xml:space="preserve"> Get Details Product Control Flow Graph</w:t>
      </w:r>
      <w:bookmarkEnd w:id="596"/>
    </w:p>
    <w:p w14:paraId="2D8CF6F5" w14:textId="77777777" w:rsidR="00DA0895" w:rsidRDefault="00DA0895" w:rsidP="00DA0895">
      <w:pPr>
        <w:spacing w:line="254" w:lineRule="auto"/>
        <w:ind w:firstLine="720"/>
      </w:pPr>
      <w:r>
        <w:t>Cyclomatic complexity = P(decision nodes) + 1 = 2 + 1 = 3</w:t>
      </w:r>
    </w:p>
    <w:p w14:paraId="0623BDB3" w14:textId="33ED8560" w:rsidR="002A4967" w:rsidRDefault="002A4967" w:rsidP="002A4967">
      <w:pPr>
        <w:pStyle w:val="Caption"/>
        <w:keepNext/>
        <w:jc w:val="center"/>
      </w:pPr>
      <w:bookmarkStart w:id="597" w:name="_Toc153613413"/>
      <w:r>
        <w:t xml:space="preserve">Table </w:t>
      </w:r>
      <w:r>
        <w:fldChar w:fldCharType="begin"/>
      </w:r>
      <w:r>
        <w:instrText xml:space="preserve"> SEQ Table \* ARABIC </w:instrText>
      </w:r>
      <w:r>
        <w:fldChar w:fldCharType="separate"/>
      </w:r>
      <w:r w:rsidR="00B70F4E">
        <w:t>28</w:t>
      </w:r>
      <w:r>
        <w:fldChar w:fldCharType="end"/>
      </w:r>
      <w:r>
        <w:rPr>
          <w:lang w:val="en-US"/>
        </w:rPr>
        <w:t xml:space="preserve"> </w:t>
      </w:r>
      <w:r w:rsidRPr="00F15CFB">
        <w:rPr>
          <w:lang w:val="en-US"/>
        </w:rPr>
        <w:t>Get Details Product Test Cases</w:t>
      </w:r>
      <w:bookmarkEnd w:id="597"/>
    </w:p>
    <w:tbl>
      <w:tblPr>
        <w:tblStyle w:val="TableGrid"/>
        <w:tblW w:w="0" w:type="auto"/>
        <w:tblLook w:val="04A0" w:firstRow="1" w:lastRow="0" w:firstColumn="1" w:lastColumn="0" w:noHBand="0" w:noVBand="1"/>
      </w:tblPr>
      <w:tblGrid>
        <w:gridCol w:w="685"/>
        <w:gridCol w:w="3012"/>
        <w:gridCol w:w="3278"/>
        <w:gridCol w:w="2041"/>
      </w:tblGrid>
      <w:tr w:rsidR="00DA0895" w14:paraId="2B003090" w14:textId="77777777" w:rsidTr="002A4967">
        <w:tc>
          <w:tcPr>
            <w:tcW w:w="685" w:type="dxa"/>
            <w:tcBorders>
              <w:top w:val="single" w:sz="4" w:space="0" w:color="auto"/>
              <w:left w:val="single" w:sz="4" w:space="0" w:color="auto"/>
              <w:bottom w:val="single" w:sz="4" w:space="0" w:color="auto"/>
              <w:right w:val="single" w:sz="4" w:space="0" w:color="auto"/>
            </w:tcBorders>
            <w:hideMark/>
          </w:tcPr>
          <w:p w14:paraId="13EAE6D4" w14:textId="77777777" w:rsidR="00DA0895" w:rsidRDefault="00DA0895">
            <w:pPr>
              <w:jc w:val="center"/>
              <w:rPr>
                <w:b/>
                <w:bCs/>
                <w:lang w:val="en-US"/>
              </w:rPr>
            </w:pPr>
            <w:r>
              <w:rPr>
                <w:b/>
                <w:bCs/>
                <w:lang w:val="en-US"/>
              </w:rPr>
              <w:t>No.</w:t>
            </w:r>
          </w:p>
        </w:tc>
        <w:tc>
          <w:tcPr>
            <w:tcW w:w="3012" w:type="dxa"/>
            <w:tcBorders>
              <w:top w:val="single" w:sz="4" w:space="0" w:color="auto"/>
              <w:left w:val="single" w:sz="4" w:space="0" w:color="auto"/>
              <w:bottom w:val="single" w:sz="4" w:space="0" w:color="auto"/>
              <w:right w:val="single" w:sz="4" w:space="0" w:color="auto"/>
            </w:tcBorders>
            <w:hideMark/>
          </w:tcPr>
          <w:p w14:paraId="35A613FB" w14:textId="77777777" w:rsidR="00DA0895" w:rsidRDefault="00DA0895">
            <w:pPr>
              <w:jc w:val="center"/>
              <w:rPr>
                <w:b/>
                <w:bCs/>
                <w:lang w:val="en-US"/>
              </w:rPr>
            </w:pPr>
            <w:r>
              <w:rPr>
                <w:b/>
                <w:bCs/>
                <w:lang w:val="en-US"/>
              </w:rPr>
              <w:t>Flow</w:t>
            </w:r>
          </w:p>
        </w:tc>
        <w:tc>
          <w:tcPr>
            <w:tcW w:w="3278" w:type="dxa"/>
            <w:tcBorders>
              <w:top w:val="single" w:sz="4" w:space="0" w:color="auto"/>
              <w:left w:val="single" w:sz="4" w:space="0" w:color="auto"/>
              <w:bottom w:val="single" w:sz="4" w:space="0" w:color="auto"/>
              <w:right w:val="single" w:sz="4" w:space="0" w:color="auto"/>
            </w:tcBorders>
            <w:hideMark/>
          </w:tcPr>
          <w:p w14:paraId="3F594A2B" w14:textId="77777777" w:rsidR="00DA0895" w:rsidRDefault="00DA0895">
            <w:pPr>
              <w:jc w:val="center"/>
              <w:rPr>
                <w:b/>
                <w:bCs/>
                <w:lang w:val="en-US"/>
              </w:rPr>
            </w:pPr>
            <w:r>
              <w:rPr>
                <w:b/>
                <w:bCs/>
                <w:lang w:val="en-US"/>
              </w:rPr>
              <w:t>Data</w:t>
            </w:r>
          </w:p>
        </w:tc>
        <w:tc>
          <w:tcPr>
            <w:tcW w:w="2041" w:type="dxa"/>
            <w:tcBorders>
              <w:top w:val="single" w:sz="4" w:space="0" w:color="auto"/>
              <w:left w:val="single" w:sz="4" w:space="0" w:color="auto"/>
              <w:bottom w:val="single" w:sz="4" w:space="0" w:color="auto"/>
              <w:right w:val="single" w:sz="4" w:space="0" w:color="auto"/>
            </w:tcBorders>
            <w:hideMark/>
          </w:tcPr>
          <w:p w14:paraId="5F7F201F" w14:textId="77777777" w:rsidR="00DA0895" w:rsidRDefault="00DA0895">
            <w:pPr>
              <w:jc w:val="center"/>
              <w:rPr>
                <w:b/>
                <w:bCs/>
                <w:lang w:val="en-US"/>
              </w:rPr>
            </w:pPr>
            <w:r>
              <w:rPr>
                <w:b/>
                <w:bCs/>
                <w:lang w:val="en-US"/>
              </w:rPr>
              <w:t>Result</w:t>
            </w:r>
          </w:p>
        </w:tc>
      </w:tr>
      <w:tr w:rsidR="00DA0895" w14:paraId="660EBD46" w14:textId="77777777" w:rsidTr="002A4967">
        <w:tc>
          <w:tcPr>
            <w:tcW w:w="685" w:type="dxa"/>
            <w:tcBorders>
              <w:top w:val="single" w:sz="4" w:space="0" w:color="auto"/>
              <w:left w:val="single" w:sz="4" w:space="0" w:color="auto"/>
              <w:bottom w:val="single" w:sz="4" w:space="0" w:color="auto"/>
              <w:right w:val="single" w:sz="4" w:space="0" w:color="auto"/>
            </w:tcBorders>
            <w:hideMark/>
          </w:tcPr>
          <w:p w14:paraId="4153BBFC" w14:textId="77777777" w:rsidR="00DA0895" w:rsidRDefault="00DA0895">
            <w:pPr>
              <w:rPr>
                <w:lang w:val="en-US"/>
              </w:rPr>
            </w:pPr>
            <w:r>
              <w:rPr>
                <w:lang w:val="en-US"/>
              </w:rPr>
              <w:t>1</w:t>
            </w:r>
          </w:p>
        </w:tc>
        <w:tc>
          <w:tcPr>
            <w:tcW w:w="3012" w:type="dxa"/>
            <w:tcBorders>
              <w:top w:val="single" w:sz="4" w:space="0" w:color="auto"/>
              <w:left w:val="single" w:sz="4" w:space="0" w:color="auto"/>
              <w:bottom w:val="single" w:sz="4" w:space="0" w:color="auto"/>
              <w:right w:val="single" w:sz="4" w:space="0" w:color="auto"/>
            </w:tcBorders>
            <w:hideMark/>
          </w:tcPr>
          <w:p w14:paraId="445F8AD0" w14:textId="77777777" w:rsidR="00DA0895" w:rsidRDefault="00DA0895">
            <w:pPr>
              <w:rPr>
                <w:lang w:val="en-US"/>
              </w:rPr>
            </w:pPr>
            <w:r>
              <w:rPr>
                <w:lang w:val="en-US"/>
              </w:rPr>
              <w:t>1-2-3-4-8-9</w:t>
            </w:r>
          </w:p>
        </w:tc>
        <w:tc>
          <w:tcPr>
            <w:tcW w:w="3278" w:type="dxa"/>
            <w:tcBorders>
              <w:top w:val="single" w:sz="4" w:space="0" w:color="auto"/>
              <w:left w:val="single" w:sz="4" w:space="0" w:color="auto"/>
              <w:bottom w:val="single" w:sz="4" w:space="0" w:color="auto"/>
              <w:right w:val="single" w:sz="4" w:space="0" w:color="auto"/>
            </w:tcBorders>
          </w:tcPr>
          <w:p w14:paraId="205D265B" w14:textId="77777777" w:rsidR="00DA0895" w:rsidRDefault="00DA0895">
            <w:pPr>
              <w:rPr>
                <w:lang w:val="en-US"/>
              </w:rPr>
            </w:pPr>
          </w:p>
        </w:tc>
        <w:tc>
          <w:tcPr>
            <w:tcW w:w="2041" w:type="dxa"/>
            <w:tcBorders>
              <w:top w:val="single" w:sz="4" w:space="0" w:color="auto"/>
              <w:left w:val="single" w:sz="4" w:space="0" w:color="auto"/>
              <w:bottom w:val="single" w:sz="4" w:space="0" w:color="auto"/>
              <w:right w:val="single" w:sz="4" w:space="0" w:color="auto"/>
            </w:tcBorders>
          </w:tcPr>
          <w:p w14:paraId="30952DE7" w14:textId="77777777" w:rsidR="00DA0895" w:rsidRDefault="00DA0895">
            <w:pPr>
              <w:rPr>
                <w:lang w:val="en-US"/>
              </w:rPr>
            </w:pPr>
          </w:p>
        </w:tc>
      </w:tr>
      <w:tr w:rsidR="00DA0895" w14:paraId="3899E308" w14:textId="77777777" w:rsidTr="002A4967">
        <w:tc>
          <w:tcPr>
            <w:tcW w:w="685" w:type="dxa"/>
            <w:tcBorders>
              <w:top w:val="single" w:sz="4" w:space="0" w:color="auto"/>
              <w:left w:val="single" w:sz="4" w:space="0" w:color="auto"/>
              <w:bottom w:val="single" w:sz="4" w:space="0" w:color="auto"/>
              <w:right w:val="single" w:sz="4" w:space="0" w:color="auto"/>
            </w:tcBorders>
            <w:hideMark/>
          </w:tcPr>
          <w:p w14:paraId="5E8015C6" w14:textId="77777777" w:rsidR="00DA0895" w:rsidRDefault="00DA0895">
            <w:pPr>
              <w:rPr>
                <w:lang w:val="en-US"/>
              </w:rPr>
            </w:pPr>
            <w:r>
              <w:rPr>
                <w:lang w:val="en-US"/>
              </w:rPr>
              <w:t>2</w:t>
            </w:r>
          </w:p>
        </w:tc>
        <w:tc>
          <w:tcPr>
            <w:tcW w:w="3012" w:type="dxa"/>
            <w:tcBorders>
              <w:top w:val="single" w:sz="4" w:space="0" w:color="auto"/>
              <w:left w:val="single" w:sz="4" w:space="0" w:color="auto"/>
              <w:bottom w:val="single" w:sz="4" w:space="0" w:color="auto"/>
              <w:right w:val="single" w:sz="4" w:space="0" w:color="auto"/>
            </w:tcBorders>
            <w:hideMark/>
          </w:tcPr>
          <w:p w14:paraId="72D0239E" w14:textId="77777777" w:rsidR="00DA0895" w:rsidRDefault="00DA0895">
            <w:pPr>
              <w:rPr>
                <w:lang w:val="en-US"/>
              </w:rPr>
            </w:pPr>
            <w:r>
              <w:rPr>
                <w:lang w:val="en-US"/>
              </w:rPr>
              <w:t>1-2-3-4-5-6</w:t>
            </w:r>
          </w:p>
        </w:tc>
        <w:tc>
          <w:tcPr>
            <w:tcW w:w="3278" w:type="dxa"/>
            <w:tcBorders>
              <w:top w:val="single" w:sz="4" w:space="0" w:color="auto"/>
              <w:left w:val="single" w:sz="4" w:space="0" w:color="auto"/>
              <w:bottom w:val="single" w:sz="4" w:space="0" w:color="auto"/>
              <w:right w:val="single" w:sz="4" w:space="0" w:color="auto"/>
            </w:tcBorders>
            <w:hideMark/>
          </w:tcPr>
          <w:p w14:paraId="35F36AAC" w14:textId="77777777" w:rsidR="00DA0895" w:rsidRDefault="00DA0895">
            <w:pPr>
              <w:rPr>
                <w:lang w:val="en-US"/>
              </w:rPr>
            </w:pPr>
            <w:r>
              <w:rPr>
                <w:lang w:val="en-US"/>
              </w:rPr>
              <w:t xml:space="preserve">id = </w:t>
            </w:r>
            <w:r>
              <w:t>6549145b95e87cb95b25c6</w:t>
            </w:r>
          </w:p>
        </w:tc>
        <w:tc>
          <w:tcPr>
            <w:tcW w:w="2041" w:type="dxa"/>
            <w:tcBorders>
              <w:top w:val="single" w:sz="4" w:space="0" w:color="auto"/>
              <w:left w:val="single" w:sz="4" w:space="0" w:color="auto"/>
              <w:bottom w:val="single" w:sz="4" w:space="0" w:color="auto"/>
              <w:right w:val="single" w:sz="4" w:space="0" w:color="auto"/>
            </w:tcBorders>
            <w:hideMark/>
          </w:tcPr>
          <w:p w14:paraId="56500F24" w14:textId="77777777" w:rsidR="00DA0895" w:rsidRDefault="00DA0895">
            <w:pPr>
              <w:rPr>
                <w:lang w:val="en-US"/>
              </w:rPr>
            </w:pPr>
            <w:r>
              <w:rPr>
                <w:lang w:val="en-US"/>
              </w:rPr>
              <w:t>Status: ‘ERR’</w:t>
            </w:r>
          </w:p>
          <w:p w14:paraId="5861BCEE" w14:textId="77777777" w:rsidR="00DA0895" w:rsidRDefault="00DA0895">
            <w:pPr>
              <w:rPr>
                <w:lang w:val="en-US"/>
              </w:rPr>
            </w:pPr>
            <w:r>
              <w:rPr>
                <w:lang w:val="en-US"/>
              </w:rPr>
              <w:t>Message: ‘The product is not defined’</w:t>
            </w:r>
          </w:p>
        </w:tc>
      </w:tr>
      <w:tr w:rsidR="00DA0895" w14:paraId="367563F3" w14:textId="77777777" w:rsidTr="002A4967">
        <w:tc>
          <w:tcPr>
            <w:tcW w:w="685" w:type="dxa"/>
            <w:tcBorders>
              <w:top w:val="single" w:sz="4" w:space="0" w:color="auto"/>
              <w:left w:val="single" w:sz="4" w:space="0" w:color="auto"/>
              <w:bottom w:val="single" w:sz="4" w:space="0" w:color="auto"/>
              <w:right w:val="single" w:sz="4" w:space="0" w:color="auto"/>
            </w:tcBorders>
            <w:hideMark/>
          </w:tcPr>
          <w:p w14:paraId="02A78B51" w14:textId="77777777" w:rsidR="00DA0895" w:rsidRDefault="00DA0895">
            <w:pPr>
              <w:rPr>
                <w:lang w:val="en-US"/>
              </w:rPr>
            </w:pPr>
            <w:r>
              <w:rPr>
                <w:lang w:val="en-US"/>
              </w:rPr>
              <w:t>3</w:t>
            </w:r>
          </w:p>
        </w:tc>
        <w:tc>
          <w:tcPr>
            <w:tcW w:w="3012" w:type="dxa"/>
            <w:tcBorders>
              <w:top w:val="single" w:sz="4" w:space="0" w:color="auto"/>
              <w:left w:val="single" w:sz="4" w:space="0" w:color="auto"/>
              <w:bottom w:val="single" w:sz="4" w:space="0" w:color="auto"/>
              <w:right w:val="single" w:sz="4" w:space="0" w:color="auto"/>
            </w:tcBorders>
            <w:hideMark/>
          </w:tcPr>
          <w:p w14:paraId="70985AFE" w14:textId="77777777" w:rsidR="00DA0895" w:rsidRDefault="00DA0895">
            <w:r>
              <w:t>1-2-3-4-5-7</w:t>
            </w:r>
          </w:p>
        </w:tc>
        <w:tc>
          <w:tcPr>
            <w:tcW w:w="3278" w:type="dxa"/>
            <w:tcBorders>
              <w:top w:val="single" w:sz="4" w:space="0" w:color="auto"/>
              <w:left w:val="single" w:sz="4" w:space="0" w:color="auto"/>
              <w:bottom w:val="single" w:sz="4" w:space="0" w:color="auto"/>
              <w:right w:val="single" w:sz="4" w:space="0" w:color="auto"/>
            </w:tcBorders>
            <w:hideMark/>
          </w:tcPr>
          <w:p w14:paraId="1FE7C7CD" w14:textId="77777777" w:rsidR="00DA0895" w:rsidRDefault="00DA0895">
            <w:pPr>
              <w:rPr>
                <w:lang w:val="en-US"/>
              </w:rPr>
            </w:pPr>
            <w:r>
              <w:rPr>
                <w:lang w:val="en-US"/>
              </w:rPr>
              <w:t xml:space="preserve">Id = </w:t>
            </w:r>
            <w:r>
              <w:t>6549145b95e87cb95b25c6a0</w:t>
            </w:r>
          </w:p>
        </w:tc>
        <w:tc>
          <w:tcPr>
            <w:tcW w:w="2041" w:type="dxa"/>
            <w:tcBorders>
              <w:top w:val="single" w:sz="4" w:space="0" w:color="auto"/>
              <w:left w:val="single" w:sz="4" w:space="0" w:color="auto"/>
              <w:bottom w:val="single" w:sz="4" w:space="0" w:color="auto"/>
              <w:right w:val="single" w:sz="4" w:space="0" w:color="auto"/>
            </w:tcBorders>
            <w:hideMark/>
          </w:tcPr>
          <w:p w14:paraId="19E8C1E4" w14:textId="77777777" w:rsidR="00DA0895" w:rsidRDefault="00DA0895">
            <w:pPr>
              <w:keepNext/>
              <w:rPr>
                <w:lang w:val="en-US"/>
              </w:rPr>
            </w:pPr>
            <w:r>
              <w:rPr>
                <w:lang w:val="en-US"/>
              </w:rPr>
              <w:t>Status: ‘OK’</w:t>
            </w:r>
          </w:p>
          <w:p w14:paraId="11630712" w14:textId="77777777" w:rsidR="00DA0895" w:rsidRDefault="00DA0895">
            <w:pPr>
              <w:keepNext/>
              <w:rPr>
                <w:lang w:val="en-US"/>
              </w:rPr>
            </w:pPr>
            <w:r>
              <w:rPr>
                <w:lang w:val="en-US"/>
              </w:rPr>
              <w:t>Message: ‘Get product details SUCCESS’</w:t>
            </w:r>
          </w:p>
          <w:p w14:paraId="1F12FCB5" w14:textId="77777777" w:rsidR="00DA0895" w:rsidRDefault="00DA0895">
            <w:pPr>
              <w:keepNext/>
              <w:rPr>
                <w:lang w:val="en-US"/>
              </w:rPr>
            </w:pPr>
            <w:r>
              <w:rPr>
                <w:lang w:val="en-US"/>
              </w:rPr>
              <w:t>Data: product</w:t>
            </w:r>
          </w:p>
        </w:tc>
      </w:tr>
    </w:tbl>
    <w:p w14:paraId="16A3F050" w14:textId="7FBF85A7" w:rsidR="00DA0895" w:rsidRDefault="00DA0895" w:rsidP="00DA0895">
      <w:pPr>
        <w:keepNext/>
        <w:jc w:val="center"/>
      </w:pPr>
      <w:r>
        <w:rPr>
          <w:noProof/>
        </w:rPr>
        <w:lastRenderedPageBreak/>
        <w:drawing>
          <wp:inline distT="0" distB="0" distL="0" distR="0" wp14:anchorId="064D2AAB" wp14:editId="1361CDA6">
            <wp:extent cx="3619768" cy="6210300"/>
            <wp:effectExtent l="0" t="0" r="0" b="0"/>
            <wp:docPr id="1184556974"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3675" cy="6217004"/>
                    </a:xfrm>
                    <a:prstGeom prst="rect">
                      <a:avLst/>
                    </a:prstGeom>
                    <a:noFill/>
                    <a:ln>
                      <a:noFill/>
                    </a:ln>
                  </pic:spPr>
                </pic:pic>
              </a:graphicData>
            </a:graphic>
          </wp:inline>
        </w:drawing>
      </w:r>
    </w:p>
    <w:p w14:paraId="2A46EC87" w14:textId="1322F04B" w:rsidR="00DA0895" w:rsidRDefault="00DA0895" w:rsidP="009A2CAA">
      <w:pPr>
        <w:pStyle w:val="Caption"/>
        <w:jc w:val="center"/>
        <w:rPr>
          <w:lang w:val="en-US"/>
        </w:rPr>
      </w:pPr>
      <w:bookmarkStart w:id="598" w:name="_Toc153613349"/>
      <w:r>
        <w:t xml:space="preserve">Figure </w:t>
      </w:r>
      <w:r>
        <w:fldChar w:fldCharType="begin"/>
      </w:r>
      <w:r>
        <w:instrText xml:space="preserve"> SEQ Figure \* ARABIC </w:instrText>
      </w:r>
      <w:r>
        <w:fldChar w:fldCharType="separate"/>
      </w:r>
      <w:r w:rsidR="00F073DD">
        <w:t>12</w:t>
      </w:r>
      <w:r>
        <w:fldChar w:fldCharType="end"/>
      </w:r>
      <w:r>
        <w:rPr>
          <w:lang w:val="en-US"/>
        </w:rPr>
        <w:t xml:space="preserve"> Get Details Product Data Flow Graph</w:t>
      </w:r>
      <w:bookmarkEnd w:id="598"/>
    </w:p>
    <w:p w14:paraId="3714D074" w14:textId="348DC982" w:rsidR="00DA0895" w:rsidRDefault="002A4967" w:rsidP="00DA0895">
      <w:pPr>
        <w:rPr>
          <w:lang w:val="en-US"/>
        </w:rPr>
      </w:pPr>
      <w:r>
        <w:rPr>
          <w:lang w:val="en-US"/>
        </w:rPr>
        <w:br w:type="page"/>
      </w:r>
    </w:p>
    <w:p w14:paraId="57511CB4" w14:textId="2C7A0527" w:rsidR="002A4967" w:rsidRDefault="002A4967" w:rsidP="002A4967">
      <w:pPr>
        <w:pStyle w:val="Caption"/>
        <w:keepNext/>
        <w:jc w:val="center"/>
      </w:pPr>
      <w:bookmarkStart w:id="599" w:name="_Toc153613414"/>
      <w:r>
        <w:lastRenderedPageBreak/>
        <w:t xml:space="preserve">Table </w:t>
      </w:r>
      <w:r>
        <w:fldChar w:fldCharType="begin"/>
      </w:r>
      <w:r>
        <w:instrText xml:space="preserve"> SEQ Table \* ARABIC </w:instrText>
      </w:r>
      <w:r>
        <w:fldChar w:fldCharType="separate"/>
      </w:r>
      <w:r w:rsidR="00B70F4E">
        <w:t>29</w:t>
      </w:r>
      <w:r>
        <w:fldChar w:fldCharType="end"/>
      </w:r>
      <w:r>
        <w:rPr>
          <w:lang w:val="en-US"/>
        </w:rPr>
        <w:t xml:space="preserve"> </w:t>
      </w:r>
      <w:r w:rsidRPr="00E32F83">
        <w:rPr>
          <w:lang w:val="en-US"/>
        </w:rPr>
        <w:t>Get Details Product Variable Lifecycle</w:t>
      </w:r>
      <w:bookmarkEnd w:id="599"/>
    </w:p>
    <w:tbl>
      <w:tblPr>
        <w:tblStyle w:val="TableGrid"/>
        <w:tblW w:w="0" w:type="auto"/>
        <w:jc w:val="center"/>
        <w:tblLook w:val="04A0" w:firstRow="1" w:lastRow="0" w:firstColumn="1" w:lastColumn="0" w:noHBand="0" w:noVBand="1"/>
      </w:tblPr>
      <w:tblGrid>
        <w:gridCol w:w="805"/>
        <w:gridCol w:w="1890"/>
        <w:gridCol w:w="2340"/>
        <w:gridCol w:w="3981"/>
      </w:tblGrid>
      <w:tr w:rsidR="00DA0895" w14:paraId="754D65CE"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0038E9BC" w14:textId="77777777" w:rsidR="00DA0895" w:rsidRDefault="00DA0895">
            <w:pPr>
              <w:jc w:val="center"/>
              <w:rPr>
                <w:b/>
                <w:bCs/>
                <w:lang w:val="en-US"/>
              </w:rPr>
            </w:pPr>
            <w:r>
              <w:rPr>
                <w:b/>
                <w:bCs/>
                <w:lang w:val="en-US"/>
              </w:rPr>
              <w:t>No.</w:t>
            </w:r>
          </w:p>
        </w:tc>
        <w:tc>
          <w:tcPr>
            <w:tcW w:w="1890" w:type="dxa"/>
            <w:tcBorders>
              <w:top w:val="single" w:sz="4" w:space="0" w:color="auto"/>
              <w:left w:val="single" w:sz="4" w:space="0" w:color="auto"/>
              <w:bottom w:val="single" w:sz="4" w:space="0" w:color="auto"/>
              <w:right w:val="single" w:sz="4" w:space="0" w:color="auto"/>
            </w:tcBorders>
            <w:hideMark/>
          </w:tcPr>
          <w:p w14:paraId="226B8ED1" w14:textId="77777777" w:rsidR="00DA0895" w:rsidRDefault="00DA0895">
            <w:pPr>
              <w:jc w:val="center"/>
              <w:rPr>
                <w:b/>
                <w:bCs/>
                <w:lang w:val="en-US"/>
              </w:rPr>
            </w:pPr>
            <w:r>
              <w:rPr>
                <w:b/>
                <w:bCs/>
                <w:lang w:val="en-US"/>
              </w:rPr>
              <w:t>Variable</w:t>
            </w:r>
          </w:p>
        </w:tc>
        <w:tc>
          <w:tcPr>
            <w:tcW w:w="2340" w:type="dxa"/>
            <w:tcBorders>
              <w:top w:val="single" w:sz="4" w:space="0" w:color="auto"/>
              <w:left w:val="single" w:sz="4" w:space="0" w:color="auto"/>
              <w:bottom w:val="single" w:sz="4" w:space="0" w:color="auto"/>
              <w:right w:val="single" w:sz="4" w:space="0" w:color="auto"/>
            </w:tcBorders>
            <w:hideMark/>
          </w:tcPr>
          <w:p w14:paraId="1352A047" w14:textId="77777777" w:rsidR="00DA0895" w:rsidRDefault="00DA0895">
            <w:pPr>
              <w:jc w:val="center"/>
              <w:rPr>
                <w:b/>
                <w:bCs/>
                <w:lang w:val="en-US"/>
              </w:rPr>
            </w:pPr>
            <w:r>
              <w:rPr>
                <w:b/>
                <w:bCs/>
                <w:lang w:val="en-US"/>
              </w:rPr>
              <w:t>Lifecycle</w:t>
            </w:r>
          </w:p>
        </w:tc>
        <w:tc>
          <w:tcPr>
            <w:tcW w:w="3981" w:type="dxa"/>
            <w:tcBorders>
              <w:top w:val="single" w:sz="4" w:space="0" w:color="auto"/>
              <w:left w:val="single" w:sz="4" w:space="0" w:color="auto"/>
              <w:bottom w:val="single" w:sz="4" w:space="0" w:color="auto"/>
              <w:right w:val="single" w:sz="4" w:space="0" w:color="auto"/>
            </w:tcBorders>
            <w:hideMark/>
          </w:tcPr>
          <w:p w14:paraId="63DB7611" w14:textId="77777777" w:rsidR="00DA0895" w:rsidRDefault="00DA0895">
            <w:pPr>
              <w:jc w:val="center"/>
              <w:rPr>
                <w:b/>
                <w:bCs/>
                <w:lang w:val="en-US"/>
              </w:rPr>
            </w:pPr>
            <w:r>
              <w:rPr>
                <w:b/>
                <w:bCs/>
                <w:lang w:val="en-US"/>
              </w:rPr>
              <w:t>Conclusion</w:t>
            </w:r>
          </w:p>
        </w:tc>
      </w:tr>
      <w:tr w:rsidR="00DA0895" w14:paraId="7C4DA4B3"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354784CD" w14:textId="77777777" w:rsidR="00DA0895" w:rsidRDefault="00DA0895">
            <w:pPr>
              <w:jc w:val="center"/>
              <w:rPr>
                <w:lang w:val="en-US"/>
              </w:rPr>
            </w:pPr>
            <w:r>
              <w:rPr>
                <w:lang w:val="en-US"/>
              </w:rPr>
              <w:t>1</w:t>
            </w:r>
          </w:p>
        </w:tc>
        <w:tc>
          <w:tcPr>
            <w:tcW w:w="1890" w:type="dxa"/>
            <w:tcBorders>
              <w:top w:val="single" w:sz="4" w:space="0" w:color="auto"/>
              <w:left w:val="single" w:sz="4" w:space="0" w:color="auto"/>
              <w:bottom w:val="single" w:sz="4" w:space="0" w:color="auto"/>
              <w:right w:val="single" w:sz="4" w:space="0" w:color="auto"/>
            </w:tcBorders>
            <w:hideMark/>
          </w:tcPr>
          <w:p w14:paraId="13BE74C8" w14:textId="77777777" w:rsidR="00DA0895" w:rsidRDefault="00DA0895">
            <w:pPr>
              <w:rPr>
                <w:lang w:val="en-US"/>
              </w:rPr>
            </w:pPr>
            <w:r>
              <w:rPr>
                <w:lang w:val="en-US"/>
              </w:rPr>
              <w:t>id</w:t>
            </w:r>
          </w:p>
        </w:tc>
        <w:tc>
          <w:tcPr>
            <w:tcW w:w="2340" w:type="dxa"/>
            <w:tcBorders>
              <w:top w:val="single" w:sz="4" w:space="0" w:color="auto"/>
              <w:left w:val="single" w:sz="4" w:space="0" w:color="auto"/>
              <w:bottom w:val="single" w:sz="4" w:space="0" w:color="auto"/>
              <w:right w:val="single" w:sz="4" w:space="0" w:color="auto"/>
            </w:tcBorders>
            <w:hideMark/>
          </w:tcPr>
          <w:p w14:paraId="0C92DB00" w14:textId="77777777" w:rsidR="00DA0895" w:rsidRDefault="00DA0895">
            <w:pPr>
              <w:rPr>
                <w:lang w:val="en-US"/>
              </w:rPr>
            </w:pPr>
            <w:r>
              <w:rPr>
                <w:lang w:val="en-US"/>
              </w:rPr>
              <w:t>1. ~duk</w:t>
            </w:r>
          </w:p>
          <w:p w14:paraId="78E84745" w14:textId="77777777" w:rsidR="00DA0895" w:rsidRDefault="00DA0895">
            <w:pPr>
              <w:rPr>
                <w:lang w:val="en-US"/>
              </w:rPr>
            </w:pPr>
            <w:r>
              <w:rPr>
                <w:lang w:val="en-US"/>
              </w:rPr>
              <w:t>2. ~duk</w:t>
            </w:r>
          </w:p>
          <w:p w14:paraId="02030BB8" w14:textId="77777777" w:rsidR="00DA0895" w:rsidRDefault="00DA0895">
            <w:pPr>
              <w:rPr>
                <w:lang w:val="en-US"/>
              </w:rPr>
            </w:pPr>
            <w:r>
              <w:rPr>
                <w:lang w:val="en-US"/>
              </w:rPr>
              <w:t>3. ~duk</w:t>
            </w:r>
          </w:p>
        </w:tc>
        <w:tc>
          <w:tcPr>
            <w:tcW w:w="3981" w:type="dxa"/>
            <w:tcBorders>
              <w:top w:val="single" w:sz="4" w:space="0" w:color="auto"/>
              <w:left w:val="single" w:sz="4" w:space="0" w:color="auto"/>
              <w:bottom w:val="single" w:sz="4" w:space="0" w:color="auto"/>
              <w:right w:val="single" w:sz="4" w:space="0" w:color="auto"/>
            </w:tcBorders>
            <w:hideMark/>
          </w:tcPr>
          <w:p w14:paraId="49E549D1" w14:textId="77777777" w:rsidR="00DA0895" w:rsidRDefault="00DA0895">
            <w:pPr>
              <w:rPr>
                <w:lang w:val="en-US"/>
              </w:rPr>
            </w:pPr>
            <w:r>
              <w:rPr>
                <w:lang w:val="en-US"/>
              </w:rPr>
              <w:t>All 3 scenarios above do not contain any abnormal activity pairs.</w:t>
            </w:r>
          </w:p>
        </w:tc>
      </w:tr>
      <w:tr w:rsidR="00DA0895" w14:paraId="34552293"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49B46CB3" w14:textId="77777777" w:rsidR="00DA0895" w:rsidRDefault="00DA0895">
            <w:pPr>
              <w:jc w:val="center"/>
              <w:rPr>
                <w:lang w:val="en-US"/>
              </w:rPr>
            </w:pPr>
            <w:r>
              <w:rPr>
                <w:lang w:val="en-US"/>
              </w:rPr>
              <w:t>2</w:t>
            </w:r>
          </w:p>
        </w:tc>
        <w:tc>
          <w:tcPr>
            <w:tcW w:w="1890" w:type="dxa"/>
            <w:tcBorders>
              <w:top w:val="single" w:sz="4" w:space="0" w:color="auto"/>
              <w:left w:val="single" w:sz="4" w:space="0" w:color="auto"/>
              <w:bottom w:val="single" w:sz="4" w:space="0" w:color="auto"/>
              <w:right w:val="single" w:sz="4" w:space="0" w:color="auto"/>
            </w:tcBorders>
            <w:hideMark/>
          </w:tcPr>
          <w:p w14:paraId="29BAEAAB" w14:textId="77777777" w:rsidR="00DA0895" w:rsidRDefault="00DA0895">
            <w:pPr>
              <w:rPr>
                <w:lang w:val="en-US"/>
              </w:rPr>
            </w:pPr>
            <w:r>
              <w:rPr>
                <w:lang w:val="en-US"/>
              </w:rPr>
              <w:t>resolve</w:t>
            </w:r>
          </w:p>
        </w:tc>
        <w:tc>
          <w:tcPr>
            <w:tcW w:w="2340" w:type="dxa"/>
            <w:tcBorders>
              <w:top w:val="single" w:sz="4" w:space="0" w:color="auto"/>
              <w:left w:val="single" w:sz="4" w:space="0" w:color="auto"/>
              <w:bottom w:val="single" w:sz="4" w:space="0" w:color="auto"/>
              <w:right w:val="single" w:sz="4" w:space="0" w:color="auto"/>
            </w:tcBorders>
            <w:hideMark/>
          </w:tcPr>
          <w:p w14:paraId="02C95B38" w14:textId="77777777" w:rsidR="00DA0895" w:rsidRDefault="00DA0895">
            <w:pPr>
              <w:rPr>
                <w:lang w:val="en-US"/>
              </w:rPr>
            </w:pPr>
            <w:r>
              <w:rPr>
                <w:lang w:val="en-US"/>
              </w:rPr>
              <w:t>1. ~ddk</w:t>
            </w:r>
          </w:p>
          <w:p w14:paraId="01BD368F" w14:textId="77777777" w:rsidR="00DA0895" w:rsidRDefault="00DA0895">
            <w:pPr>
              <w:rPr>
                <w:lang w:val="en-US"/>
              </w:rPr>
            </w:pPr>
            <w:r>
              <w:rPr>
                <w:lang w:val="en-US"/>
              </w:rPr>
              <w:t>2. ~ddk</w:t>
            </w:r>
          </w:p>
          <w:p w14:paraId="52E2BCCE" w14:textId="77777777" w:rsidR="00DA0895" w:rsidRDefault="00DA0895">
            <w:pPr>
              <w:rPr>
                <w:lang w:val="en-US"/>
              </w:rPr>
            </w:pPr>
            <w:r>
              <w:rPr>
                <w:lang w:val="en-US"/>
              </w:rPr>
              <w:t>3. ~dk</w:t>
            </w:r>
          </w:p>
        </w:tc>
        <w:tc>
          <w:tcPr>
            <w:tcW w:w="3981" w:type="dxa"/>
            <w:tcBorders>
              <w:top w:val="single" w:sz="4" w:space="0" w:color="auto"/>
              <w:left w:val="single" w:sz="4" w:space="0" w:color="auto"/>
              <w:bottom w:val="single" w:sz="4" w:space="0" w:color="auto"/>
              <w:right w:val="single" w:sz="4" w:space="0" w:color="auto"/>
            </w:tcBorders>
            <w:hideMark/>
          </w:tcPr>
          <w:p w14:paraId="5F7205CB" w14:textId="77777777" w:rsidR="00DA0895" w:rsidRDefault="00DA0895">
            <w:pPr>
              <w:rPr>
                <w:lang w:val="en-US"/>
              </w:rPr>
            </w:pPr>
            <w:r>
              <w:rPr>
                <w:lang w:val="en-US"/>
              </w:rPr>
              <w:t>All 3 scenarios above do not contain any abnormal activity pairs.</w:t>
            </w:r>
          </w:p>
        </w:tc>
      </w:tr>
      <w:tr w:rsidR="00DA0895" w14:paraId="21AF657C"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411C3579" w14:textId="77777777" w:rsidR="00DA0895" w:rsidRDefault="00DA0895">
            <w:pPr>
              <w:jc w:val="center"/>
              <w:rPr>
                <w:lang w:val="en-US"/>
              </w:rPr>
            </w:pPr>
            <w:r>
              <w:rPr>
                <w:lang w:val="en-US"/>
              </w:rPr>
              <w:t>3</w:t>
            </w:r>
          </w:p>
        </w:tc>
        <w:tc>
          <w:tcPr>
            <w:tcW w:w="1890" w:type="dxa"/>
            <w:tcBorders>
              <w:top w:val="single" w:sz="4" w:space="0" w:color="auto"/>
              <w:left w:val="single" w:sz="4" w:space="0" w:color="auto"/>
              <w:bottom w:val="single" w:sz="4" w:space="0" w:color="auto"/>
              <w:right w:val="single" w:sz="4" w:space="0" w:color="auto"/>
            </w:tcBorders>
            <w:hideMark/>
          </w:tcPr>
          <w:p w14:paraId="723C3527" w14:textId="77777777" w:rsidR="00DA0895" w:rsidRDefault="00DA0895">
            <w:pPr>
              <w:rPr>
                <w:lang w:val="en-US"/>
              </w:rPr>
            </w:pPr>
            <w:r>
              <w:rPr>
                <w:lang w:val="en-US"/>
              </w:rPr>
              <w:t>reject</w:t>
            </w:r>
          </w:p>
        </w:tc>
        <w:tc>
          <w:tcPr>
            <w:tcW w:w="2340" w:type="dxa"/>
            <w:tcBorders>
              <w:top w:val="single" w:sz="4" w:space="0" w:color="auto"/>
              <w:left w:val="single" w:sz="4" w:space="0" w:color="auto"/>
              <w:bottom w:val="single" w:sz="4" w:space="0" w:color="auto"/>
              <w:right w:val="single" w:sz="4" w:space="0" w:color="auto"/>
            </w:tcBorders>
            <w:hideMark/>
          </w:tcPr>
          <w:p w14:paraId="0ACFFCFA" w14:textId="77777777" w:rsidR="00DA0895" w:rsidRDefault="00DA0895">
            <w:pPr>
              <w:rPr>
                <w:lang w:val="en-US"/>
              </w:rPr>
            </w:pPr>
            <w:r>
              <w:rPr>
                <w:lang w:val="en-US"/>
              </w:rPr>
              <w:t>1. ~dk</w:t>
            </w:r>
          </w:p>
          <w:p w14:paraId="6828B432" w14:textId="77777777" w:rsidR="00DA0895" w:rsidRDefault="00DA0895">
            <w:pPr>
              <w:rPr>
                <w:lang w:val="en-US"/>
              </w:rPr>
            </w:pPr>
            <w:r>
              <w:rPr>
                <w:lang w:val="en-US"/>
              </w:rPr>
              <w:t>2. ~dk</w:t>
            </w:r>
          </w:p>
          <w:p w14:paraId="7C95D6E6" w14:textId="77777777" w:rsidR="00DA0895" w:rsidRDefault="00DA0895">
            <w:pPr>
              <w:rPr>
                <w:lang w:val="en-US"/>
              </w:rPr>
            </w:pPr>
            <w:r>
              <w:rPr>
                <w:lang w:val="en-US"/>
              </w:rPr>
              <w:t>3. ~ddk</w:t>
            </w:r>
          </w:p>
        </w:tc>
        <w:tc>
          <w:tcPr>
            <w:tcW w:w="3981" w:type="dxa"/>
            <w:tcBorders>
              <w:top w:val="single" w:sz="4" w:space="0" w:color="auto"/>
              <w:left w:val="single" w:sz="4" w:space="0" w:color="auto"/>
              <w:bottom w:val="single" w:sz="4" w:space="0" w:color="auto"/>
              <w:right w:val="single" w:sz="4" w:space="0" w:color="auto"/>
            </w:tcBorders>
            <w:hideMark/>
          </w:tcPr>
          <w:p w14:paraId="1B62359C" w14:textId="77777777" w:rsidR="00DA0895" w:rsidRDefault="00DA0895">
            <w:pPr>
              <w:rPr>
                <w:lang w:val="en-US"/>
              </w:rPr>
            </w:pPr>
            <w:r>
              <w:rPr>
                <w:lang w:val="en-US"/>
              </w:rPr>
              <w:t>All 3 scenarios above do not contain any abnormal activity pairs.</w:t>
            </w:r>
          </w:p>
        </w:tc>
      </w:tr>
      <w:tr w:rsidR="00DA0895" w14:paraId="4CF224D6"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60D50848" w14:textId="77777777" w:rsidR="00DA0895" w:rsidRDefault="00DA0895">
            <w:pPr>
              <w:jc w:val="center"/>
              <w:rPr>
                <w:lang w:val="en-US"/>
              </w:rPr>
            </w:pPr>
            <w:r>
              <w:rPr>
                <w:lang w:val="en-US"/>
              </w:rPr>
              <w:t>4</w:t>
            </w:r>
          </w:p>
        </w:tc>
        <w:tc>
          <w:tcPr>
            <w:tcW w:w="1890" w:type="dxa"/>
            <w:tcBorders>
              <w:top w:val="single" w:sz="4" w:space="0" w:color="auto"/>
              <w:left w:val="single" w:sz="4" w:space="0" w:color="auto"/>
              <w:bottom w:val="single" w:sz="4" w:space="0" w:color="auto"/>
              <w:right w:val="single" w:sz="4" w:space="0" w:color="auto"/>
            </w:tcBorders>
            <w:hideMark/>
          </w:tcPr>
          <w:p w14:paraId="67ABA1DF" w14:textId="77777777" w:rsidR="00DA0895" w:rsidRDefault="00DA0895">
            <w:pPr>
              <w:rPr>
                <w:lang w:val="en-US"/>
              </w:rPr>
            </w:pPr>
            <w:r>
              <w:rPr>
                <w:lang w:val="en-US"/>
              </w:rPr>
              <w:t>product</w:t>
            </w:r>
          </w:p>
        </w:tc>
        <w:tc>
          <w:tcPr>
            <w:tcW w:w="2340" w:type="dxa"/>
            <w:tcBorders>
              <w:top w:val="single" w:sz="4" w:space="0" w:color="auto"/>
              <w:left w:val="single" w:sz="4" w:space="0" w:color="auto"/>
              <w:bottom w:val="single" w:sz="4" w:space="0" w:color="auto"/>
              <w:right w:val="single" w:sz="4" w:space="0" w:color="auto"/>
            </w:tcBorders>
            <w:hideMark/>
          </w:tcPr>
          <w:p w14:paraId="3E6DE18C" w14:textId="77777777" w:rsidR="00DA0895" w:rsidRDefault="00DA0895">
            <w:pPr>
              <w:rPr>
                <w:lang w:val="en-US"/>
              </w:rPr>
            </w:pPr>
            <w:r>
              <w:rPr>
                <w:lang w:val="en-US"/>
              </w:rPr>
              <w:t>1. ~duk</w:t>
            </w:r>
          </w:p>
          <w:p w14:paraId="1872832A" w14:textId="77777777" w:rsidR="00DA0895" w:rsidRDefault="00DA0895">
            <w:pPr>
              <w:rPr>
                <w:lang w:val="en-US"/>
              </w:rPr>
            </w:pPr>
            <w:r>
              <w:rPr>
                <w:lang w:val="en-US"/>
              </w:rPr>
              <w:t>2. ~duuk</w:t>
            </w:r>
          </w:p>
          <w:p w14:paraId="7C1EAAC9" w14:textId="77777777" w:rsidR="00DA0895" w:rsidRDefault="00DA0895">
            <w:pPr>
              <w:rPr>
                <w:lang w:val="en-US"/>
              </w:rPr>
            </w:pPr>
            <w:r>
              <w:rPr>
                <w:lang w:val="en-US"/>
              </w:rPr>
              <w:t>3. ~dk</w:t>
            </w:r>
          </w:p>
        </w:tc>
        <w:tc>
          <w:tcPr>
            <w:tcW w:w="3981" w:type="dxa"/>
            <w:tcBorders>
              <w:top w:val="single" w:sz="4" w:space="0" w:color="auto"/>
              <w:left w:val="single" w:sz="4" w:space="0" w:color="auto"/>
              <w:bottom w:val="single" w:sz="4" w:space="0" w:color="auto"/>
              <w:right w:val="single" w:sz="4" w:space="0" w:color="auto"/>
            </w:tcBorders>
            <w:hideMark/>
          </w:tcPr>
          <w:p w14:paraId="3F8ADAA1" w14:textId="77777777" w:rsidR="00DA0895" w:rsidRDefault="00DA0895">
            <w:pPr>
              <w:keepNext/>
              <w:rPr>
                <w:lang w:val="en-US"/>
              </w:rPr>
            </w:pPr>
            <w:r>
              <w:rPr>
                <w:lang w:val="en-US"/>
              </w:rPr>
              <w:t>All 3 scenarios above do not contain any abnormal activity pairs.</w:t>
            </w:r>
          </w:p>
        </w:tc>
      </w:tr>
      <w:tr w:rsidR="00DA0895" w14:paraId="20FBC850"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007BF120" w14:textId="77777777" w:rsidR="00DA0895" w:rsidRDefault="00DA0895">
            <w:pPr>
              <w:jc w:val="center"/>
              <w:rPr>
                <w:lang w:val="en-US"/>
              </w:rPr>
            </w:pPr>
            <w:r>
              <w:rPr>
                <w:lang w:val="en-US"/>
              </w:rPr>
              <w:t>5</w:t>
            </w:r>
          </w:p>
        </w:tc>
        <w:tc>
          <w:tcPr>
            <w:tcW w:w="1890" w:type="dxa"/>
            <w:tcBorders>
              <w:top w:val="single" w:sz="4" w:space="0" w:color="auto"/>
              <w:left w:val="single" w:sz="4" w:space="0" w:color="auto"/>
              <w:bottom w:val="single" w:sz="4" w:space="0" w:color="auto"/>
              <w:right w:val="single" w:sz="4" w:space="0" w:color="auto"/>
            </w:tcBorders>
            <w:hideMark/>
          </w:tcPr>
          <w:p w14:paraId="2DDE01C3" w14:textId="77777777" w:rsidR="00DA0895" w:rsidRDefault="00DA0895">
            <w:pPr>
              <w:rPr>
                <w:lang w:val="en-US"/>
              </w:rPr>
            </w:pPr>
            <w:r>
              <w:rPr>
                <w:lang w:val="en-US"/>
              </w:rPr>
              <w:t>error</w:t>
            </w:r>
          </w:p>
        </w:tc>
        <w:tc>
          <w:tcPr>
            <w:tcW w:w="2340" w:type="dxa"/>
            <w:tcBorders>
              <w:top w:val="single" w:sz="4" w:space="0" w:color="auto"/>
              <w:left w:val="single" w:sz="4" w:space="0" w:color="auto"/>
              <w:bottom w:val="single" w:sz="4" w:space="0" w:color="auto"/>
              <w:right w:val="single" w:sz="4" w:space="0" w:color="auto"/>
            </w:tcBorders>
            <w:hideMark/>
          </w:tcPr>
          <w:p w14:paraId="38F664F7" w14:textId="77777777" w:rsidR="00DA0895" w:rsidRDefault="00DA0895">
            <w:pPr>
              <w:rPr>
                <w:lang w:val="en-US"/>
              </w:rPr>
            </w:pPr>
            <w:r>
              <w:rPr>
                <w:lang w:val="en-US"/>
              </w:rPr>
              <w:t>1. ~dk</w:t>
            </w:r>
          </w:p>
        </w:tc>
        <w:tc>
          <w:tcPr>
            <w:tcW w:w="3981" w:type="dxa"/>
            <w:tcBorders>
              <w:top w:val="single" w:sz="4" w:space="0" w:color="auto"/>
              <w:left w:val="single" w:sz="4" w:space="0" w:color="auto"/>
              <w:bottom w:val="single" w:sz="4" w:space="0" w:color="auto"/>
              <w:right w:val="single" w:sz="4" w:space="0" w:color="auto"/>
            </w:tcBorders>
            <w:hideMark/>
          </w:tcPr>
          <w:p w14:paraId="5F8C35E0" w14:textId="77777777" w:rsidR="00DA0895" w:rsidRDefault="00DA0895">
            <w:pPr>
              <w:keepNext/>
              <w:rPr>
                <w:lang w:val="en-US"/>
              </w:rPr>
            </w:pPr>
            <w:r>
              <w:rPr>
                <w:lang w:val="en-US"/>
              </w:rPr>
              <w:t>Scenario above does not contain any abnormal activity pairs.</w:t>
            </w:r>
          </w:p>
        </w:tc>
      </w:tr>
    </w:tbl>
    <w:p w14:paraId="22C17C0F" w14:textId="77777777" w:rsidR="00DA0895" w:rsidRDefault="00DA0895" w:rsidP="00DA0895">
      <w:pPr>
        <w:pStyle w:val="Heading3"/>
      </w:pPr>
      <w:bookmarkStart w:id="600" w:name="_Toc153613306"/>
      <w:r>
        <w:t>5.1.4 Delete Product Function</w:t>
      </w:r>
      <w:bookmarkEnd w:id="600"/>
    </w:p>
    <w:p w14:paraId="73C10CB5"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F97583"/>
          <w:sz w:val="21"/>
          <w:szCs w:val="21"/>
          <w:lang w:val="en-US"/>
        </w:rPr>
        <w:t>const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deleteProduct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FAB70"/>
          <w:sz w:val="21"/>
          <w:szCs w:val="21"/>
          <w:lang w:val="en-US"/>
        </w:rPr>
        <w:t>id</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=&gt;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(1)</w:t>
      </w:r>
    </w:p>
    <w:p w14:paraId="501183F9"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return</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new</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Promise</w:t>
      </w:r>
      <w:r>
        <w:rPr>
          <w:rFonts w:ascii="Consolas" w:eastAsia="Times New Roman" w:hAnsi="Consolas" w:cs="Times New Roman"/>
          <w:color w:val="E1E4E8"/>
          <w:sz w:val="21"/>
          <w:szCs w:val="21"/>
          <w:lang w:val="en-US"/>
        </w:rPr>
        <w:t>(</w:t>
      </w:r>
      <w:r>
        <w:rPr>
          <w:rFonts w:ascii="Consolas" w:eastAsia="Times New Roman" w:hAnsi="Consolas" w:cs="Times New Roman"/>
          <w:color w:val="F97583"/>
          <w:sz w:val="21"/>
          <w:szCs w:val="21"/>
          <w:lang w:val="en-US"/>
        </w:rPr>
        <w:t>async</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resolve</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reject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=&gt;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(2)</w:t>
      </w:r>
    </w:p>
    <w:p w14:paraId="4B00C9FD"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try</w:t>
      </w:r>
      <w:r>
        <w:rPr>
          <w:rFonts w:ascii="Consolas" w:eastAsia="Times New Roman" w:hAnsi="Consolas" w:cs="Times New Roman"/>
          <w:color w:val="E1E4E8"/>
          <w:sz w:val="21"/>
          <w:szCs w:val="21"/>
          <w:lang w:val="en-US"/>
        </w:rPr>
        <w:t xml:space="preserve"> {</w:t>
      </w:r>
    </w:p>
    <w:p w14:paraId="7851C347"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const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checkProduct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await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Product</w:t>
      </w:r>
      <w:r>
        <w:rPr>
          <w:rFonts w:ascii="Consolas" w:eastAsia="Times New Roman" w:hAnsi="Consolas" w:cs="Times New Roman"/>
          <w:color w:val="F97583"/>
          <w:sz w:val="21"/>
          <w:szCs w:val="21"/>
          <w:lang w:val="en-US"/>
        </w:rPr>
        <w:t>.</w:t>
      </w:r>
      <w:r>
        <w:rPr>
          <w:rFonts w:ascii="Consolas" w:eastAsia="Times New Roman" w:hAnsi="Consolas" w:cs="Times New Roman"/>
          <w:color w:val="B392F0"/>
          <w:sz w:val="21"/>
          <w:szCs w:val="21"/>
          <w:lang w:val="en-US"/>
        </w:rPr>
        <w:t>findById</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(3)</w:t>
      </w:r>
    </w:p>
    <w:p w14:paraId="73BD68DC"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_id: </w:t>
      </w:r>
      <w:r>
        <w:rPr>
          <w:rFonts w:ascii="Consolas" w:eastAsia="Times New Roman" w:hAnsi="Consolas" w:cs="Times New Roman"/>
          <w:color w:val="FFAB70"/>
          <w:sz w:val="21"/>
          <w:szCs w:val="21"/>
          <w:lang w:val="en-US"/>
        </w:rPr>
        <w:t>id</w:t>
      </w:r>
    </w:p>
    <w:p w14:paraId="446CB9AE"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1A1C287F"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if</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checkProduct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null</w:t>
      </w:r>
      <w:r>
        <w:rPr>
          <w:rFonts w:ascii="Consolas" w:eastAsia="Times New Roman" w:hAnsi="Consolas" w:cs="Times New Roman"/>
          <w:color w:val="E1E4E8"/>
          <w:sz w:val="21"/>
          <w:szCs w:val="21"/>
          <w:lang w:val="en-US"/>
        </w:rPr>
        <w:t>) {</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(4)</w:t>
      </w:r>
    </w:p>
    <w:p w14:paraId="454A5346"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resolve</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(5)</w:t>
      </w:r>
    </w:p>
    <w:p w14:paraId="4F6974AD"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status: </w:t>
      </w:r>
      <w:r>
        <w:rPr>
          <w:rFonts w:ascii="Consolas" w:eastAsia="Times New Roman" w:hAnsi="Consolas" w:cs="Times New Roman"/>
          <w:color w:val="9ECBFF"/>
          <w:sz w:val="21"/>
          <w:szCs w:val="21"/>
          <w:lang w:val="en-US"/>
        </w:rPr>
        <w:t>'ERR'</w:t>
      </w:r>
      <w:r>
        <w:rPr>
          <w:rFonts w:ascii="Consolas" w:eastAsia="Times New Roman" w:hAnsi="Consolas" w:cs="Times New Roman"/>
          <w:color w:val="E1E4E8"/>
          <w:sz w:val="21"/>
          <w:szCs w:val="21"/>
          <w:lang w:val="en-US"/>
        </w:rPr>
        <w:t>,</w:t>
      </w:r>
    </w:p>
    <w:p w14:paraId="1BADFF4B"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message: </w:t>
      </w:r>
      <w:r>
        <w:rPr>
          <w:rFonts w:ascii="Consolas" w:eastAsia="Times New Roman" w:hAnsi="Consolas" w:cs="Times New Roman"/>
          <w:color w:val="9ECBFF"/>
          <w:sz w:val="21"/>
          <w:szCs w:val="21"/>
          <w:lang w:val="en-US"/>
        </w:rPr>
        <w:t>'The product is not defined'</w:t>
      </w:r>
    </w:p>
    <w:p w14:paraId="7D27B00B"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769980FE"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79F678CC"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await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Product</w:t>
      </w:r>
      <w:r>
        <w:rPr>
          <w:rFonts w:ascii="Consolas" w:eastAsia="Times New Roman" w:hAnsi="Consolas" w:cs="Times New Roman"/>
          <w:color w:val="F97583"/>
          <w:sz w:val="21"/>
          <w:szCs w:val="21"/>
          <w:lang w:val="en-US"/>
        </w:rPr>
        <w:t>.</w:t>
      </w:r>
      <w:r>
        <w:rPr>
          <w:rFonts w:ascii="Consolas" w:eastAsia="Times New Roman" w:hAnsi="Consolas" w:cs="Times New Roman"/>
          <w:color w:val="B392F0"/>
          <w:sz w:val="21"/>
          <w:szCs w:val="21"/>
          <w:lang w:val="en-US"/>
        </w:rPr>
        <w:t>findByIdAndDelete</w:t>
      </w:r>
      <w:r>
        <w:rPr>
          <w:rFonts w:ascii="Consolas" w:eastAsia="Times New Roman" w:hAnsi="Consolas" w:cs="Times New Roman"/>
          <w:color w:val="E1E4E8"/>
          <w:sz w:val="21"/>
          <w:szCs w:val="21"/>
          <w:lang w:val="en-US"/>
        </w:rPr>
        <w:t>(</w:t>
      </w:r>
      <w:r>
        <w:rPr>
          <w:rFonts w:ascii="Consolas" w:eastAsia="Times New Roman" w:hAnsi="Consolas" w:cs="Times New Roman"/>
          <w:color w:val="FFAB70"/>
          <w:sz w:val="21"/>
          <w:szCs w:val="21"/>
          <w:lang w:val="en-US"/>
        </w:rPr>
        <w:t>id</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(6)</w:t>
      </w:r>
    </w:p>
    <w:p w14:paraId="7F8512EE"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resolve</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(7)</w:t>
      </w:r>
    </w:p>
    <w:p w14:paraId="2F343929"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status: </w:t>
      </w:r>
      <w:r>
        <w:rPr>
          <w:rFonts w:ascii="Consolas" w:eastAsia="Times New Roman" w:hAnsi="Consolas" w:cs="Times New Roman"/>
          <w:color w:val="9ECBFF"/>
          <w:sz w:val="21"/>
          <w:szCs w:val="21"/>
          <w:lang w:val="en-US"/>
        </w:rPr>
        <w:t>'OK'</w:t>
      </w:r>
      <w:r>
        <w:rPr>
          <w:rFonts w:ascii="Consolas" w:eastAsia="Times New Roman" w:hAnsi="Consolas" w:cs="Times New Roman"/>
          <w:color w:val="E1E4E8"/>
          <w:sz w:val="21"/>
          <w:szCs w:val="21"/>
          <w:lang w:val="en-US"/>
        </w:rPr>
        <w:t>,</w:t>
      </w:r>
    </w:p>
    <w:p w14:paraId="0181A7C0"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message: </w:t>
      </w:r>
      <w:r>
        <w:rPr>
          <w:rFonts w:ascii="Consolas" w:eastAsia="Times New Roman" w:hAnsi="Consolas" w:cs="Times New Roman"/>
          <w:color w:val="9ECBFF"/>
          <w:sz w:val="21"/>
          <w:szCs w:val="21"/>
          <w:lang w:val="en-US"/>
        </w:rPr>
        <w:t>'Delete product SUCCESS'</w:t>
      </w:r>
      <w:r>
        <w:rPr>
          <w:rFonts w:ascii="Consolas" w:eastAsia="Times New Roman" w:hAnsi="Consolas" w:cs="Times New Roman"/>
          <w:color w:val="E1E4E8"/>
          <w:sz w:val="21"/>
          <w:szCs w:val="21"/>
          <w:lang w:val="en-US"/>
        </w:rPr>
        <w:t>,</w:t>
      </w:r>
    </w:p>
    <w:p w14:paraId="660D19A9"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1F9E48FB"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 </w:t>
      </w:r>
      <w:r>
        <w:rPr>
          <w:rFonts w:ascii="Consolas" w:eastAsia="Times New Roman" w:hAnsi="Consolas" w:cs="Times New Roman"/>
          <w:color w:val="F97583"/>
          <w:sz w:val="21"/>
          <w:szCs w:val="21"/>
          <w:lang w:val="en-US"/>
        </w:rPr>
        <w:t>catch</w:t>
      </w:r>
      <w:r>
        <w:rPr>
          <w:rFonts w:ascii="Consolas" w:eastAsia="Times New Roman" w:hAnsi="Consolas" w:cs="Times New Roman"/>
          <w:color w:val="E1E4E8"/>
          <w:sz w:val="21"/>
          <w:szCs w:val="21"/>
          <w:lang w:val="en-US"/>
        </w:rPr>
        <w:t xml:space="preserve"> (error) {</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(8)</w:t>
      </w:r>
    </w:p>
    <w:p w14:paraId="1662894C"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reject</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(9)</w:t>
      </w:r>
    </w:p>
    <w:p w14:paraId="5D39E05B"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status: </w:t>
      </w:r>
      <w:r>
        <w:rPr>
          <w:rFonts w:ascii="Consolas" w:eastAsia="Times New Roman" w:hAnsi="Consolas" w:cs="Times New Roman"/>
          <w:color w:val="9ECBFF"/>
          <w:sz w:val="21"/>
          <w:szCs w:val="21"/>
          <w:lang w:val="en-US"/>
        </w:rPr>
        <w:t>'ERR'</w:t>
      </w:r>
      <w:r>
        <w:rPr>
          <w:rFonts w:ascii="Consolas" w:eastAsia="Times New Roman" w:hAnsi="Consolas" w:cs="Times New Roman"/>
          <w:color w:val="E1E4E8"/>
          <w:sz w:val="21"/>
          <w:szCs w:val="21"/>
          <w:lang w:val="en-US"/>
        </w:rPr>
        <w:t>,</w:t>
      </w:r>
    </w:p>
    <w:p w14:paraId="1060E24C"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message: </w:t>
      </w:r>
      <w:r>
        <w:rPr>
          <w:rFonts w:ascii="Consolas" w:eastAsia="Times New Roman" w:hAnsi="Consolas" w:cs="Times New Roman"/>
          <w:color w:val="9ECBFF"/>
          <w:sz w:val="21"/>
          <w:szCs w:val="21"/>
          <w:lang w:val="en-US"/>
        </w:rPr>
        <w:t>'Token generation failed'</w:t>
      </w:r>
    </w:p>
    <w:p w14:paraId="6FD62BEA"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065F9397"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1BADCAC5"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7548A2E8"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w:t>
      </w:r>
    </w:p>
    <w:p w14:paraId="7E9E9916" w14:textId="13FFB57E" w:rsidR="00DA0895" w:rsidRDefault="00DA0895" w:rsidP="00DA0895">
      <w:pPr>
        <w:keepNext/>
        <w:jc w:val="center"/>
      </w:pPr>
      <w:r>
        <w:rPr>
          <w:noProof/>
        </w:rPr>
        <w:lastRenderedPageBreak/>
        <w:drawing>
          <wp:inline distT="0" distB="0" distL="0" distR="0" wp14:anchorId="596A9B71" wp14:editId="616C54D7">
            <wp:extent cx="2505075" cy="4772025"/>
            <wp:effectExtent l="0" t="0" r="9525" b="9525"/>
            <wp:docPr id="191416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231864"/>
                    <pic:cNvPicPr>
                      <a:picLocks noChangeAspect="1" noChangeArrowheads="1"/>
                    </pic:cNvPicPr>
                  </pic:nvPicPr>
                  <pic:blipFill>
                    <a:blip r:embed="rId32">
                      <a:extLst>
                        <a:ext uri="{28A0092B-C50C-407E-A947-70E740481C1C}">
                          <a14:useLocalDpi xmlns:a14="http://schemas.microsoft.com/office/drawing/2010/main" val="0"/>
                        </a:ext>
                      </a:extLst>
                    </a:blip>
                    <a:srcRect l="14825" t="2457" r="10611" b="3323"/>
                    <a:stretch>
                      <a:fillRect/>
                    </a:stretch>
                  </pic:blipFill>
                  <pic:spPr bwMode="auto">
                    <a:xfrm>
                      <a:off x="0" y="0"/>
                      <a:ext cx="2505075" cy="4772025"/>
                    </a:xfrm>
                    <a:prstGeom prst="rect">
                      <a:avLst/>
                    </a:prstGeom>
                    <a:noFill/>
                    <a:ln>
                      <a:noFill/>
                    </a:ln>
                  </pic:spPr>
                </pic:pic>
              </a:graphicData>
            </a:graphic>
          </wp:inline>
        </w:drawing>
      </w:r>
    </w:p>
    <w:p w14:paraId="2563D61B" w14:textId="57677EC0" w:rsidR="00DA0895" w:rsidRDefault="00DA0895" w:rsidP="009A2CAA">
      <w:pPr>
        <w:pStyle w:val="Caption"/>
        <w:jc w:val="center"/>
        <w:rPr>
          <w:lang w:val="en-US"/>
        </w:rPr>
      </w:pPr>
      <w:bookmarkStart w:id="601" w:name="_Toc153613350"/>
      <w:r>
        <w:t xml:space="preserve">Figure </w:t>
      </w:r>
      <w:r>
        <w:fldChar w:fldCharType="begin"/>
      </w:r>
      <w:r>
        <w:instrText xml:space="preserve"> SEQ Figure \* ARABIC </w:instrText>
      </w:r>
      <w:r>
        <w:fldChar w:fldCharType="separate"/>
      </w:r>
      <w:r w:rsidR="00F073DD">
        <w:t>13</w:t>
      </w:r>
      <w:r>
        <w:fldChar w:fldCharType="end"/>
      </w:r>
      <w:r>
        <w:rPr>
          <w:lang w:val="en-US"/>
        </w:rPr>
        <w:t xml:space="preserve"> Delete Product Control Flow Graph</w:t>
      </w:r>
      <w:bookmarkEnd w:id="601"/>
    </w:p>
    <w:p w14:paraId="0219A00E" w14:textId="77777777" w:rsidR="00DA0895" w:rsidRDefault="00DA0895" w:rsidP="00DA0895">
      <w:pPr>
        <w:rPr>
          <w:lang w:val="en-US"/>
        </w:rPr>
      </w:pPr>
      <w:r>
        <w:rPr>
          <w:lang w:val="en-US"/>
        </w:rPr>
        <w:tab/>
        <w:t>Cyclomatic complexity = P (decision nodes) + 1 = 2 + 1 = 3</w:t>
      </w:r>
    </w:p>
    <w:p w14:paraId="19017B64" w14:textId="36EC8192" w:rsidR="002A4967" w:rsidRDefault="002A4967" w:rsidP="002A4967">
      <w:pPr>
        <w:pStyle w:val="Caption"/>
        <w:keepNext/>
        <w:jc w:val="center"/>
      </w:pPr>
      <w:bookmarkStart w:id="602" w:name="_Toc153613415"/>
      <w:r>
        <w:t xml:space="preserve">Table </w:t>
      </w:r>
      <w:r>
        <w:fldChar w:fldCharType="begin"/>
      </w:r>
      <w:r>
        <w:instrText xml:space="preserve"> SEQ Table \* ARABIC </w:instrText>
      </w:r>
      <w:r>
        <w:fldChar w:fldCharType="separate"/>
      </w:r>
      <w:r w:rsidR="00B70F4E">
        <w:t>30</w:t>
      </w:r>
      <w:r>
        <w:fldChar w:fldCharType="end"/>
      </w:r>
      <w:r>
        <w:rPr>
          <w:lang w:val="en-US"/>
        </w:rPr>
        <w:t xml:space="preserve"> </w:t>
      </w:r>
      <w:r w:rsidRPr="00B4308E">
        <w:rPr>
          <w:lang w:val="en-US"/>
        </w:rPr>
        <w:t>Delete Product Test Cases</w:t>
      </w:r>
      <w:bookmarkEnd w:id="602"/>
    </w:p>
    <w:tbl>
      <w:tblPr>
        <w:tblStyle w:val="TableGrid"/>
        <w:tblW w:w="0" w:type="auto"/>
        <w:tblLook w:val="04A0" w:firstRow="1" w:lastRow="0" w:firstColumn="1" w:lastColumn="0" w:noHBand="0" w:noVBand="1"/>
      </w:tblPr>
      <w:tblGrid>
        <w:gridCol w:w="685"/>
        <w:gridCol w:w="3012"/>
        <w:gridCol w:w="3278"/>
        <w:gridCol w:w="2041"/>
      </w:tblGrid>
      <w:tr w:rsidR="00DA0895" w14:paraId="2F5ECEC3" w14:textId="77777777" w:rsidTr="002A4967">
        <w:tc>
          <w:tcPr>
            <w:tcW w:w="685" w:type="dxa"/>
            <w:tcBorders>
              <w:top w:val="single" w:sz="4" w:space="0" w:color="auto"/>
              <w:left w:val="single" w:sz="4" w:space="0" w:color="auto"/>
              <w:bottom w:val="single" w:sz="4" w:space="0" w:color="auto"/>
              <w:right w:val="single" w:sz="4" w:space="0" w:color="auto"/>
            </w:tcBorders>
            <w:hideMark/>
          </w:tcPr>
          <w:p w14:paraId="2C1DEF30" w14:textId="77777777" w:rsidR="00DA0895" w:rsidRDefault="00DA0895">
            <w:pPr>
              <w:jc w:val="center"/>
              <w:rPr>
                <w:b/>
                <w:bCs/>
                <w:lang w:val="en-US"/>
              </w:rPr>
            </w:pPr>
            <w:r>
              <w:rPr>
                <w:b/>
                <w:bCs/>
                <w:lang w:val="en-US"/>
              </w:rPr>
              <w:t>No.</w:t>
            </w:r>
          </w:p>
        </w:tc>
        <w:tc>
          <w:tcPr>
            <w:tcW w:w="3012" w:type="dxa"/>
            <w:tcBorders>
              <w:top w:val="single" w:sz="4" w:space="0" w:color="auto"/>
              <w:left w:val="single" w:sz="4" w:space="0" w:color="auto"/>
              <w:bottom w:val="single" w:sz="4" w:space="0" w:color="auto"/>
              <w:right w:val="single" w:sz="4" w:space="0" w:color="auto"/>
            </w:tcBorders>
            <w:hideMark/>
          </w:tcPr>
          <w:p w14:paraId="136DBD77" w14:textId="77777777" w:rsidR="00DA0895" w:rsidRDefault="00DA0895">
            <w:pPr>
              <w:jc w:val="center"/>
              <w:rPr>
                <w:b/>
                <w:bCs/>
                <w:lang w:val="en-US"/>
              </w:rPr>
            </w:pPr>
            <w:r>
              <w:rPr>
                <w:b/>
                <w:bCs/>
                <w:lang w:val="en-US"/>
              </w:rPr>
              <w:t>Flow</w:t>
            </w:r>
          </w:p>
        </w:tc>
        <w:tc>
          <w:tcPr>
            <w:tcW w:w="3278" w:type="dxa"/>
            <w:tcBorders>
              <w:top w:val="single" w:sz="4" w:space="0" w:color="auto"/>
              <w:left w:val="single" w:sz="4" w:space="0" w:color="auto"/>
              <w:bottom w:val="single" w:sz="4" w:space="0" w:color="auto"/>
              <w:right w:val="single" w:sz="4" w:space="0" w:color="auto"/>
            </w:tcBorders>
            <w:hideMark/>
          </w:tcPr>
          <w:p w14:paraId="740A2B1C" w14:textId="77777777" w:rsidR="00DA0895" w:rsidRDefault="00DA0895">
            <w:pPr>
              <w:jc w:val="center"/>
              <w:rPr>
                <w:b/>
                <w:bCs/>
                <w:lang w:val="en-US"/>
              </w:rPr>
            </w:pPr>
            <w:r>
              <w:rPr>
                <w:b/>
                <w:bCs/>
                <w:lang w:val="en-US"/>
              </w:rPr>
              <w:t>Data</w:t>
            </w:r>
          </w:p>
        </w:tc>
        <w:tc>
          <w:tcPr>
            <w:tcW w:w="2041" w:type="dxa"/>
            <w:tcBorders>
              <w:top w:val="single" w:sz="4" w:space="0" w:color="auto"/>
              <w:left w:val="single" w:sz="4" w:space="0" w:color="auto"/>
              <w:bottom w:val="single" w:sz="4" w:space="0" w:color="auto"/>
              <w:right w:val="single" w:sz="4" w:space="0" w:color="auto"/>
            </w:tcBorders>
            <w:hideMark/>
          </w:tcPr>
          <w:p w14:paraId="4524C9CE" w14:textId="77777777" w:rsidR="00DA0895" w:rsidRDefault="00DA0895">
            <w:pPr>
              <w:jc w:val="center"/>
              <w:rPr>
                <w:b/>
                <w:bCs/>
                <w:lang w:val="en-US"/>
              </w:rPr>
            </w:pPr>
            <w:r>
              <w:rPr>
                <w:b/>
                <w:bCs/>
                <w:lang w:val="en-US"/>
              </w:rPr>
              <w:t>Result</w:t>
            </w:r>
          </w:p>
        </w:tc>
      </w:tr>
      <w:tr w:rsidR="00DA0895" w14:paraId="1F0630D6" w14:textId="77777777" w:rsidTr="002A4967">
        <w:tc>
          <w:tcPr>
            <w:tcW w:w="685" w:type="dxa"/>
            <w:tcBorders>
              <w:top w:val="single" w:sz="4" w:space="0" w:color="auto"/>
              <w:left w:val="single" w:sz="4" w:space="0" w:color="auto"/>
              <w:bottom w:val="single" w:sz="4" w:space="0" w:color="auto"/>
              <w:right w:val="single" w:sz="4" w:space="0" w:color="auto"/>
            </w:tcBorders>
            <w:hideMark/>
          </w:tcPr>
          <w:p w14:paraId="632ECA08" w14:textId="77777777" w:rsidR="00DA0895" w:rsidRDefault="00DA0895">
            <w:pPr>
              <w:rPr>
                <w:lang w:val="en-US"/>
              </w:rPr>
            </w:pPr>
            <w:r>
              <w:rPr>
                <w:lang w:val="en-US"/>
              </w:rPr>
              <w:t>1</w:t>
            </w:r>
          </w:p>
        </w:tc>
        <w:tc>
          <w:tcPr>
            <w:tcW w:w="3012" w:type="dxa"/>
            <w:tcBorders>
              <w:top w:val="single" w:sz="4" w:space="0" w:color="auto"/>
              <w:left w:val="single" w:sz="4" w:space="0" w:color="auto"/>
              <w:bottom w:val="single" w:sz="4" w:space="0" w:color="auto"/>
              <w:right w:val="single" w:sz="4" w:space="0" w:color="auto"/>
            </w:tcBorders>
            <w:hideMark/>
          </w:tcPr>
          <w:p w14:paraId="150981C8" w14:textId="77777777" w:rsidR="00DA0895" w:rsidRDefault="00DA0895">
            <w:pPr>
              <w:rPr>
                <w:lang w:val="en-US"/>
              </w:rPr>
            </w:pPr>
            <w:r>
              <w:rPr>
                <w:lang w:val="en-US"/>
              </w:rPr>
              <w:t>1-2-3-8-9</w:t>
            </w:r>
          </w:p>
        </w:tc>
        <w:tc>
          <w:tcPr>
            <w:tcW w:w="3278" w:type="dxa"/>
            <w:tcBorders>
              <w:top w:val="single" w:sz="4" w:space="0" w:color="auto"/>
              <w:left w:val="single" w:sz="4" w:space="0" w:color="auto"/>
              <w:bottom w:val="single" w:sz="4" w:space="0" w:color="auto"/>
              <w:right w:val="single" w:sz="4" w:space="0" w:color="auto"/>
            </w:tcBorders>
          </w:tcPr>
          <w:p w14:paraId="28C48636" w14:textId="77777777" w:rsidR="00DA0895" w:rsidRDefault="00DA0895">
            <w:pPr>
              <w:rPr>
                <w:lang w:val="en-US"/>
              </w:rPr>
            </w:pPr>
          </w:p>
        </w:tc>
        <w:tc>
          <w:tcPr>
            <w:tcW w:w="2041" w:type="dxa"/>
            <w:tcBorders>
              <w:top w:val="single" w:sz="4" w:space="0" w:color="auto"/>
              <w:left w:val="single" w:sz="4" w:space="0" w:color="auto"/>
              <w:bottom w:val="single" w:sz="4" w:space="0" w:color="auto"/>
              <w:right w:val="single" w:sz="4" w:space="0" w:color="auto"/>
            </w:tcBorders>
          </w:tcPr>
          <w:p w14:paraId="165D9412" w14:textId="77777777" w:rsidR="00DA0895" w:rsidRDefault="00DA0895">
            <w:pPr>
              <w:rPr>
                <w:lang w:val="en-US"/>
              </w:rPr>
            </w:pPr>
          </w:p>
        </w:tc>
      </w:tr>
      <w:tr w:rsidR="00DA0895" w14:paraId="7A04B0C3" w14:textId="77777777" w:rsidTr="002A4967">
        <w:tc>
          <w:tcPr>
            <w:tcW w:w="685" w:type="dxa"/>
            <w:tcBorders>
              <w:top w:val="single" w:sz="4" w:space="0" w:color="auto"/>
              <w:left w:val="single" w:sz="4" w:space="0" w:color="auto"/>
              <w:bottom w:val="single" w:sz="4" w:space="0" w:color="auto"/>
              <w:right w:val="single" w:sz="4" w:space="0" w:color="auto"/>
            </w:tcBorders>
            <w:hideMark/>
          </w:tcPr>
          <w:p w14:paraId="4B8C415B" w14:textId="77777777" w:rsidR="00DA0895" w:rsidRDefault="00DA0895">
            <w:pPr>
              <w:rPr>
                <w:lang w:val="en-US"/>
              </w:rPr>
            </w:pPr>
            <w:r>
              <w:rPr>
                <w:lang w:val="en-US"/>
              </w:rPr>
              <w:t>2</w:t>
            </w:r>
          </w:p>
        </w:tc>
        <w:tc>
          <w:tcPr>
            <w:tcW w:w="3012" w:type="dxa"/>
            <w:tcBorders>
              <w:top w:val="single" w:sz="4" w:space="0" w:color="auto"/>
              <w:left w:val="single" w:sz="4" w:space="0" w:color="auto"/>
              <w:bottom w:val="single" w:sz="4" w:space="0" w:color="auto"/>
              <w:right w:val="single" w:sz="4" w:space="0" w:color="auto"/>
            </w:tcBorders>
            <w:hideMark/>
          </w:tcPr>
          <w:p w14:paraId="5EB42210" w14:textId="77777777" w:rsidR="00DA0895" w:rsidRDefault="00DA0895">
            <w:pPr>
              <w:rPr>
                <w:lang w:val="en-US"/>
              </w:rPr>
            </w:pPr>
            <w:r>
              <w:rPr>
                <w:lang w:val="en-US"/>
              </w:rPr>
              <w:t>1-2-3-4-6-7</w:t>
            </w:r>
          </w:p>
        </w:tc>
        <w:tc>
          <w:tcPr>
            <w:tcW w:w="3278" w:type="dxa"/>
            <w:tcBorders>
              <w:top w:val="single" w:sz="4" w:space="0" w:color="auto"/>
              <w:left w:val="single" w:sz="4" w:space="0" w:color="auto"/>
              <w:bottom w:val="single" w:sz="4" w:space="0" w:color="auto"/>
              <w:right w:val="single" w:sz="4" w:space="0" w:color="auto"/>
            </w:tcBorders>
            <w:hideMark/>
          </w:tcPr>
          <w:p w14:paraId="3F8BB021" w14:textId="77777777" w:rsidR="00DA0895" w:rsidRDefault="00DA0895">
            <w:pPr>
              <w:rPr>
                <w:lang w:val="en-US"/>
              </w:rPr>
            </w:pPr>
            <w:r>
              <w:rPr>
                <w:lang w:val="en-US"/>
              </w:rPr>
              <w:t xml:space="preserve">id= </w:t>
            </w:r>
            <w:r>
              <w:t>6549145b95e87cb95b25c6a0</w:t>
            </w:r>
          </w:p>
        </w:tc>
        <w:tc>
          <w:tcPr>
            <w:tcW w:w="2041" w:type="dxa"/>
            <w:tcBorders>
              <w:top w:val="single" w:sz="4" w:space="0" w:color="auto"/>
              <w:left w:val="single" w:sz="4" w:space="0" w:color="auto"/>
              <w:bottom w:val="single" w:sz="4" w:space="0" w:color="auto"/>
              <w:right w:val="single" w:sz="4" w:space="0" w:color="auto"/>
            </w:tcBorders>
            <w:hideMark/>
          </w:tcPr>
          <w:p w14:paraId="6CF0C68A" w14:textId="77777777" w:rsidR="00DA0895" w:rsidRDefault="00DA0895">
            <w:pPr>
              <w:rPr>
                <w:lang w:val="en-US"/>
              </w:rPr>
            </w:pPr>
            <w:r>
              <w:rPr>
                <w:lang w:val="en-US"/>
              </w:rPr>
              <w:t>Status: ‘OK’</w:t>
            </w:r>
          </w:p>
          <w:p w14:paraId="6BFD9331" w14:textId="77777777" w:rsidR="00DA0895" w:rsidRDefault="00DA0895">
            <w:pPr>
              <w:rPr>
                <w:lang w:val="en-US"/>
              </w:rPr>
            </w:pPr>
            <w:r>
              <w:rPr>
                <w:lang w:val="en-US"/>
              </w:rPr>
              <w:t>Message: ‘Delete product SUCCESS’</w:t>
            </w:r>
          </w:p>
        </w:tc>
      </w:tr>
      <w:tr w:rsidR="00DA0895" w14:paraId="6E9FFC45" w14:textId="77777777" w:rsidTr="002A4967">
        <w:tc>
          <w:tcPr>
            <w:tcW w:w="685" w:type="dxa"/>
            <w:tcBorders>
              <w:top w:val="single" w:sz="4" w:space="0" w:color="auto"/>
              <w:left w:val="single" w:sz="4" w:space="0" w:color="auto"/>
              <w:bottom w:val="single" w:sz="4" w:space="0" w:color="auto"/>
              <w:right w:val="single" w:sz="4" w:space="0" w:color="auto"/>
            </w:tcBorders>
            <w:hideMark/>
          </w:tcPr>
          <w:p w14:paraId="20FE33AF" w14:textId="77777777" w:rsidR="00DA0895" w:rsidRDefault="00DA0895">
            <w:pPr>
              <w:rPr>
                <w:lang w:val="en-US"/>
              </w:rPr>
            </w:pPr>
            <w:r>
              <w:rPr>
                <w:lang w:val="en-US"/>
              </w:rPr>
              <w:t>3</w:t>
            </w:r>
          </w:p>
        </w:tc>
        <w:tc>
          <w:tcPr>
            <w:tcW w:w="3012" w:type="dxa"/>
            <w:tcBorders>
              <w:top w:val="single" w:sz="4" w:space="0" w:color="auto"/>
              <w:left w:val="single" w:sz="4" w:space="0" w:color="auto"/>
              <w:bottom w:val="single" w:sz="4" w:space="0" w:color="auto"/>
              <w:right w:val="single" w:sz="4" w:space="0" w:color="auto"/>
            </w:tcBorders>
            <w:hideMark/>
          </w:tcPr>
          <w:p w14:paraId="53118A61" w14:textId="77777777" w:rsidR="00DA0895" w:rsidRDefault="00DA0895">
            <w:r>
              <w:rPr>
                <w:lang w:val="en-US"/>
              </w:rPr>
              <w:t>1-2-3-4-5</w:t>
            </w:r>
          </w:p>
        </w:tc>
        <w:tc>
          <w:tcPr>
            <w:tcW w:w="3278" w:type="dxa"/>
            <w:tcBorders>
              <w:top w:val="single" w:sz="4" w:space="0" w:color="auto"/>
              <w:left w:val="single" w:sz="4" w:space="0" w:color="auto"/>
              <w:bottom w:val="single" w:sz="4" w:space="0" w:color="auto"/>
              <w:right w:val="single" w:sz="4" w:space="0" w:color="auto"/>
            </w:tcBorders>
            <w:hideMark/>
          </w:tcPr>
          <w:p w14:paraId="62F681DB" w14:textId="77777777" w:rsidR="00DA0895" w:rsidRDefault="00DA0895">
            <w:pPr>
              <w:rPr>
                <w:lang w:val="en-US"/>
              </w:rPr>
            </w:pPr>
            <w:r>
              <w:rPr>
                <w:lang w:val="en-US"/>
              </w:rPr>
              <w:t xml:space="preserve">id = </w:t>
            </w:r>
            <w:r>
              <w:t>6549145b95e87cb95b25c6</w:t>
            </w:r>
          </w:p>
        </w:tc>
        <w:tc>
          <w:tcPr>
            <w:tcW w:w="2041" w:type="dxa"/>
            <w:tcBorders>
              <w:top w:val="single" w:sz="4" w:space="0" w:color="auto"/>
              <w:left w:val="single" w:sz="4" w:space="0" w:color="auto"/>
              <w:bottom w:val="single" w:sz="4" w:space="0" w:color="auto"/>
              <w:right w:val="single" w:sz="4" w:space="0" w:color="auto"/>
            </w:tcBorders>
            <w:hideMark/>
          </w:tcPr>
          <w:p w14:paraId="25E08780" w14:textId="77777777" w:rsidR="00DA0895" w:rsidRDefault="00DA0895">
            <w:pPr>
              <w:keepNext/>
              <w:rPr>
                <w:lang w:val="en-US"/>
              </w:rPr>
            </w:pPr>
            <w:r>
              <w:rPr>
                <w:lang w:val="en-US"/>
              </w:rPr>
              <w:t>Status: ‘ERR’</w:t>
            </w:r>
          </w:p>
          <w:p w14:paraId="31BB0448" w14:textId="77777777" w:rsidR="00DA0895" w:rsidRDefault="00DA0895">
            <w:pPr>
              <w:keepNext/>
              <w:rPr>
                <w:lang w:val="en-US"/>
              </w:rPr>
            </w:pPr>
            <w:r>
              <w:rPr>
                <w:lang w:val="en-US"/>
              </w:rPr>
              <w:t>Message: ‘The product is not defined’</w:t>
            </w:r>
          </w:p>
        </w:tc>
      </w:tr>
    </w:tbl>
    <w:p w14:paraId="63BA9B8B" w14:textId="07D7CFA5" w:rsidR="00DA0895" w:rsidRDefault="00DA0895" w:rsidP="00DA0895">
      <w:pPr>
        <w:keepNext/>
        <w:jc w:val="center"/>
      </w:pPr>
      <w:r>
        <w:rPr>
          <w:noProof/>
        </w:rPr>
        <w:lastRenderedPageBreak/>
        <w:drawing>
          <wp:inline distT="0" distB="0" distL="0" distR="0" wp14:anchorId="69DA162A" wp14:editId="1717D074">
            <wp:extent cx="3994150" cy="5991225"/>
            <wp:effectExtent l="0" t="0" r="6350" b="9525"/>
            <wp:docPr id="153634224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14458" r="12086"/>
                    <a:stretch>
                      <a:fillRect/>
                    </a:stretch>
                  </pic:blipFill>
                  <pic:spPr bwMode="auto">
                    <a:xfrm>
                      <a:off x="0" y="0"/>
                      <a:ext cx="3994755" cy="5992133"/>
                    </a:xfrm>
                    <a:prstGeom prst="rect">
                      <a:avLst/>
                    </a:prstGeom>
                    <a:noFill/>
                    <a:ln>
                      <a:noFill/>
                    </a:ln>
                  </pic:spPr>
                </pic:pic>
              </a:graphicData>
            </a:graphic>
          </wp:inline>
        </w:drawing>
      </w:r>
    </w:p>
    <w:p w14:paraId="08EE0090" w14:textId="1765FBCB" w:rsidR="00DA0895" w:rsidRDefault="00DA0895" w:rsidP="009A2CAA">
      <w:pPr>
        <w:pStyle w:val="Caption"/>
        <w:jc w:val="center"/>
        <w:rPr>
          <w:lang w:val="en-US"/>
        </w:rPr>
      </w:pPr>
      <w:bookmarkStart w:id="603" w:name="_Toc153613351"/>
      <w:r>
        <w:t xml:space="preserve">Figure </w:t>
      </w:r>
      <w:r>
        <w:fldChar w:fldCharType="begin"/>
      </w:r>
      <w:r>
        <w:instrText xml:space="preserve"> SEQ Figure \* ARABIC </w:instrText>
      </w:r>
      <w:r>
        <w:fldChar w:fldCharType="separate"/>
      </w:r>
      <w:r w:rsidR="00F073DD">
        <w:t>14</w:t>
      </w:r>
      <w:r>
        <w:fldChar w:fldCharType="end"/>
      </w:r>
      <w:r>
        <w:rPr>
          <w:lang w:val="en-US"/>
        </w:rPr>
        <w:t xml:space="preserve"> Delete Product Data Flow Graph</w:t>
      </w:r>
      <w:bookmarkEnd w:id="603"/>
    </w:p>
    <w:p w14:paraId="6AE21904" w14:textId="7F659F78" w:rsidR="0023117E" w:rsidRDefault="0023117E" w:rsidP="0023117E">
      <w:pPr>
        <w:pStyle w:val="Caption"/>
        <w:keepNext/>
        <w:jc w:val="center"/>
      </w:pPr>
      <w:bookmarkStart w:id="604" w:name="_Toc153613416"/>
      <w:r>
        <w:t xml:space="preserve">Table </w:t>
      </w:r>
      <w:r>
        <w:fldChar w:fldCharType="begin"/>
      </w:r>
      <w:r>
        <w:instrText xml:space="preserve"> SEQ Table \* ARABIC </w:instrText>
      </w:r>
      <w:r>
        <w:fldChar w:fldCharType="separate"/>
      </w:r>
      <w:r w:rsidR="00B70F4E">
        <w:t>31</w:t>
      </w:r>
      <w:r>
        <w:fldChar w:fldCharType="end"/>
      </w:r>
      <w:r>
        <w:rPr>
          <w:lang w:val="en-US"/>
        </w:rPr>
        <w:t xml:space="preserve"> </w:t>
      </w:r>
      <w:r w:rsidRPr="001D78D4">
        <w:rPr>
          <w:lang w:val="en-US"/>
        </w:rPr>
        <w:t>Delete Product Variables Lifecycle</w:t>
      </w:r>
      <w:bookmarkEnd w:id="604"/>
    </w:p>
    <w:tbl>
      <w:tblPr>
        <w:tblStyle w:val="TableGrid"/>
        <w:tblW w:w="0" w:type="auto"/>
        <w:jc w:val="center"/>
        <w:tblLook w:val="04A0" w:firstRow="1" w:lastRow="0" w:firstColumn="1" w:lastColumn="0" w:noHBand="0" w:noVBand="1"/>
      </w:tblPr>
      <w:tblGrid>
        <w:gridCol w:w="805"/>
        <w:gridCol w:w="1890"/>
        <w:gridCol w:w="2340"/>
        <w:gridCol w:w="3981"/>
      </w:tblGrid>
      <w:tr w:rsidR="00DA0895" w14:paraId="175BE29A"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2D98385B" w14:textId="77777777" w:rsidR="00DA0895" w:rsidRDefault="00DA0895">
            <w:pPr>
              <w:jc w:val="center"/>
              <w:rPr>
                <w:b/>
                <w:bCs/>
                <w:lang w:val="en-US"/>
              </w:rPr>
            </w:pPr>
            <w:r>
              <w:rPr>
                <w:b/>
                <w:bCs/>
                <w:lang w:val="en-US"/>
              </w:rPr>
              <w:t>No.</w:t>
            </w:r>
          </w:p>
        </w:tc>
        <w:tc>
          <w:tcPr>
            <w:tcW w:w="1890" w:type="dxa"/>
            <w:tcBorders>
              <w:top w:val="single" w:sz="4" w:space="0" w:color="auto"/>
              <w:left w:val="single" w:sz="4" w:space="0" w:color="auto"/>
              <w:bottom w:val="single" w:sz="4" w:space="0" w:color="auto"/>
              <w:right w:val="single" w:sz="4" w:space="0" w:color="auto"/>
            </w:tcBorders>
            <w:hideMark/>
          </w:tcPr>
          <w:p w14:paraId="43B6BCB2" w14:textId="77777777" w:rsidR="00DA0895" w:rsidRDefault="00DA0895">
            <w:pPr>
              <w:jc w:val="center"/>
              <w:rPr>
                <w:b/>
                <w:bCs/>
                <w:lang w:val="en-US"/>
              </w:rPr>
            </w:pPr>
            <w:r>
              <w:rPr>
                <w:b/>
                <w:bCs/>
                <w:lang w:val="en-US"/>
              </w:rPr>
              <w:t>Variable</w:t>
            </w:r>
          </w:p>
        </w:tc>
        <w:tc>
          <w:tcPr>
            <w:tcW w:w="2340" w:type="dxa"/>
            <w:tcBorders>
              <w:top w:val="single" w:sz="4" w:space="0" w:color="auto"/>
              <w:left w:val="single" w:sz="4" w:space="0" w:color="auto"/>
              <w:bottom w:val="single" w:sz="4" w:space="0" w:color="auto"/>
              <w:right w:val="single" w:sz="4" w:space="0" w:color="auto"/>
            </w:tcBorders>
            <w:hideMark/>
          </w:tcPr>
          <w:p w14:paraId="5471D6FF" w14:textId="77777777" w:rsidR="00DA0895" w:rsidRDefault="00DA0895">
            <w:pPr>
              <w:jc w:val="center"/>
              <w:rPr>
                <w:b/>
                <w:bCs/>
                <w:lang w:val="en-US"/>
              </w:rPr>
            </w:pPr>
            <w:r>
              <w:rPr>
                <w:b/>
                <w:bCs/>
                <w:lang w:val="en-US"/>
              </w:rPr>
              <w:t>Lifecycle</w:t>
            </w:r>
          </w:p>
        </w:tc>
        <w:tc>
          <w:tcPr>
            <w:tcW w:w="3981" w:type="dxa"/>
            <w:tcBorders>
              <w:top w:val="single" w:sz="4" w:space="0" w:color="auto"/>
              <w:left w:val="single" w:sz="4" w:space="0" w:color="auto"/>
              <w:bottom w:val="single" w:sz="4" w:space="0" w:color="auto"/>
              <w:right w:val="single" w:sz="4" w:space="0" w:color="auto"/>
            </w:tcBorders>
            <w:hideMark/>
          </w:tcPr>
          <w:p w14:paraId="2E51E8C7" w14:textId="77777777" w:rsidR="00DA0895" w:rsidRDefault="00DA0895">
            <w:pPr>
              <w:jc w:val="center"/>
              <w:rPr>
                <w:b/>
                <w:bCs/>
                <w:lang w:val="en-US"/>
              </w:rPr>
            </w:pPr>
            <w:r>
              <w:rPr>
                <w:b/>
                <w:bCs/>
                <w:lang w:val="en-US"/>
              </w:rPr>
              <w:t>Conclusion</w:t>
            </w:r>
          </w:p>
        </w:tc>
      </w:tr>
      <w:tr w:rsidR="00DA0895" w14:paraId="71104151"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3B10EC49" w14:textId="77777777" w:rsidR="00DA0895" w:rsidRDefault="00DA0895">
            <w:pPr>
              <w:jc w:val="center"/>
              <w:rPr>
                <w:lang w:val="en-US"/>
              </w:rPr>
            </w:pPr>
            <w:r>
              <w:rPr>
                <w:lang w:val="en-US"/>
              </w:rPr>
              <w:t>1</w:t>
            </w:r>
          </w:p>
        </w:tc>
        <w:tc>
          <w:tcPr>
            <w:tcW w:w="1890" w:type="dxa"/>
            <w:tcBorders>
              <w:top w:val="single" w:sz="4" w:space="0" w:color="auto"/>
              <w:left w:val="single" w:sz="4" w:space="0" w:color="auto"/>
              <w:bottom w:val="single" w:sz="4" w:space="0" w:color="auto"/>
              <w:right w:val="single" w:sz="4" w:space="0" w:color="auto"/>
            </w:tcBorders>
            <w:hideMark/>
          </w:tcPr>
          <w:p w14:paraId="13458B28" w14:textId="77777777" w:rsidR="00DA0895" w:rsidRDefault="00DA0895">
            <w:pPr>
              <w:rPr>
                <w:lang w:val="en-US"/>
              </w:rPr>
            </w:pPr>
            <w:r>
              <w:rPr>
                <w:lang w:val="en-US"/>
              </w:rPr>
              <w:t>id</w:t>
            </w:r>
          </w:p>
        </w:tc>
        <w:tc>
          <w:tcPr>
            <w:tcW w:w="2340" w:type="dxa"/>
            <w:tcBorders>
              <w:top w:val="single" w:sz="4" w:space="0" w:color="auto"/>
              <w:left w:val="single" w:sz="4" w:space="0" w:color="auto"/>
              <w:bottom w:val="single" w:sz="4" w:space="0" w:color="auto"/>
              <w:right w:val="single" w:sz="4" w:space="0" w:color="auto"/>
            </w:tcBorders>
          </w:tcPr>
          <w:p w14:paraId="6DF840D0" w14:textId="77777777" w:rsidR="00DA0895" w:rsidRDefault="00DA0895" w:rsidP="00DA0895">
            <w:pPr>
              <w:pStyle w:val="ListParagraph"/>
              <w:numPr>
                <w:ilvl w:val="0"/>
                <w:numId w:val="99"/>
              </w:numPr>
              <w:ind w:left="436" w:hanging="270"/>
              <w:rPr>
                <w:lang w:val="en-US"/>
              </w:rPr>
            </w:pPr>
            <w:r>
              <w:rPr>
                <w:lang w:val="en-US"/>
              </w:rPr>
              <w:t>~duk</w:t>
            </w:r>
          </w:p>
          <w:p w14:paraId="67DB701C" w14:textId="77777777" w:rsidR="00DA0895" w:rsidRDefault="00DA0895" w:rsidP="00DA0895">
            <w:pPr>
              <w:pStyle w:val="ListParagraph"/>
              <w:numPr>
                <w:ilvl w:val="0"/>
                <w:numId w:val="99"/>
              </w:numPr>
              <w:ind w:left="436" w:hanging="270"/>
              <w:rPr>
                <w:lang w:val="en-US"/>
              </w:rPr>
            </w:pPr>
            <w:r>
              <w:rPr>
                <w:lang w:val="en-US"/>
              </w:rPr>
              <w:t xml:space="preserve">~duuk </w:t>
            </w:r>
          </w:p>
          <w:p w14:paraId="6868C872" w14:textId="77777777" w:rsidR="00DA0895" w:rsidRDefault="00DA0895" w:rsidP="00DA0895">
            <w:pPr>
              <w:pStyle w:val="ListParagraph"/>
              <w:numPr>
                <w:ilvl w:val="0"/>
                <w:numId w:val="99"/>
              </w:numPr>
              <w:ind w:left="436" w:hanging="270"/>
              <w:rPr>
                <w:lang w:val="en-US"/>
              </w:rPr>
            </w:pPr>
            <w:r>
              <w:rPr>
                <w:lang w:val="en-US"/>
              </w:rPr>
              <w:t>~duk</w:t>
            </w:r>
          </w:p>
          <w:p w14:paraId="16DEBB4C" w14:textId="77777777" w:rsidR="00DA0895" w:rsidRDefault="00DA0895">
            <w:pPr>
              <w:rPr>
                <w:lang w:val="en-US"/>
              </w:rPr>
            </w:pPr>
          </w:p>
        </w:tc>
        <w:tc>
          <w:tcPr>
            <w:tcW w:w="3981" w:type="dxa"/>
            <w:tcBorders>
              <w:top w:val="single" w:sz="4" w:space="0" w:color="auto"/>
              <w:left w:val="single" w:sz="4" w:space="0" w:color="auto"/>
              <w:bottom w:val="single" w:sz="4" w:space="0" w:color="auto"/>
              <w:right w:val="single" w:sz="4" w:space="0" w:color="auto"/>
            </w:tcBorders>
            <w:hideMark/>
          </w:tcPr>
          <w:p w14:paraId="79C40C14" w14:textId="77777777" w:rsidR="00DA0895" w:rsidRDefault="00DA0895">
            <w:pPr>
              <w:rPr>
                <w:lang w:val="en-US"/>
              </w:rPr>
            </w:pPr>
            <w:r>
              <w:rPr>
                <w:lang w:val="en-US"/>
              </w:rPr>
              <w:t>All 3 scenarios above do not contain any abnormal activity pairs.</w:t>
            </w:r>
          </w:p>
        </w:tc>
      </w:tr>
      <w:tr w:rsidR="00DA0895" w14:paraId="114B5BB6"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17A6A98E" w14:textId="77777777" w:rsidR="00DA0895" w:rsidRDefault="00DA0895">
            <w:pPr>
              <w:jc w:val="center"/>
              <w:rPr>
                <w:lang w:val="en-US"/>
              </w:rPr>
            </w:pPr>
            <w:r>
              <w:rPr>
                <w:lang w:val="en-US"/>
              </w:rPr>
              <w:t>2</w:t>
            </w:r>
          </w:p>
        </w:tc>
        <w:tc>
          <w:tcPr>
            <w:tcW w:w="1890" w:type="dxa"/>
            <w:tcBorders>
              <w:top w:val="single" w:sz="4" w:space="0" w:color="auto"/>
              <w:left w:val="single" w:sz="4" w:space="0" w:color="auto"/>
              <w:bottom w:val="single" w:sz="4" w:space="0" w:color="auto"/>
              <w:right w:val="single" w:sz="4" w:space="0" w:color="auto"/>
            </w:tcBorders>
            <w:hideMark/>
          </w:tcPr>
          <w:p w14:paraId="6FC35A11" w14:textId="77777777" w:rsidR="00DA0895" w:rsidRDefault="00DA0895">
            <w:pPr>
              <w:rPr>
                <w:lang w:val="en-US"/>
              </w:rPr>
            </w:pPr>
            <w:r>
              <w:rPr>
                <w:lang w:val="en-US"/>
              </w:rPr>
              <w:t>resolve</w:t>
            </w:r>
          </w:p>
        </w:tc>
        <w:tc>
          <w:tcPr>
            <w:tcW w:w="2340" w:type="dxa"/>
            <w:tcBorders>
              <w:top w:val="single" w:sz="4" w:space="0" w:color="auto"/>
              <w:left w:val="single" w:sz="4" w:space="0" w:color="auto"/>
              <w:bottom w:val="single" w:sz="4" w:space="0" w:color="auto"/>
              <w:right w:val="single" w:sz="4" w:space="0" w:color="auto"/>
            </w:tcBorders>
            <w:hideMark/>
          </w:tcPr>
          <w:p w14:paraId="346321D5" w14:textId="77777777" w:rsidR="00DA0895" w:rsidRDefault="00DA0895" w:rsidP="00DA0895">
            <w:pPr>
              <w:pStyle w:val="ListParagraph"/>
              <w:numPr>
                <w:ilvl w:val="0"/>
                <w:numId w:val="100"/>
              </w:numPr>
              <w:ind w:left="526"/>
              <w:rPr>
                <w:lang w:val="en-US"/>
              </w:rPr>
            </w:pPr>
            <w:r>
              <w:rPr>
                <w:lang w:val="en-US"/>
              </w:rPr>
              <w:t>~dk</w:t>
            </w:r>
          </w:p>
          <w:p w14:paraId="5A15B255" w14:textId="77777777" w:rsidR="00DA0895" w:rsidRDefault="00DA0895" w:rsidP="00DA0895">
            <w:pPr>
              <w:pStyle w:val="ListParagraph"/>
              <w:numPr>
                <w:ilvl w:val="0"/>
                <w:numId w:val="100"/>
              </w:numPr>
              <w:ind w:left="526"/>
              <w:rPr>
                <w:lang w:val="en-US"/>
              </w:rPr>
            </w:pPr>
            <w:r>
              <w:rPr>
                <w:lang w:val="en-US"/>
              </w:rPr>
              <w:t>~duk</w:t>
            </w:r>
          </w:p>
          <w:p w14:paraId="0D674B70" w14:textId="77777777" w:rsidR="00DA0895" w:rsidRDefault="00DA0895" w:rsidP="00DA0895">
            <w:pPr>
              <w:pStyle w:val="ListParagraph"/>
              <w:numPr>
                <w:ilvl w:val="0"/>
                <w:numId w:val="100"/>
              </w:numPr>
              <w:spacing w:after="160" w:line="256" w:lineRule="auto"/>
              <w:ind w:left="526"/>
              <w:rPr>
                <w:lang w:val="en-US"/>
              </w:rPr>
            </w:pPr>
            <w:r>
              <w:rPr>
                <w:lang w:val="en-US"/>
              </w:rPr>
              <w:t xml:space="preserve">~duk </w:t>
            </w:r>
          </w:p>
        </w:tc>
        <w:tc>
          <w:tcPr>
            <w:tcW w:w="3981" w:type="dxa"/>
            <w:tcBorders>
              <w:top w:val="single" w:sz="4" w:space="0" w:color="auto"/>
              <w:left w:val="single" w:sz="4" w:space="0" w:color="auto"/>
              <w:bottom w:val="single" w:sz="4" w:space="0" w:color="auto"/>
              <w:right w:val="single" w:sz="4" w:space="0" w:color="auto"/>
            </w:tcBorders>
            <w:hideMark/>
          </w:tcPr>
          <w:p w14:paraId="4EC5B205" w14:textId="77777777" w:rsidR="00DA0895" w:rsidRDefault="00DA0895">
            <w:pPr>
              <w:rPr>
                <w:lang w:val="en-US"/>
              </w:rPr>
            </w:pPr>
            <w:r>
              <w:rPr>
                <w:lang w:val="en-US"/>
              </w:rPr>
              <w:t>All 3 scenarios above do not contain any abnormal activity pairs.</w:t>
            </w:r>
          </w:p>
        </w:tc>
      </w:tr>
      <w:tr w:rsidR="00DA0895" w14:paraId="59A56681"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130A0C31" w14:textId="77777777" w:rsidR="00DA0895" w:rsidRDefault="00DA0895">
            <w:pPr>
              <w:jc w:val="center"/>
              <w:rPr>
                <w:lang w:val="en-US"/>
              </w:rPr>
            </w:pPr>
            <w:r>
              <w:rPr>
                <w:lang w:val="en-US"/>
              </w:rPr>
              <w:t>3</w:t>
            </w:r>
          </w:p>
        </w:tc>
        <w:tc>
          <w:tcPr>
            <w:tcW w:w="1890" w:type="dxa"/>
            <w:tcBorders>
              <w:top w:val="single" w:sz="4" w:space="0" w:color="auto"/>
              <w:left w:val="single" w:sz="4" w:space="0" w:color="auto"/>
              <w:bottom w:val="single" w:sz="4" w:space="0" w:color="auto"/>
              <w:right w:val="single" w:sz="4" w:space="0" w:color="auto"/>
            </w:tcBorders>
            <w:hideMark/>
          </w:tcPr>
          <w:p w14:paraId="03827AB0" w14:textId="77777777" w:rsidR="00DA0895" w:rsidRDefault="00DA0895">
            <w:pPr>
              <w:rPr>
                <w:lang w:val="en-US"/>
              </w:rPr>
            </w:pPr>
            <w:r>
              <w:rPr>
                <w:lang w:val="en-US"/>
              </w:rPr>
              <w:t>reject</w:t>
            </w:r>
          </w:p>
        </w:tc>
        <w:tc>
          <w:tcPr>
            <w:tcW w:w="2340" w:type="dxa"/>
            <w:tcBorders>
              <w:top w:val="single" w:sz="4" w:space="0" w:color="auto"/>
              <w:left w:val="single" w:sz="4" w:space="0" w:color="auto"/>
              <w:bottom w:val="single" w:sz="4" w:space="0" w:color="auto"/>
              <w:right w:val="single" w:sz="4" w:space="0" w:color="auto"/>
            </w:tcBorders>
            <w:hideMark/>
          </w:tcPr>
          <w:p w14:paraId="3FA95EF8" w14:textId="77777777" w:rsidR="00DA0895" w:rsidRDefault="00DA0895" w:rsidP="00DA0895">
            <w:pPr>
              <w:pStyle w:val="ListParagraph"/>
              <w:numPr>
                <w:ilvl w:val="0"/>
                <w:numId w:val="101"/>
              </w:numPr>
              <w:ind w:left="526"/>
              <w:rPr>
                <w:lang w:val="en-US"/>
              </w:rPr>
            </w:pPr>
            <w:r>
              <w:rPr>
                <w:lang w:val="en-US"/>
              </w:rPr>
              <w:t>~duk</w:t>
            </w:r>
          </w:p>
          <w:p w14:paraId="5FAD304D" w14:textId="77777777" w:rsidR="00DA0895" w:rsidRDefault="00DA0895" w:rsidP="00DA0895">
            <w:pPr>
              <w:pStyle w:val="ListParagraph"/>
              <w:numPr>
                <w:ilvl w:val="0"/>
                <w:numId w:val="101"/>
              </w:numPr>
              <w:ind w:left="526"/>
              <w:rPr>
                <w:lang w:val="en-US"/>
              </w:rPr>
            </w:pPr>
            <w:r>
              <w:rPr>
                <w:lang w:val="en-US"/>
              </w:rPr>
              <w:t>~dk</w:t>
            </w:r>
          </w:p>
          <w:p w14:paraId="1222DC82" w14:textId="77777777" w:rsidR="00DA0895" w:rsidRDefault="00DA0895" w:rsidP="00DA0895">
            <w:pPr>
              <w:pStyle w:val="ListParagraph"/>
              <w:numPr>
                <w:ilvl w:val="0"/>
                <w:numId w:val="101"/>
              </w:numPr>
              <w:spacing w:after="160" w:line="256" w:lineRule="auto"/>
              <w:ind w:left="526"/>
              <w:rPr>
                <w:lang w:val="en-US"/>
              </w:rPr>
            </w:pPr>
            <w:r>
              <w:rPr>
                <w:lang w:val="en-US"/>
              </w:rPr>
              <w:lastRenderedPageBreak/>
              <w:t xml:space="preserve">~dk </w:t>
            </w:r>
          </w:p>
        </w:tc>
        <w:tc>
          <w:tcPr>
            <w:tcW w:w="3981" w:type="dxa"/>
            <w:tcBorders>
              <w:top w:val="single" w:sz="4" w:space="0" w:color="auto"/>
              <w:left w:val="single" w:sz="4" w:space="0" w:color="auto"/>
              <w:bottom w:val="single" w:sz="4" w:space="0" w:color="auto"/>
              <w:right w:val="single" w:sz="4" w:space="0" w:color="auto"/>
            </w:tcBorders>
            <w:hideMark/>
          </w:tcPr>
          <w:p w14:paraId="5E72153B" w14:textId="77777777" w:rsidR="00DA0895" w:rsidRDefault="00DA0895">
            <w:pPr>
              <w:rPr>
                <w:lang w:val="en-US"/>
              </w:rPr>
            </w:pPr>
            <w:r>
              <w:rPr>
                <w:lang w:val="en-US"/>
              </w:rPr>
              <w:lastRenderedPageBreak/>
              <w:t>All 3 scenarios above do not contain any abnormal activity pairs.</w:t>
            </w:r>
          </w:p>
        </w:tc>
      </w:tr>
      <w:tr w:rsidR="00DA0895" w14:paraId="3C6BE863" w14:textId="77777777" w:rsidTr="00DA0895">
        <w:trPr>
          <w:jc w:val="center"/>
        </w:trPr>
        <w:tc>
          <w:tcPr>
            <w:tcW w:w="805" w:type="dxa"/>
            <w:tcBorders>
              <w:top w:val="single" w:sz="4" w:space="0" w:color="auto"/>
              <w:left w:val="single" w:sz="4" w:space="0" w:color="auto"/>
              <w:bottom w:val="single" w:sz="4" w:space="0" w:color="auto"/>
              <w:right w:val="single" w:sz="4" w:space="0" w:color="auto"/>
            </w:tcBorders>
            <w:hideMark/>
          </w:tcPr>
          <w:p w14:paraId="395A362F" w14:textId="77777777" w:rsidR="00DA0895" w:rsidRDefault="00DA0895">
            <w:pPr>
              <w:jc w:val="center"/>
              <w:rPr>
                <w:lang w:val="en-US"/>
              </w:rPr>
            </w:pPr>
            <w:r>
              <w:rPr>
                <w:lang w:val="en-US"/>
              </w:rPr>
              <w:t>4</w:t>
            </w:r>
          </w:p>
        </w:tc>
        <w:tc>
          <w:tcPr>
            <w:tcW w:w="1890" w:type="dxa"/>
            <w:tcBorders>
              <w:top w:val="single" w:sz="4" w:space="0" w:color="auto"/>
              <w:left w:val="single" w:sz="4" w:space="0" w:color="auto"/>
              <w:bottom w:val="single" w:sz="4" w:space="0" w:color="auto"/>
              <w:right w:val="single" w:sz="4" w:space="0" w:color="auto"/>
            </w:tcBorders>
            <w:hideMark/>
          </w:tcPr>
          <w:p w14:paraId="54DD8250" w14:textId="77777777" w:rsidR="00DA0895" w:rsidRDefault="00DA0895">
            <w:pPr>
              <w:rPr>
                <w:lang w:val="en-US"/>
              </w:rPr>
            </w:pPr>
            <w:r>
              <w:rPr>
                <w:lang w:val="en-US"/>
              </w:rPr>
              <w:t>checkProduct</w:t>
            </w:r>
          </w:p>
        </w:tc>
        <w:tc>
          <w:tcPr>
            <w:tcW w:w="2340" w:type="dxa"/>
            <w:tcBorders>
              <w:top w:val="single" w:sz="4" w:space="0" w:color="auto"/>
              <w:left w:val="single" w:sz="4" w:space="0" w:color="auto"/>
              <w:bottom w:val="single" w:sz="4" w:space="0" w:color="auto"/>
              <w:right w:val="single" w:sz="4" w:space="0" w:color="auto"/>
            </w:tcBorders>
            <w:hideMark/>
          </w:tcPr>
          <w:p w14:paraId="50DD1DB7" w14:textId="77777777" w:rsidR="00DA0895" w:rsidRDefault="00DA0895" w:rsidP="00DA0895">
            <w:pPr>
              <w:pStyle w:val="ListParagraph"/>
              <w:numPr>
                <w:ilvl w:val="0"/>
                <w:numId w:val="102"/>
              </w:numPr>
              <w:ind w:left="526"/>
              <w:rPr>
                <w:lang w:val="en-US"/>
              </w:rPr>
            </w:pPr>
            <w:r>
              <w:rPr>
                <w:lang w:val="en-US"/>
              </w:rPr>
              <w:t>~duk</w:t>
            </w:r>
          </w:p>
          <w:p w14:paraId="4DC9C979" w14:textId="77777777" w:rsidR="00DA0895" w:rsidRDefault="00DA0895" w:rsidP="00DA0895">
            <w:pPr>
              <w:pStyle w:val="ListParagraph"/>
              <w:numPr>
                <w:ilvl w:val="0"/>
                <w:numId w:val="102"/>
              </w:numPr>
              <w:ind w:left="526"/>
              <w:rPr>
                <w:lang w:val="en-US"/>
              </w:rPr>
            </w:pPr>
            <w:r>
              <w:rPr>
                <w:lang w:val="en-US"/>
              </w:rPr>
              <w:t>~dk</w:t>
            </w:r>
          </w:p>
          <w:p w14:paraId="5143188C" w14:textId="77777777" w:rsidR="00DA0895" w:rsidRDefault="00DA0895" w:rsidP="00DA0895">
            <w:pPr>
              <w:pStyle w:val="ListParagraph"/>
              <w:numPr>
                <w:ilvl w:val="0"/>
                <w:numId w:val="102"/>
              </w:numPr>
              <w:spacing w:after="160" w:line="256" w:lineRule="auto"/>
              <w:ind w:left="526"/>
              <w:rPr>
                <w:lang w:val="en-US"/>
              </w:rPr>
            </w:pPr>
            <w:r>
              <w:rPr>
                <w:lang w:val="en-US"/>
              </w:rPr>
              <w:t xml:space="preserve">~dk </w:t>
            </w:r>
          </w:p>
        </w:tc>
        <w:tc>
          <w:tcPr>
            <w:tcW w:w="3981" w:type="dxa"/>
            <w:tcBorders>
              <w:top w:val="single" w:sz="4" w:space="0" w:color="auto"/>
              <w:left w:val="single" w:sz="4" w:space="0" w:color="auto"/>
              <w:bottom w:val="single" w:sz="4" w:space="0" w:color="auto"/>
              <w:right w:val="single" w:sz="4" w:space="0" w:color="auto"/>
            </w:tcBorders>
            <w:hideMark/>
          </w:tcPr>
          <w:p w14:paraId="16119ACA" w14:textId="77777777" w:rsidR="00DA0895" w:rsidRDefault="00DA0895">
            <w:pPr>
              <w:keepNext/>
              <w:rPr>
                <w:lang w:val="en-US"/>
              </w:rPr>
            </w:pPr>
            <w:r>
              <w:rPr>
                <w:lang w:val="en-US"/>
              </w:rPr>
              <w:t>All 3 scenarios above do not contain any abnormal activity pairs.</w:t>
            </w:r>
          </w:p>
        </w:tc>
      </w:tr>
    </w:tbl>
    <w:p w14:paraId="4204B937" w14:textId="77777777" w:rsidR="00DA0895" w:rsidRDefault="00DA0895" w:rsidP="00DA0895">
      <w:pPr>
        <w:pStyle w:val="Heading3"/>
      </w:pPr>
      <w:bookmarkStart w:id="605" w:name="_Toc153613307"/>
      <w:r>
        <w:t>5.1.5 Delete Many Product Function</w:t>
      </w:r>
      <w:bookmarkEnd w:id="605"/>
    </w:p>
    <w:p w14:paraId="4A425B35"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FFFFFF" w:themeColor="background1"/>
          <w:sz w:val="21"/>
          <w:szCs w:val="21"/>
        </w:rPr>
      </w:pPr>
      <w:r>
        <w:rPr>
          <w:rFonts w:ascii="Consolas" w:eastAsia="Times New Roman" w:hAnsi="Consolas" w:cs="Times New Roman"/>
          <w:color w:val="F97583"/>
          <w:sz w:val="21"/>
          <w:szCs w:val="21"/>
        </w:rPr>
        <w:t>const</w:t>
      </w: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deleteManyProduct</w:t>
      </w: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w:t>
      </w:r>
      <w:r>
        <w:rPr>
          <w:rFonts w:ascii="Consolas" w:eastAsia="Times New Roman" w:hAnsi="Consolas" w:cs="Times New Roman"/>
          <w:color w:val="E1E4E8"/>
          <w:sz w:val="21"/>
          <w:szCs w:val="21"/>
        </w:rPr>
        <w:t xml:space="preserve"> (</w:t>
      </w:r>
      <w:r>
        <w:rPr>
          <w:rFonts w:ascii="Consolas" w:eastAsia="Times New Roman" w:hAnsi="Consolas" w:cs="Times New Roman"/>
          <w:color w:val="FFAB70"/>
          <w:sz w:val="21"/>
          <w:szCs w:val="21"/>
        </w:rPr>
        <w:t>ids</w:t>
      </w: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=&gt;</w:t>
      </w:r>
      <w:r>
        <w:rPr>
          <w:rFonts w:ascii="Consolas" w:eastAsia="Times New Roman" w:hAnsi="Consolas" w:cs="Times New Roman"/>
          <w:color w:val="E1E4E8"/>
          <w:sz w:val="21"/>
          <w:szCs w:val="21"/>
        </w:rPr>
        <w:t xml:space="preserve"> {                        </w:t>
      </w:r>
      <w:r>
        <w:rPr>
          <w:rFonts w:ascii="Consolas" w:eastAsia="Times New Roman" w:hAnsi="Consolas" w:cs="Times New Roman"/>
          <w:color w:val="FFFFFF" w:themeColor="background1"/>
          <w:sz w:val="21"/>
          <w:szCs w:val="21"/>
        </w:rPr>
        <w:t>(1)</w:t>
      </w:r>
    </w:p>
    <w:p w14:paraId="6EB1CD21"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return</w:t>
      </w: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new</w:t>
      </w:r>
      <w:r>
        <w:rPr>
          <w:rFonts w:ascii="Consolas" w:eastAsia="Times New Roman" w:hAnsi="Consolas" w:cs="Times New Roman"/>
          <w:color w:val="E1E4E8"/>
          <w:sz w:val="21"/>
          <w:szCs w:val="21"/>
        </w:rPr>
        <w:t xml:space="preserve"> </w:t>
      </w:r>
      <w:r>
        <w:rPr>
          <w:rFonts w:ascii="Consolas" w:eastAsia="Times New Roman" w:hAnsi="Consolas" w:cs="Times New Roman"/>
          <w:color w:val="79B8FF"/>
          <w:sz w:val="21"/>
          <w:szCs w:val="21"/>
        </w:rPr>
        <w:t>Promise</w:t>
      </w:r>
      <w:r>
        <w:rPr>
          <w:rFonts w:ascii="Consolas" w:eastAsia="Times New Roman" w:hAnsi="Consolas" w:cs="Times New Roman"/>
          <w:color w:val="E1E4E8"/>
          <w:sz w:val="21"/>
          <w:szCs w:val="21"/>
        </w:rPr>
        <w:t>(</w:t>
      </w:r>
      <w:r>
        <w:rPr>
          <w:rFonts w:ascii="Consolas" w:eastAsia="Times New Roman" w:hAnsi="Consolas" w:cs="Times New Roman"/>
          <w:color w:val="F97583"/>
          <w:sz w:val="21"/>
          <w:szCs w:val="21"/>
        </w:rPr>
        <w:t>async</w:t>
      </w: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resolve</w:t>
      </w: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reject</w:t>
      </w: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=&gt;</w:t>
      </w:r>
      <w:r>
        <w:rPr>
          <w:rFonts w:ascii="Consolas" w:eastAsia="Times New Roman" w:hAnsi="Consolas" w:cs="Times New Roman"/>
          <w:color w:val="E1E4E8"/>
          <w:sz w:val="21"/>
          <w:szCs w:val="21"/>
        </w:rPr>
        <w:t xml:space="preserve"> {         </w:t>
      </w:r>
      <w:r>
        <w:rPr>
          <w:rFonts w:ascii="Consolas" w:eastAsia="Times New Roman" w:hAnsi="Consolas" w:cs="Times New Roman"/>
          <w:color w:val="FFFFFF" w:themeColor="background1"/>
          <w:sz w:val="21"/>
          <w:szCs w:val="21"/>
        </w:rPr>
        <w:t>(2)</w:t>
      </w:r>
    </w:p>
    <w:p w14:paraId="361752C4"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try</w:t>
      </w:r>
      <w:r>
        <w:rPr>
          <w:rFonts w:ascii="Consolas" w:eastAsia="Times New Roman" w:hAnsi="Consolas" w:cs="Times New Roman"/>
          <w:color w:val="E1E4E8"/>
          <w:sz w:val="21"/>
          <w:szCs w:val="21"/>
        </w:rPr>
        <w:t xml:space="preserve"> {                                               </w:t>
      </w:r>
      <w:r>
        <w:rPr>
          <w:rFonts w:ascii="Consolas" w:eastAsia="Times New Roman" w:hAnsi="Consolas" w:cs="Times New Roman"/>
          <w:color w:val="FFFFFF" w:themeColor="background1"/>
          <w:sz w:val="21"/>
          <w:szCs w:val="21"/>
        </w:rPr>
        <w:t>(3)</w:t>
      </w:r>
    </w:p>
    <w:p w14:paraId="37CEF2B5"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await</w:t>
      </w: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Product</w:t>
      </w:r>
      <w:r>
        <w:rPr>
          <w:rFonts w:ascii="Consolas" w:eastAsia="Times New Roman" w:hAnsi="Consolas" w:cs="Times New Roman"/>
          <w:color w:val="F97583"/>
          <w:sz w:val="21"/>
          <w:szCs w:val="21"/>
        </w:rPr>
        <w:t>.</w:t>
      </w:r>
      <w:r>
        <w:rPr>
          <w:rFonts w:ascii="Consolas" w:eastAsia="Times New Roman" w:hAnsi="Consolas" w:cs="Times New Roman"/>
          <w:color w:val="B392F0"/>
          <w:sz w:val="21"/>
          <w:szCs w:val="21"/>
        </w:rPr>
        <w:t>deleteMany</w:t>
      </w:r>
      <w:r>
        <w:rPr>
          <w:rFonts w:ascii="Consolas" w:eastAsia="Times New Roman" w:hAnsi="Consolas" w:cs="Times New Roman"/>
          <w:color w:val="E1E4E8"/>
          <w:sz w:val="21"/>
          <w:szCs w:val="21"/>
        </w:rPr>
        <w:t xml:space="preserve">({ _id: </w:t>
      </w:r>
      <w:r>
        <w:rPr>
          <w:rFonts w:ascii="Consolas" w:eastAsia="Times New Roman" w:hAnsi="Consolas" w:cs="Times New Roman"/>
          <w:color w:val="FFAB70"/>
          <w:sz w:val="21"/>
          <w:szCs w:val="21"/>
        </w:rPr>
        <w:t>ids</w:t>
      </w:r>
      <w:r>
        <w:rPr>
          <w:rFonts w:ascii="Consolas" w:eastAsia="Times New Roman" w:hAnsi="Consolas" w:cs="Times New Roman"/>
          <w:color w:val="E1E4E8"/>
          <w:sz w:val="21"/>
          <w:szCs w:val="21"/>
        </w:rPr>
        <w:t xml:space="preserve"> })          </w:t>
      </w:r>
      <w:r>
        <w:rPr>
          <w:rFonts w:ascii="Consolas" w:eastAsia="Times New Roman" w:hAnsi="Consolas" w:cs="Times New Roman"/>
          <w:color w:val="FFFFFF" w:themeColor="background1"/>
          <w:sz w:val="21"/>
          <w:szCs w:val="21"/>
        </w:rPr>
        <w:t>(4)</w:t>
      </w:r>
    </w:p>
    <w:p w14:paraId="1941EADD"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resolve</w:t>
      </w:r>
      <w:r>
        <w:rPr>
          <w:rFonts w:ascii="Consolas" w:eastAsia="Times New Roman" w:hAnsi="Consolas" w:cs="Times New Roman"/>
          <w:color w:val="E1E4E8"/>
          <w:sz w:val="21"/>
          <w:szCs w:val="21"/>
        </w:rPr>
        <w:t>({</w:t>
      </w:r>
    </w:p>
    <w:p w14:paraId="10DBE359"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status: </w:t>
      </w:r>
      <w:r>
        <w:rPr>
          <w:rFonts w:ascii="Consolas" w:eastAsia="Times New Roman" w:hAnsi="Consolas" w:cs="Times New Roman"/>
          <w:color w:val="9ECBFF"/>
          <w:sz w:val="21"/>
          <w:szCs w:val="21"/>
        </w:rPr>
        <w:t>'OK'</w:t>
      </w:r>
      <w:r>
        <w:rPr>
          <w:rFonts w:ascii="Consolas" w:eastAsia="Times New Roman" w:hAnsi="Consolas" w:cs="Times New Roman"/>
          <w:color w:val="E1E4E8"/>
          <w:sz w:val="21"/>
          <w:szCs w:val="21"/>
        </w:rPr>
        <w:t>,</w:t>
      </w:r>
    </w:p>
    <w:p w14:paraId="5EAD969C"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message: </w:t>
      </w:r>
      <w:r>
        <w:rPr>
          <w:rFonts w:ascii="Consolas" w:eastAsia="Times New Roman" w:hAnsi="Consolas" w:cs="Times New Roman"/>
          <w:color w:val="9ECBFF"/>
          <w:sz w:val="21"/>
          <w:szCs w:val="21"/>
        </w:rPr>
        <w:t>'Delete product success'</w:t>
      </w:r>
      <w:r>
        <w:rPr>
          <w:rFonts w:ascii="Consolas" w:eastAsia="Times New Roman" w:hAnsi="Consolas" w:cs="Times New Roman"/>
          <w:color w:val="E1E4E8"/>
          <w:sz w:val="21"/>
          <w:szCs w:val="21"/>
        </w:rPr>
        <w:t>,</w:t>
      </w:r>
    </w:p>
    <w:p w14:paraId="4477D13D"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                                              </w:t>
      </w:r>
      <w:r>
        <w:rPr>
          <w:rFonts w:ascii="Consolas" w:eastAsia="Times New Roman" w:hAnsi="Consolas" w:cs="Times New Roman"/>
          <w:color w:val="FFFFFF" w:themeColor="background1"/>
          <w:sz w:val="21"/>
          <w:szCs w:val="21"/>
        </w:rPr>
        <w:t>(5)</w:t>
      </w:r>
    </w:p>
    <w:p w14:paraId="43A2E096"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 </w:t>
      </w:r>
      <w:r>
        <w:rPr>
          <w:rFonts w:ascii="Consolas" w:eastAsia="Times New Roman" w:hAnsi="Consolas" w:cs="Times New Roman"/>
          <w:color w:val="F97583"/>
          <w:sz w:val="21"/>
          <w:szCs w:val="21"/>
        </w:rPr>
        <w:t>catch</w:t>
      </w:r>
      <w:r>
        <w:rPr>
          <w:rFonts w:ascii="Consolas" w:eastAsia="Times New Roman" w:hAnsi="Consolas" w:cs="Times New Roman"/>
          <w:color w:val="E1E4E8"/>
          <w:sz w:val="21"/>
          <w:szCs w:val="21"/>
        </w:rPr>
        <w:t xml:space="preserve"> (e) {                                       </w:t>
      </w:r>
      <w:r>
        <w:rPr>
          <w:rFonts w:ascii="Consolas" w:eastAsia="Times New Roman" w:hAnsi="Consolas" w:cs="Times New Roman"/>
          <w:color w:val="FFFFFF" w:themeColor="background1"/>
          <w:sz w:val="21"/>
          <w:szCs w:val="21"/>
        </w:rPr>
        <w:t>(6)</w:t>
      </w:r>
    </w:p>
    <w:p w14:paraId="5A8EA2A6"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reject</w:t>
      </w:r>
      <w:r>
        <w:rPr>
          <w:rFonts w:ascii="Consolas" w:eastAsia="Times New Roman" w:hAnsi="Consolas" w:cs="Times New Roman"/>
          <w:color w:val="E1E4E8"/>
          <w:sz w:val="21"/>
          <w:szCs w:val="21"/>
        </w:rPr>
        <w:t xml:space="preserve">(e)                                       </w:t>
      </w:r>
      <w:r>
        <w:rPr>
          <w:rFonts w:ascii="Consolas" w:eastAsia="Times New Roman" w:hAnsi="Consolas" w:cs="Times New Roman"/>
          <w:color w:val="FFFFFF" w:themeColor="background1"/>
          <w:sz w:val="21"/>
          <w:szCs w:val="21"/>
        </w:rPr>
        <w:t>(7)               </w:t>
      </w:r>
    </w:p>
    <w:p w14:paraId="2D029113"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w:t>
      </w:r>
    </w:p>
    <w:p w14:paraId="5684466A"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w:t>
      </w:r>
    </w:p>
    <w:p w14:paraId="2B8E3969" w14:textId="77777777" w:rsidR="00DA0895" w:rsidRDefault="00DA0895" w:rsidP="00DA0895">
      <w:pPr>
        <w:shd w:val="clear" w:color="auto" w:fill="24292E"/>
        <w:spacing w:after="0" w:line="285" w:lineRule="atLeast"/>
        <w:ind w:left="270" w:right="296" w:firstLine="27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w:t>
      </w:r>
    </w:p>
    <w:p w14:paraId="0A3D3003" w14:textId="77777777" w:rsidR="00DA0895" w:rsidRDefault="00DA0895" w:rsidP="00DA0895"/>
    <w:p w14:paraId="6867A5C6" w14:textId="6E19EA8F" w:rsidR="00DA0895" w:rsidRDefault="00DA0895" w:rsidP="00DA0895">
      <w:pPr>
        <w:keepNext/>
        <w:jc w:val="center"/>
      </w:pPr>
      <w:r>
        <w:rPr>
          <w:noProof/>
          <w:sz w:val="28"/>
          <w:szCs w:val="28"/>
        </w:rPr>
        <w:drawing>
          <wp:inline distT="0" distB="0" distL="0" distR="0" wp14:anchorId="6E913A79" wp14:editId="310B1A4A">
            <wp:extent cx="1895475" cy="4267067"/>
            <wp:effectExtent l="0" t="0" r="0" b="635"/>
            <wp:docPr id="91464985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3038" cy="4284092"/>
                    </a:xfrm>
                    <a:prstGeom prst="rect">
                      <a:avLst/>
                    </a:prstGeom>
                    <a:noFill/>
                    <a:ln>
                      <a:noFill/>
                    </a:ln>
                  </pic:spPr>
                </pic:pic>
              </a:graphicData>
            </a:graphic>
          </wp:inline>
        </w:drawing>
      </w:r>
    </w:p>
    <w:p w14:paraId="6B4F9018" w14:textId="3E8616E1" w:rsidR="00DA0895" w:rsidRDefault="00DA0895" w:rsidP="009A2CAA">
      <w:pPr>
        <w:pStyle w:val="Caption"/>
        <w:jc w:val="center"/>
        <w:rPr>
          <w:lang w:val="en-US"/>
        </w:rPr>
      </w:pPr>
      <w:bookmarkStart w:id="606" w:name="_Toc153613352"/>
      <w:r>
        <w:t xml:space="preserve">Figure </w:t>
      </w:r>
      <w:r>
        <w:fldChar w:fldCharType="begin"/>
      </w:r>
      <w:r>
        <w:instrText xml:space="preserve"> SEQ Figure \* ARABIC </w:instrText>
      </w:r>
      <w:r>
        <w:fldChar w:fldCharType="separate"/>
      </w:r>
      <w:r w:rsidR="00F073DD">
        <w:t>15</w:t>
      </w:r>
      <w:r>
        <w:fldChar w:fldCharType="end"/>
      </w:r>
      <w:r>
        <w:rPr>
          <w:lang w:val="en-US"/>
        </w:rPr>
        <w:t xml:space="preserve"> Delete Many Product Control Flow Graph</w:t>
      </w:r>
      <w:bookmarkEnd w:id="606"/>
    </w:p>
    <w:p w14:paraId="6657C986" w14:textId="77777777" w:rsidR="00DA0895" w:rsidRDefault="00DA0895" w:rsidP="00DA0895">
      <w:pPr>
        <w:ind w:firstLine="720"/>
        <w:rPr>
          <w:lang w:val="en-US"/>
        </w:rPr>
      </w:pPr>
      <w:r>
        <w:rPr>
          <w:lang w:val="en-US"/>
        </w:rPr>
        <w:lastRenderedPageBreak/>
        <w:t>Cyclomatic complexity = P (decision nodes) + 1 = 1 + 1 = 2</w:t>
      </w:r>
    </w:p>
    <w:p w14:paraId="4555D9DF" w14:textId="52BC2AF7" w:rsidR="0023117E" w:rsidRDefault="0023117E" w:rsidP="0023117E">
      <w:pPr>
        <w:pStyle w:val="Caption"/>
        <w:keepNext/>
        <w:jc w:val="center"/>
      </w:pPr>
      <w:bookmarkStart w:id="607" w:name="_Toc153613417"/>
      <w:r>
        <w:t xml:space="preserve">Table </w:t>
      </w:r>
      <w:r>
        <w:fldChar w:fldCharType="begin"/>
      </w:r>
      <w:r>
        <w:instrText xml:space="preserve"> SEQ Table \* ARABIC </w:instrText>
      </w:r>
      <w:r>
        <w:fldChar w:fldCharType="separate"/>
      </w:r>
      <w:r w:rsidR="00B70F4E">
        <w:t>32</w:t>
      </w:r>
      <w:r>
        <w:fldChar w:fldCharType="end"/>
      </w:r>
      <w:r>
        <w:rPr>
          <w:lang w:val="en-US"/>
        </w:rPr>
        <w:t xml:space="preserve"> </w:t>
      </w:r>
      <w:r w:rsidRPr="00DB2556">
        <w:rPr>
          <w:lang w:val="en-US"/>
        </w:rPr>
        <w:t>Delet</w:t>
      </w:r>
      <w:r>
        <w:rPr>
          <w:lang w:val="en-US"/>
        </w:rPr>
        <w:t>e</w:t>
      </w:r>
      <w:r w:rsidRPr="00DB2556">
        <w:rPr>
          <w:lang w:val="en-US"/>
        </w:rPr>
        <w:t xml:space="preserve"> Many Product Test Cases</w:t>
      </w:r>
      <w:bookmarkEnd w:id="607"/>
    </w:p>
    <w:tbl>
      <w:tblPr>
        <w:tblStyle w:val="TableGrid"/>
        <w:tblW w:w="0" w:type="auto"/>
        <w:tblLook w:val="04A0" w:firstRow="1" w:lastRow="0" w:firstColumn="1" w:lastColumn="0" w:noHBand="0" w:noVBand="1"/>
      </w:tblPr>
      <w:tblGrid>
        <w:gridCol w:w="685"/>
        <w:gridCol w:w="3008"/>
        <w:gridCol w:w="3343"/>
        <w:gridCol w:w="1980"/>
      </w:tblGrid>
      <w:tr w:rsidR="00DA0895" w14:paraId="68D7458F" w14:textId="77777777" w:rsidTr="0023117E">
        <w:tc>
          <w:tcPr>
            <w:tcW w:w="685" w:type="dxa"/>
            <w:tcBorders>
              <w:top w:val="single" w:sz="4" w:space="0" w:color="auto"/>
              <w:left w:val="single" w:sz="4" w:space="0" w:color="auto"/>
              <w:bottom w:val="single" w:sz="4" w:space="0" w:color="auto"/>
              <w:right w:val="single" w:sz="4" w:space="0" w:color="auto"/>
            </w:tcBorders>
            <w:hideMark/>
          </w:tcPr>
          <w:p w14:paraId="50DB0D98" w14:textId="77777777" w:rsidR="00DA0895" w:rsidRDefault="00DA0895">
            <w:pPr>
              <w:jc w:val="center"/>
              <w:rPr>
                <w:b/>
                <w:bCs/>
                <w:lang w:val="en-US"/>
              </w:rPr>
            </w:pPr>
            <w:r>
              <w:rPr>
                <w:b/>
                <w:bCs/>
                <w:lang w:val="en-US"/>
              </w:rPr>
              <w:t>No.</w:t>
            </w:r>
          </w:p>
        </w:tc>
        <w:tc>
          <w:tcPr>
            <w:tcW w:w="3008" w:type="dxa"/>
            <w:tcBorders>
              <w:top w:val="single" w:sz="4" w:space="0" w:color="auto"/>
              <w:left w:val="single" w:sz="4" w:space="0" w:color="auto"/>
              <w:bottom w:val="single" w:sz="4" w:space="0" w:color="auto"/>
              <w:right w:val="single" w:sz="4" w:space="0" w:color="auto"/>
            </w:tcBorders>
            <w:hideMark/>
          </w:tcPr>
          <w:p w14:paraId="7EA559FB" w14:textId="77777777" w:rsidR="00DA0895" w:rsidRDefault="00DA0895">
            <w:pPr>
              <w:jc w:val="center"/>
              <w:rPr>
                <w:b/>
                <w:bCs/>
                <w:lang w:val="en-US"/>
              </w:rPr>
            </w:pPr>
            <w:r>
              <w:rPr>
                <w:b/>
                <w:bCs/>
                <w:lang w:val="en-US"/>
              </w:rPr>
              <w:t>Flow</w:t>
            </w:r>
          </w:p>
        </w:tc>
        <w:tc>
          <w:tcPr>
            <w:tcW w:w="3343" w:type="dxa"/>
            <w:tcBorders>
              <w:top w:val="single" w:sz="4" w:space="0" w:color="auto"/>
              <w:left w:val="single" w:sz="4" w:space="0" w:color="auto"/>
              <w:bottom w:val="single" w:sz="4" w:space="0" w:color="auto"/>
              <w:right w:val="single" w:sz="4" w:space="0" w:color="auto"/>
            </w:tcBorders>
            <w:hideMark/>
          </w:tcPr>
          <w:p w14:paraId="2879E341" w14:textId="77777777" w:rsidR="00DA0895" w:rsidRDefault="00DA0895">
            <w:pPr>
              <w:jc w:val="center"/>
              <w:rPr>
                <w:b/>
                <w:bCs/>
                <w:lang w:val="en-US"/>
              </w:rPr>
            </w:pPr>
            <w:r>
              <w:rPr>
                <w:b/>
                <w:bCs/>
                <w:lang w:val="en-US"/>
              </w:rPr>
              <w:t>Data</w:t>
            </w:r>
          </w:p>
        </w:tc>
        <w:tc>
          <w:tcPr>
            <w:tcW w:w="1980" w:type="dxa"/>
            <w:tcBorders>
              <w:top w:val="single" w:sz="4" w:space="0" w:color="auto"/>
              <w:left w:val="single" w:sz="4" w:space="0" w:color="auto"/>
              <w:bottom w:val="single" w:sz="4" w:space="0" w:color="auto"/>
              <w:right w:val="single" w:sz="4" w:space="0" w:color="auto"/>
            </w:tcBorders>
            <w:hideMark/>
          </w:tcPr>
          <w:p w14:paraId="670FEBD5" w14:textId="77777777" w:rsidR="00DA0895" w:rsidRDefault="00DA0895">
            <w:pPr>
              <w:jc w:val="center"/>
              <w:rPr>
                <w:b/>
                <w:bCs/>
                <w:lang w:val="en-US"/>
              </w:rPr>
            </w:pPr>
            <w:r>
              <w:rPr>
                <w:b/>
                <w:bCs/>
                <w:lang w:val="en-US"/>
              </w:rPr>
              <w:t>Result</w:t>
            </w:r>
          </w:p>
        </w:tc>
      </w:tr>
      <w:tr w:rsidR="00DA0895" w14:paraId="1CDB3FAE" w14:textId="77777777" w:rsidTr="0023117E">
        <w:tc>
          <w:tcPr>
            <w:tcW w:w="685" w:type="dxa"/>
            <w:tcBorders>
              <w:top w:val="single" w:sz="4" w:space="0" w:color="auto"/>
              <w:left w:val="single" w:sz="4" w:space="0" w:color="auto"/>
              <w:bottom w:val="single" w:sz="4" w:space="0" w:color="auto"/>
              <w:right w:val="single" w:sz="4" w:space="0" w:color="auto"/>
            </w:tcBorders>
            <w:hideMark/>
          </w:tcPr>
          <w:p w14:paraId="25947078" w14:textId="77777777" w:rsidR="00DA0895" w:rsidRDefault="00DA0895">
            <w:pPr>
              <w:jc w:val="center"/>
              <w:rPr>
                <w:lang w:val="en-US"/>
              </w:rPr>
            </w:pPr>
            <w:r>
              <w:rPr>
                <w:lang w:val="en-US"/>
              </w:rPr>
              <w:t>1</w:t>
            </w:r>
          </w:p>
        </w:tc>
        <w:tc>
          <w:tcPr>
            <w:tcW w:w="3008" w:type="dxa"/>
            <w:tcBorders>
              <w:top w:val="single" w:sz="4" w:space="0" w:color="auto"/>
              <w:left w:val="single" w:sz="4" w:space="0" w:color="auto"/>
              <w:bottom w:val="single" w:sz="4" w:space="0" w:color="auto"/>
              <w:right w:val="single" w:sz="4" w:space="0" w:color="auto"/>
            </w:tcBorders>
            <w:hideMark/>
          </w:tcPr>
          <w:p w14:paraId="4AAB6630" w14:textId="77777777" w:rsidR="00DA0895" w:rsidRDefault="00DA0895">
            <w:pPr>
              <w:rPr>
                <w:lang w:val="en-US"/>
              </w:rPr>
            </w:pPr>
            <w:r>
              <w:rPr>
                <w:lang w:val="en-US"/>
              </w:rPr>
              <w:t>1-2-3-4-5</w:t>
            </w:r>
          </w:p>
        </w:tc>
        <w:tc>
          <w:tcPr>
            <w:tcW w:w="3343" w:type="dxa"/>
            <w:tcBorders>
              <w:top w:val="single" w:sz="4" w:space="0" w:color="auto"/>
              <w:left w:val="single" w:sz="4" w:space="0" w:color="auto"/>
              <w:bottom w:val="single" w:sz="4" w:space="0" w:color="auto"/>
              <w:right w:val="single" w:sz="4" w:space="0" w:color="auto"/>
            </w:tcBorders>
            <w:hideMark/>
          </w:tcPr>
          <w:p w14:paraId="2C7C1AED" w14:textId="77777777" w:rsidR="00DA0895" w:rsidRDefault="00DA0895">
            <w:pPr>
              <w:rPr>
                <w:lang w:val="en-US"/>
              </w:rPr>
            </w:pPr>
            <w:r>
              <w:rPr>
                <w:lang w:val="en-US"/>
              </w:rPr>
              <w:t>Ids: [</w:t>
            </w:r>
          </w:p>
          <w:p w14:paraId="3021C79F" w14:textId="77777777" w:rsidR="00DA0895" w:rsidRDefault="00DA0895">
            <w:pPr>
              <w:rPr>
                <w:lang w:val="en-US"/>
              </w:rPr>
            </w:pPr>
            <w:r>
              <w:rPr>
                <w:lang w:val="en-US"/>
              </w:rPr>
              <w:t xml:space="preserve">id = </w:t>
            </w:r>
            <w:r>
              <w:t>6549145b95e87cb95b25c6a0</w:t>
            </w:r>
            <w:r>
              <w:rPr>
                <w:lang w:val="en-US"/>
              </w:rPr>
              <w:t>,</w:t>
            </w:r>
          </w:p>
          <w:p w14:paraId="1AF3EA38" w14:textId="77777777" w:rsidR="00DA0895" w:rsidRDefault="00DA0895">
            <w:r>
              <w:rPr>
                <w:lang w:val="en-US"/>
              </w:rPr>
              <w:t xml:space="preserve">id = </w:t>
            </w:r>
            <w:r>
              <w:t>65524c9efead3cc5bc9302ef</w:t>
            </w:r>
            <w:r>
              <w:rPr>
                <w:lang w:val="en-US"/>
              </w:rPr>
              <w:t>]</w:t>
            </w:r>
          </w:p>
        </w:tc>
        <w:tc>
          <w:tcPr>
            <w:tcW w:w="1980" w:type="dxa"/>
            <w:tcBorders>
              <w:top w:val="single" w:sz="4" w:space="0" w:color="auto"/>
              <w:left w:val="single" w:sz="4" w:space="0" w:color="auto"/>
              <w:bottom w:val="single" w:sz="4" w:space="0" w:color="auto"/>
              <w:right w:val="single" w:sz="4" w:space="0" w:color="auto"/>
            </w:tcBorders>
            <w:hideMark/>
          </w:tcPr>
          <w:p w14:paraId="1A6D1673" w14:textId="77777777" w:rsidR="00DA0895" w:rsidRDefault="00DA0895">
            <w:pPr>
              <w:rPr>
                <w:lang w:val="en-US"/>
              </w:rPr>
            </w:pPr>
            <w:r>
              <w:rPr>
                <w:lang w:val="en-US"/>
              </w:rPr>
              <w:t>Status: ‘OK’</w:t>
            </w:r>
          </w:p>
          <w:p w14:paraId="660304C7" w14:textId="77777777" w:rsidR="00DA0895" w:rsidRDefault="00DA0895">
            <w:pPr>
              <w:rPr>
                <w:lang w:val="en-US"/>
              </w:rPr>
            </w:pPr>
            <w:r>
              <w:rPr>
                <w:lang w:val="en-US"/>
              </w:rPr>
              <w:t>Message: ‘Delete product success’</w:t>
            </w:r>
          </w:p>
        </w:tc>
      </w:tr>
      <w:tr w:rsidR="00DA0895" w14:paraId="0919B419" w14:textId="77777777" w:rsidTr="0023117E">
        <w:tc>
          <w:tcPr>
            <w:tcW w:w="685" w:type="dxa"/>
            <w:tcBorders>
              <w:top w:val="single" w:sz="4" w:space="0" w:color="auto"/>
              <w:left w:val="single" w:sz="4" w:space="0" w:color="auto"/>
              <w:bottom w:val="single" w:sz="4" w:space="0" w:color="auto"/>
              <w:right w:val="single" w:sz="4" w:space="0" w:color="auto"/>
            </w:tcBorders>
            <w:hideMark/>
          </w:tcPr>
          <w:p w14:paraId="2226B394" w14:textId="77777777" w:rsidR="00DA0895" w:rsidRDefault="00DA0895">
            <w:pPr>
              <w:jc w:val="center"/>
              <w:rPr>
                <w:lang w:val="en-US"/>
              </w:rPr>
            </w:pPr>
            <w:r>
              <w:rPr>
                <w:lang w:val="en-US"/>
              </w:rPr>
              <w:t>2</w:t>
            </w:r>
          </w:p>
        </w:tc>
        <w:tc>
          <w:tcPr>
            <w:tcW w:w="3008" w:type="dxa"/>
            <w:tcBorders>
              <w:top w:val="single" w:sz="4" w:space="0" w:color="auto"/>
              <w:left w:val="single" w:sz="4" w:space="0" w:color="auto"/>
              <w:bottom w:val="single" w:sz="4" w:space="0" w:color="auto"/>
              <w:right w:val="single" w:sz="4" w:space="0" w:color="auto"/>
            </w:tcBorders>
            <w:hideMark/>
          </w:tcPr>
          <w:p w14:paraId="41C4058A" w14:textId="77777777" w:rsidR="00DA0895" w:rsidRDefault="00DA0895">
            <w:pPr>
              <w:rPr>
                <w:lang w:val="en-US"/>
              </w:rPr>
            </w:pPr>
            <w:r>
              <w:rPr>
                <w:lang w:val="en-US"/>
              </w:rPr>
              <w:t>1-2-3-4-6-7</w:t>
            </w:r>
          </w:p>
        </w:tc>
        <w:tc>
          <w:tcPr>
            <w:tcW w:w="3343" w:type="dxa"/>
            <w:tcBorders>
              <w:top w:val="single" w:sz="4" w:space="0" w:color="auto"/>
              <w:left w:val="single" w:sz="4" w:space="0" w:color="auto"/>
              <w:bottom w:val="single" w:sz="4" w:space="0" w:color="auto"/>
              <w:right w:val="single" w:sz="4" w:space="0" w:color="auto"/>
            </w:tcBorders>
          </w:tcPr>
          <w:p w14:paraId="181551A2" w14:textId="77777777" w:rsidR="00DA0895" w:rsidRDefault="00DA0895">
            <w:pPr>
              <w:rPr>
                <w:lang w:val="en-US"/>
              </w:rPr>
            </w:pPr>
          </w:p>
        </w:tc>
        <w:tc>
          <w:tcPr>
            <w:tcW w:w="1980" w:type="dxa"/>
            <w:tcBorders>
              <w:top w:val="single" w:sz="4" w:space="0" w:color="auto"/>
              <w:left w:val="single" w:sz="4" w:space="0" w:color="auto"/>
              <w:bottom w:val="single" w:sz="4" w:space="0" w:color="auto"/>
              <w:right w:val="single" w:sz="4" w:space="0" w:color="auto"/>
            </w:tcBorders>
          </w:tcPr>
          <w:p w14:paraId="04E966CF" w14:textId="77777777" w:rsidR="00DA0895" w:rsidRDefault="00DA0895">
            <w:pPr>
              <w:keepNext/>
              <w:rPr>
                <w:lang w:val="en-US"/>
              </w:rPr>
            </w:pPr>
          </w:p>
        </w:tc>
      </w:tr>
    </w:tbl>
    <w:p w14:paraId="4A9BAED2" w14:textId="6B4A17A5" w:rsidR="00DA0895" w:rsidRDefault="00DA0895" w:rsidP="00DA0895">
      <w:pPr>
        <w:keepNext/>
        <w:jc w:val="center"/>
      </w:pPr>
      <w:r>
        <w:rPr>
          <w:noProof/>
          <w:sz w:val="28"/>
          <w:szCs w:val="28"/>
        </w:rPr>
        <w:drawing>
          <wp:inline distT="0" distB="0" distL="0" distR="0" wp14:anchorId="547D1F67" wp14:editId="1D0F33FC">
            <wp:extent cx="2847975" cy="4448175"/>
            <wp:effectExtent l="0" t="0" r="9525" b="9525"/>
            <wp:docPr id="55642596"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975" cy="4448175"/>
                    </a:xfrm>
                    <a:prstGeom prst="rect">
                      <a:avLst/>
                    </a:prstGeom>
                    <a:noFill/>
                    <a:ln>
                      <a:noFill/>
                    </a:ln>
                  </pic:spPr>
                </pic:pic>
              </a:graphicData>
            </a:graphic>
          </wp:inline>
        </w:drawing>
      </w:r>
    </w:p>
    <w:p w14:paraId="518E92B1" w14:textId="3E33B678" w:rsidR="0018277C" w:rsidRDefault="00DA0895" w:rsidP="009A2CAA">
      <w:pPr>
        <w:pStyle w:val="Caption"/>
        <w:jc w:val="center"/>
        <w:rPr>
          <w:lang w:val="en-US"/>
        </w:rPr>
      </w:pPr>
      <w:bookmarkStart w:id="608" w:name="_Toc153613353"/>
      <w:r>
        <w:t xml:space="preserve">Figure </w:t>
      </w:r>
      <w:r>
        <w:fldChar w:fldCharType="begin"/>
      </w:r>
      <w:r>
        <w:instrText xml:space="preserve"> SEQ Figure \* ARABIC </w:instrText>
      </w:r>
      <w:r>
        <w:fldChar w:fldCharType="separate"/>
      </w:r>
      <w:r w:rsidR="00F073DD">
        <w:t>16</w:t>
      </w:r>
      <w:r>
        <w:fldChar w:fldCharType="end"/>
      </w:r>
      <w:r>
        <w:rPr>
          <w:lang w:val="en-US"/>
        </w:rPr>
        <w:t xml:space="preserve"> Delete Many Product Data Flow Graph</w:t>
      </w:r>
      <w:bookmarkEnd w:id="608"/>
    </w:p>
    <w:p w14:paraId="22FD6FB4" w14:textId="3F380926" w:rsidR="00DA0895" w:rsidRPr="0018277C" w:rsidRDefault="0018277C" w:rsidP="0018277C">
      <w:pPr>
        <w:rPr>
          <w:rFonts w:eastAsia="Calibri" w:cs="Times New Roman"/>
          <w:b/>
          <w:iCs/>
          <w:noProof/>
          <w:color w:val="000000" w:themeColor="text1"/>
          <w:sz w:val="22"/>
          <w:szCs w:val="18"/>
          <w:lang w:val="en-US"/>
        </w:rPr>
      </w:pPr>
      <w:r>
        <w:rPr>
          <w:lang w:val="en-US"/>
        </w:rPr>
        <w:br w:type="page"/>
      </w:r>
    </w:p>
    <w:p w14:paraId="5D36D381" w14:textId="6692A239" w:rsidR="0018277C" w:rsidRDefault="0018277C" w:rsidP="0018277C">
      <w:pPr>
        <w:pStyle w:val="Caption"/>
        <w:keepNext/>
        <w:jc w:val="center"/>
      </w:pPr>
      <w:bookmarkStart w:id="609" w:name="_Toc153613418"/>
      <w:r>
        <w:lastRenderedPageBreak/>
        <w:t xml:space="preserve">Table </w:t>
      </w:r>
      <w:r>
        <w:fldChar w:fldCharType="begin"/>
      </w:r>
      <w:r>
        <w:instrText xml:space="preserve"> SEQ Table \* ARABIC </w:instrText>
      </w:r>
      <w:r>
        <w:fldChar w:fldCharType="separate"/>
      </w:r>
      <w:r w:rsidR="00B70F4E">
        <w:t>33</w:t>
      </w:r>
      <w:r>
        <w:fldChar w:fldCharType="end"/>
      </w:r>
      <w:r>
        <w:rPr>
          <w:lang w:val="en-US"/>
        </w:rPr>
        <w:t xml:space="preserve"> </w:t>
      </w:r>
      <w:r w:rsidRPr="00707DB4">
        <w:rPr>
          <w:lang w:val="en-US"/>
        </w:rPr>
        <w:t>Delete Many Product Variables Lifecycle</w:t>
      </w:r>
      <w:bookmarkEnd w:id="609"/>
    </w:p>
    <w:tbl>
      <w:tblPr>
        <w:tblStyle w:val="TableGrid"/>
        <w:tblW w:w="0" w:type="auto"/>
        <w:jc w:val="center"/>
        <w:tblLook w:val="04A0" w:firstRow="1" w:lastRow="0" w:firstColumn="1" w:lastColumn="0" w:noHBand="0" w:noVBand="1"/>
      </w:tblPr>
      <w:tblGrid>
        <w:gridCol w:w="780"/>
        <w:gridCol w:w="2282"/>
        <w:gridCol w:w="2278"/>
        <w:gridCol w:w="3676"/>
      </w:tblGrid>
      <w:tr w:rsidR="00DA0895" w14:paraId="5209115D"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659E796C" w14:textId="77777777" w:rsidR="00DA0895" w:rsidRDefault="00DA0895">
            <w:pPr>
              <w:jc w:val="center"/>
              <w:rPr>
                <w:b/>
                <w:bCs/>
                <w:lang w:val="en-US"/>
              </w:rPr>
            </w:pPr>
            <w:r>
              <w:rPr>
                <w:b/>
                <w:bCs/>
                <w:lang w:val="en-US"/>
              </w:rPr>
              <w:t>No.</w:t>
            </w:r>
          </w:p>
        </w:tc>
        <w:tc>
          <w:tcPr>
            <w:tcW w:w="2282" w:type="dxa"/>
            <w:tcBorders>
              <w:top w:val="single" w:sz="4" w:space="0" w:color="auto"/>
              <w:left w:val="single" w:sz="4" w:space="0" w:color="auto"/>
              <w:bottom w:val="single" w:sz="4" w:space="0" w:color="auto"/>
              <w:right w:val="single" w:sz="4" w:space="0" w:color="auto"/>
            </w:tcBorders>
            <w:hideMark/>
          </w:tcPr>
          <w:p w14:paraId="0BA51E5F" w14:textId="77777777" w:rsidR="00DA0895" w:rsidRDefault="00DA0895">
            <w:pPr>
              <w:jc w:val="center"/>
              <w:rPr>
                <w:b/>
                <w:bCs/>
                <w:lang w:val="en-US"/>
              </w:rPr>
            </w:pPr>
            <w:r>
              <w:rPr>
                <w:b/>
                <w:bCs/>
                <w:lang w:val="en-US"/>
              </w:rPr>
              <w:t>Variable</w:t>
            </w:r>
          </w:p>
        </w:tc>
        <w:tc>
          <w:tcPr>
            <w:tcW w:w="2278" w:type="dxa"/>
            <w:tcBorders>
              <w:top w:val="single" w:sz="4" w:space="0" w:color="auto"/>
              <w:left w:val="single" w:sz="4" w:space="0" w:color="auto"/>
              <w:bottom w:val="single" w:sz="4" w:space="0" w:color="auto"/>
              <w:right w:val="single" w:sz="4" w:space="0" w:color="auto"/>
            </w:tcBorders>
            <w:hideMark/>
          </w:tcPr>
          <w:p w14:paraId="588AD8D5" w14:textId="77777777" w:rsidR="00DA0895" w:rsidRDefault="00DA0895">
            <w:pPr>
              <w:ind w:hanging="479"/>
              <w:jc w:val="center"/>
              <w:rPr>
                <w:rFonts w:cs="Times New Roman"/>
                <w:b/>
                <w:bCs/>
                <w:lang w:val="en-US"/>
              </w:rPr>
            </w:pPr>
            <w:r>
              <w:rPr>
                <w:rFonts w:cs="Times New Roman"/>
                <w:b/>
                <w:bCs/>
                <w:lang w:val="en-US"/>
              </w:rPr>
              <w:t>Lifecycle</w:t>
            </w:r>
          </w:p>
        </w:tc>
        <w:tc>
          <w:tcPr>
            <w:tcW w:w="3676" w:type="dxa"/>
            <w:tcBorders>
              <w:top w:val="single" w:sz="4" w:space="0" w:color="auto"/>
              <w:left w:val="single" w:sz="4" w:space="0" w:color="auto"/>
              <w:bottom w:val="single" w:sz="4" w:space="0" w:color="auto"/>
              <w:right w:val="single" w:sz="4" w:space="0" w:color="auto"/>
            </w:tcBorders>
            <w:hideMark/>
          </w:tcPr>
          <w:p w14:paraId="61AD57AA" w14:textId="77777777" w:rsidR="00DA0895" w:rsidRDefault="00DA0895">
            <w:pPr>
              <w:jc w:val="center"/>
              <w:rPr>
                <w:b/>
                <w:bCs/>
                <w:lang w:val="en-US"/>
              </w:rPr>
            </w:pPr>
            <w:r>
              <w:rPr>
                <w:b/>
                <w:bCs/>
                <w:lang w:val="en-US"/>
              </w:rPr>
              <w:t>Conclusion</w:t>
            </w:r>
          </w:p>
        </w:tc>
      </w:tr>
      <w:tr w:rsidR="00DA0895" w14:paraId="67A7ECDA"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40EBF93F" w14:textId="77777777" w:rsidR="00DA0895" w:rsidRDefault="00DA0895">
            <w:pPr>
              <w:jc w:val="center"/>
              <w:rPr>
                <w:lang w:val="en-US"/>
              </w:rPr>
            </w:pPr>
            <w:r>
              <w:rPr>
                <w:lang w:val="en-US"/>
              </w:rPr>
              <w:t>1</w:t>
            </w:r>
          </w:p>
        </w:tc>
        <w:tc>
          <w:tcPr>
            <w:tcW w:w="2282" w:type="dxa"/>
            <w:tcBorders>
              <w:top w:val="single" w:sz="4" w:space="0" w:color="auto"/>
              <w:left w:val="single" w:sz="4" w:space="0" w:color="auto"/>
              <w:bottom w:val="single" w:sz="4" w:space="0" w:color="auto"/>
              <w:right w:val="single" w:sz="4" w:space="0" w:color="auto"/>
            </w:tcBorders>
            <w:hideMark/>
          </w:tcPr>
          <w:p w14:paraId="37C5C545" w14:textId="77777777" w:rsidR="00DA0895" w:rsidRDefault="00DA0895">
            <w:pPr>
              <w:rPr>
                <w:lang w:val="en-US"/>
              </w:rPr>
            </w:pPr>
            <w:r>
              <w:rPr>
                <w:lang w:val="en-US"/>
              </w:rPr>
              <w:t>ids</w:t>
            </w:r>
          </w:p>
        </w:tc>
        <w:tc>
          <w:tcPr>
            <w:tcW w:w="2278" w:type="dxa"/>
            <w:tcBorders>
              <w:top w:val="single" w:sz="4" w:space="0" w:color="auto"/>
              <w:left w:val="single" w:sz="4" w:space="0" w:color="auto"/>
              <w:bottom w:val="single" w:sz="4" w:space="0" w:color="auto"/>
              <w:right w:val="single" w:sz="4" w:space="0" w:color="auto"/>
            </w:tcBorders>
            <w:hideMark/>
          </w:tcPr>
          <w:p w14:paraId="392DCAAC" w14:textId="77777777" w:rsidR="00DA0895" w:rsidRDefault="00DA0895" w:rsidP="00DA0895">
            <w:pPr>
              <w:pStyle w:val="ListParagraph"/>
              <w:numPr>
                <w:ilvl w:val="0"/>
                <w:numId w:val="103"/>
              </w:numPr>
              <w:spacing w:line="360" w:lineRule="auto"/>
              <w:ind w:left="240" w:hanging="270"/>
              <w:rPr>
                <w:rFonts w:cs="Times New Roman"/>
                <w:bCs/>
                <w:szCs w:val="26"/>
                <w:lang w:val="en-US"/>
              </w:rPr>
            </w:pPr>
            <w:r>
              <w:rPr>
                <w:rFonts w:cs="Times New Roman"/>
                <w:bCs/>
                <w:szCs w:val="26"/>
                <w:lang w:val="en-US"/>
              </w:rPr>
              <w:t>~duk</w:t>
            </w:r>
          </w:p>
          <w:p w14:paraId="2CC503D3" w14:textId="77777777" w:rsidR="00DA0895" w:rsidRDefault="00DA0895" w:rsidP="00DA0895">
            <w:pPr>
              <w:pStyle w:val="ListParagraph"/>
              <w:numPr>
                <w:ilvl w:val="0"/>
                <w:numId w:val="103"/>
              </w:numPr>
              <w:spacing w:line="360" w:lineRule="auto"/>
              <w:ind w:left="240" w:hanging="270"/>
              <w:rPr>
                <w:rFonts w:cs="Times New Roman"/>
                <w:bCs/>
                <w:szCs w:val="26"/>
                <w:lang w:val="en-US"/>
              </w:rPr>
            </w:pPr>
            <w:r>
              <w:rPr>
                <w:rFonts w:cs="Times New Roman"/>
                <w:bCs/>
                <w:szCs w:val="26"/>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1D30793D" w14:textId="77777777" w:rsidR="00DA0895" w:rsidRDefault="00DA0895">
            <w:pPr>
              <w:rPr>
                <w:lang w:val="en-US"/>
              </w:rPr>
            </w:pPr>
            <w:r>
              <w:rPr>
                <w:lang w:val="en-US"/>
              </w:rPr>
              <w:t>All 2 scenarios above do not contain any abnormal activity pairs.</w:t>
            </w:r>
          </w:p>
        </w:tc>
      </w:tr>
      <w:tr w:rsidR="00DA0895" w14:paraId="13043695"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30366347" w14:textId="77777777" w:rsidR="00DA0895" w:rsidRDefault="00DA0895">
            <w:pPr>
              <w:jc w:val="center"/>
              <w:rPr>
                <w:lang w:val="en-US"/>
              </w:rPr>
            </w:pPr>
            <w:r>
              <w:rPr>
                <w:lang w:val="en-US"/>
              </w:rPr>
              <w:t>2</w:t>
            </w:r>
          </w:p>
        </w:tc>
        <w:tc>
          <w:tcPr>
            <w:tcW w:w="2282" w:type="dxa"/>
            <w:tcBorders>
              <w:top w:val="single" w:sz="4" w:space="0" w:color="auto"/>
              <w:left w:val="single" w:sz="4" w:space="0" w:color="auto"/>
              <w:bottom w:val="single" w:sz="4" w:space="0" w:color="auto"/>
              <w:right w:val="single" w:sz="4" w:space="0" w:color="auto"/>
            </w:tcBorders>
            <w:hideMark/>
          </w:tcPr>
          <w:p w14:paraId="318B6CD7" w14:textId="77777777" w:rsidR="00DA0895" w:rsidRDefault="00DA0895">
            <w:pPr>
              <w:rPr>
                <w:lang w:val="en-US"/>
              </w:rPr>
            </w:pPr>
            <w:r>
              <w:rPr>
                <w:lang w:val="en-US"/>
              </w:rPr>
              <w:t>resolve</w:t>
            </w:r>
          </w:p>
        </w:tc>
        <w:tc>
          <w:tcPr>
            <w:tcW w:w="2278" w:type="dxa"/>
            <w:tcBorders>
              <w:top w:val="single" w:sz="4" w:space="0" w:color="auto"/>
              <w:left w:val="single" w:sz="4" w:space="0" w:color="auto"/>
              <w:bottom w:val="single" w:sz="4" w:space="0" w:color="auto"/>
              <w:right w:val="single" w:sz="4" w:space="0" w:color="auto"/>
            </w:tcBorders>
            <w:hideMark/>
          </w:tcPr>
          <w:p w14:paraId="4CDB49F9" w14:textId="77777777" w:rsidR="00DA0895" w:rsidRDefault="00DA0895" w:rsidP="00DA0895">
            <w:pPr>
              <w:pStyle w:val="ListParagraph"/>
              <w:numPr>
                <w:ilvl w:val="0"/>
                <w:numId w:val="104"/>
              </w:numPr>
              <w:spacing w:after="160" w:line="360" w:lineRule="auto"/>
              <w:ind w:left="240" w:hanging="270"/>
              <w:rPr>
                <w:rFonts w:cs="Times New Roman"/>
                <w:bCs/>
                <w:szCs w:val="26"/>
                <w:lang w:val="en-US"/>
              </w:rPr>
            </w:pPr>
            <w:r>
              <w:rPr>
                <w:rFonts w:cs="Times New Roman"/>
                <w:bCs/>
                <w:szCs w:val="26"/>
                <w:lang w:val="en-US"/>
              </w:rPr>
              <w:t>~duk</w:t>
            </w:r>
          </w:p>
          <w:p w14:paraId="13B1B571" w14:textId="77777777" w:rsidR="00DA0895" w:rsidRDefault="00DA0895" w:rsidP="00DA0895">
            <w:pPr>
              <w:pStyle w:val="ListParagraph"/>
              <w:numPr>
                <w:ilvl w:val="0"/>
                <w:numId w:val="104"/>
              </w:numPr>
              <w:spacing w:line="360" w:lineRule="auto"/>
              <w:ind w:left="240" w:hanging="270"/>
              <w:rPr>
                <w:rFonts w:cs="Times New Roman"/>
                <w:bCs/>
                <w:szCs w:val="26"/>
                <w:lang w:val="en-US"/>
              </w:rPr>
            </w:pPr>
            <w:r>
              <w:rPr>
                <w:rFonts w:cs="Times New Roman"/>
                <w:bCs/>
                <w:szCs w:val="26"/>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238A7DAE" w14:textId="77777777" w:rsidR="00DA0895" w:rsidRDefault="00DA0895">
            <w:pPr>
              <w:rPr>
                <w:lang w:val="en-US"/>
              </w:rPr>
            </w:pPr>
            <w:r>
              <w:rPr>
                <w:lang w:val="en-US"/>
              </w:rPr>
              <w:t>All 2 scenarios above do not contain any abnormal activity pairs.</w:t>
            </w:r>
          </w:p>
        </w:tc>
      </w:tr>
      <w:tr w:rsidR="00DA0895" w14:paraId="31978ADC"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23AEB8B7" w14:textId="77777777" w:rsidR="00DA0895" w:rsidRDefault="00DA0895">
            <w:pPr>
              <w:jc w:val="center"/>
              <w:rPr>
                <w:lang w:val="en-US"/>
              </w:rPr>
            </w:pPr>
            <w:r>
              <w:rPr>
                <w:lang w:val="en-US"/>
              </w:rPr>
              <w:t>3</w:t>
            </w:r>
          </w:p>
        </w:tc>
        <w:tc>
          <w:tcPr>
            <w:tcW w:w="2282" w:type="dxa"/>
            <w:tcBorders>
              <w:top w:val="single" w:sz="4" w:space="0" w:color="auto"/>
              <w:left w:val="single" w:sz="4" w:space="0" w:color="auto"/>
              <w:bottom w:val="single" w:sz="4" w:space="0" w:color="auto"/>
              <w:right w:val="single" w:sz="4" w:space="0" w:color="auto"/>
            </w:tcBorders>
            <w:hideMark/>
          </w:tcPr>
          <w:p w14:paraId="00F0FC02" w14:textId="77777777" w:rsidR="00DA0895" w:rsidRDefault="00DA0895">
            <w:pPr>
              <w:rPr>
                <w:lang w:val="en-US"/>
              </w:rPr>
            </w:pPr>
            <w:r>
              <w:rPr>
                <w:lang w:val="en-US"/>
              </w:rPr>
              <w:t>reject</w:t>
            </w:r>
          </w:p>
        </w:tc>
        <w:tc>
          <w:tcPr>
            <w:tcW w:w="2278" w:type="dxa"/>
            <w:tcBorders>
              <w:top w:val="single" w:sz="4" w:space="0" w:color="auto"/>
              <w:left w:val="single" w:sz="4" w:space="0" w:color="auto"/>
              <w:bottom w:val="single" w:sz="4" w:space="0" w:color="auto"/>
              <w:right w:val="single" w:sz="4" w:space="0" w:color="auto"/>
            </w:tcBorders>
            <w:hideMark/>
          </w:tcPr>
          <w:p w14:paraId="38007CB1" w14:textId="77777777" w:rsidR="00DA0895" w:rsidRDefault="00DA0895" w:rsidP="00DA0895">
            <w:pPr>
              <w:pStyle w:val="ListParagraph"/>
              <w:numPr>
                <w:ilvl w:val="0"/>
                <w:numId w:val="105"/>
              </w:numPr>
              <w:spacing w:line="360" w:lineRule="auto"/>
              <w:ind w:left="240" w:hanging="270"/>
              <w:rPr>
                <w:rFonts w:cs="Times New Roman"/>
                <w:bCs/>
                <w:szCs w:val="26"/>
                <w:lang w:val="en-US"/>
              </w:rPr>
            </w:pPr>
            <w:r>
              <w:rPr>
                <w:rFonts w:cs="Times New Roman"/>
                <w:bCs/>
                <w:szCs w:val="26"/>
                <w:lang w:val="en-US"/>
              </w:rPr>
              <w:t>~dk</w:t>
            </w:r>
          </w:p>
          <w:p w14:paraId="05BC7357" w14:textId="77777777" w:rsidR="00DA0895" w:rsidRDefault="00DA0895" w:rsidP="00DA0895">
            <w:pPr>
              <w:pStyle w:val="ListParagraph"/>
              <w:numPr>
                <w:ilvl w:val="0"/>
                <w:numId w:val="105"/>
              </w:numPr>
              <w:spacing w:line="360" w:lineRule="auto"/>
              <w:ind w:left="240" w:hanging="270"/>
              <w:rPr>
                <w:rFonts w:cs="Times New Roman"/>
                <w:bCs/>
                <w:szCs w:val="26"/>
                <w:lang w:val="en-US"/>
              </w:rPr>
            </w:pPr>
            <w:r>
              <w:rPr>
                <w:rFonts w:cs="Times New Roman"/>
                <w:bCs/>
                <w:szCs w:val="26"/>
                <w:lang w:val="en-US"/>
              </w:rPr>
              <w:t>~ddk</w:t>
            </w:r>
          </w:p>
        </w:tc>
        <w:tc>
          <w:tcPr>
            <w:tcW w:w="3676" w:type="dxa"/>
            <w:tcBorders>
              <w:top w:val="single" w:sz="4" w:space="0" w:color="auto"/>
              <w:left w:val="single" w:sz="4" w:space="0" w:color="auto"/>
              <w:bottom w:val="single" w:sz="4" w:space="0" w:color="auto"/>
              <w:right w:val="single" w:sz="4" w:space="0" w:color="auto"/>
            </w:tcBorders>
            <w:hideMark/>
          </w:tcPr>
          <w:p w14:paraId="29A171CD" w14:textId="77777777" w:rsidR="00DA0895" w:rsidRDefault="00DA0895">
            <w:pPr>
              <w:rPr>
                <w:lang w:val="en-US"/>
              </w:rPr>
            </w:pPr>
            <w:r>
              <w:rPr>
                <w:lang w:val="en-US"/>
              </w:rPr>
              <w:t>All 2 scenarios above do not contain any abnormal activity pairs.</w:t>
            </w:r>
          </w:p>
        </w:tc>
      </w:tr>
      <w:tr w:rsidR="00DA0895" w14:paraId="7881ACE3"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1DB6D50B" w14:textId="77777777" w:rsidR="00DA0895" w:rsidRDefault="00DA0895">
            <w:pPr>
              <w:jc w:val="center"/>
              <w:rPr>
                <w:lang w:val="en-US"/>
              </w:rPr>
            </w:pPr>
            <w:r>
              <w:rPr>
                <w:lang w:val="en-US"/>
              </w:rPr>
              <w:t>4</w:t>
            </w:r>
          </w:p>
        </w:tc>
        <w:tc>
          <w:tcPr>
            <w:tcW w:w="2282" w:type="dxa"/>
            <w:tcBorders>
              <w:top w:val="single" w:sz="4" w:space="0" w:color="auto"/>
              <w:left w:val="single" w:sz="4" w:space="0" w:color="auto"/>
              <w:bottom w:val="single" w:sz="4" w:space="0" w:color="auto"/>
              <w:right w:val="single" w:sz="4" w:space="0" w:color="auto"/>
            </w:tcBorders>
            <w:hideMark/>
          </w:tcPr>
          <w:p w14:paraId="0A17C68A" w14:textId="77777777" w:rsidR="00DA0895" w:rsidRDefault="00DA0895">
            <w:pPr>
              <w:rPr>
                <w:lang w:val="en-US"/>
              </w:rPr>
            </w:pPr>
            <w:r>
              <w:rPr>
                <w:lang w:val="en-US"/>
              </w:rPr>
              <w:t>e</w:t>
            </w:r>
          </w:p>
        </w:tc>
        <w:tc>
          <w:tcPr>
            <w:tcW w:w="2278" w:type="dxa"/>
            <w:tcBorders>
              <w:top w:val="single" w:sz="4" w:space="0" w:color="auto"/>
              <w:left w:val="single" w:sz="4" w:space="0" w:color="auto"/>
              <w:bottom w:val="single" w:sz="4" w:space="0" w:color="auto"/>
              <w:right w:val="single" w:sz="4" w:space="0" w:color="auto"/>
            </w:tcBorders>
          </w:tcPr>
          <w:p w14:paraId="4D2850CF" w14:textId="77777777" w:rsidR="00DA0895" w:rsidRDefault="00DA0895" w:rsidP="00DA0895">
            <w:pPr>
              <w:pStyle w:val="ListParagraph"/>
              <w:numPr>
                <w:ilvl w:val="0"/>
                <w:numId w:val="106"/>
              </w:numPr>
              <w:spacing w:line="360" w:lineRule="auto"/>
              <w:ind w:left="240" w:hanging="270"/>
              <w:rPr>
                <w:rFonts w:cs="Times New Roman"/>
                <w:bCs/>
                <w:szCs w:val="26"/>
                <w:lang w:val="en-US"/>
              </w:rPr>
            </w:pPr>
          </w:p>
          <w:p w14:paraId="1EB0E347" w14:textId="77777777" w:rsidR="00DA0895" w:rsidRDefault="00DA0895" w:rsidP="00DA0895">
            <w:pPr>
              <w:pStyle w:val="ListParagraph"/>
              <w:numPr>
                <w:ilvl w:val="0"/>
                <w:numId w:val="106"/>
              </w:numPr>
              <w:spacing w:line="360" w:lineRule="auto"/>
              <w:ind w:left="240" w:hanging="270"/>
              <w:rPr>
                <w:rFonts w:cs="Times New Roman"/>
                <w:bCs/>
                <w:szCs w:val="26"/>
                <w:lang w:val="en-US"/>
              </w:rPr>
            </w:pPr>
            <w:r>
              <w:rPr>
                <w:rFonts w:cs="Times New Roman"/>
                <w:bCs/>
                <w:szCs w:val="26"/>
                <w:lang w:val="en-US"/>
              </w:rPr>
              <w:t>~duk</w:t>
            </w:r>
          </w:p>
        </w:tc>
        <w:tc>
          <w:tcPr>
            <w:tcW w:w="3676" w:type="dxa"/>
            <w:tcBorders>
              <w:top w:val="single" w:sz="4" w:space="0" w:color="auto"/>
              <w:left w:val="single" w:sz="4" w:space="0" w:color="auto"/>
              <w:bottom w:val="single" w:sz="4" w:space="0" w:color="auto"/>
              <w:right w:val="single" w:sz="4" w:space="0" w:color="auto"/>
            </w:tcBorders>
            <w:hideMark/>
          </w:tcPr>
          <w:p w14:paraId="030BD89D" w14:textId="77777777" w:rsidR="00DA0895" w:rsidRDefault="00DA0895">
            <w:pPr>
              <w:keepNext/>
              <w:rPr>
                <w:lang w:val="en-US"/>
              </w:rPr>
            </w:pPr>
            <w:r>
              <w:rPr>
                <w:lang w:val="en-US"/>
              </w:rPr>
              <w:t>All 2 scenarios above do not contain any abnormal activity pairs.</w:t>
            </w:r>
          </w:p>
        </w:tc>
      </w:tr>
    </w:tbl>
    <w:p w14:paraId="24907DEF" w14:textId="77777777" w:rsidR="00DA0895" w:rsidRDefault="00DA0895" w:rsidP="00DA0895">
      <w:pPr>
        <w:pStyle w:val="Heading3"/>
      </w:pPr>
      <w:bookmarkStart w:id="610" w:name="_Toc153613308"/>
      <w:r>
        <w:t>5.1.6 Get All Type Product Function</w:t>
      </w:r>
      <w:bookmarkEnd w:id="610"/>
    </w:p>
    <w:p w14:paraId="563C093F"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F97583"/>
          <w:sz w:val="21"/>
          <w:szCs w:val="21"/>
        </w:rPr>
        <w:t>const</w:t>
      </w: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getAllType</w:t>
      </w: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w:t>
      </w:r>
      <w:r>
        <w:rPr>
          <w:rFonts w:ascii="Consolas" w:eastAsia="Times New Roman" w:hAnsi="Consolas" w:cs="Times New Roman"/>
          <w:color w:val="E1E4E8"/>
          <w:sz w:val="21"/>
          <w:szCs w:val="21"/>
        </w:rPr>
        <w:t xml:space="preserve"> () </w:t>
      </w:r>
      <w:r>
        <w:rPr>
          <w:rFonts w:ascii="Consolas" w:eastAsia="Times New Roman" w:hAnsi="Consolas" w:cs="Times New Roman"/>
          <w:color w:val="F97583"/>
          <w:sz w:val="21"/>
          <w:szCs w:val="21"/>
        </w:rPr>
        <w:t>=&gt;</w:t>
      </w:r>
      <w:r>
        <w:rPr>
          <w:rFonts w:ascii="Consolas" w:eastAsia="Times New Roman" w:hAnsi="Consolas" w:cs="Times New Roman"/>
          <w:color w:val="E1E4E8"/>
          <w:sz w:val="21"/>
          <w:szCs w:val="21"/>
        </w:rPr>
        <w:t xml:space="preserve"> {</w:t>
      </w:r>
    </w:p>
    <w:p w14:paraId="583BA468"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return</w:t>
      </w: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new</w:t>
      </w:r>
      <w:r>
        <w:rPr>
          <w:rFonts w:ascii="Consolas" w:eastAsia="Times New Roman" w:hAnsi="Consolas" w:cs="Times New Roman"/>
          <w:color w:val="E1E4E8"/>
          <w:sz w:val="21"/>
          <w:szCs w:val="21"/>
        </w:rPr>
        <w:t xml:space="preserve"> </w:t>
      </w:r>
      <w:r>
        <w:rPr>
          <w:rFonts w:ascii="Consolas" w:eastAsia="Times New Roman" w:hAnsi="Consolas" w:cs="Times New Roman"/>
          <w:color w:val="79B8FF"/>
          <w:sz w:val="21"/>
          <w:szCs w:val="21"/>
        </w:rPr>
        <w:t>Promise</w:t>
      </w:r>
      <w:r>
        <w:rPr>
          <w:rFonts w:ascii="Consolas" w:eastAsia="Times New Roman" w:hAnsi="Consolas" w:cs="Times New Roman"/>
          <w:color w:val="E1E4E8"/>
          <w:sz w:val="21"/>
          <w:szCs w:val="21"/>
        </w:rPr>
        <w:t>(</w:t>
      </w:r>
      <w:r>
        <w:rPr>
          <w:rFonts w:ascii="Consolas" w:eastAsia="Times New Roman" w:hAnsi="Consolas" w:cs="Times New Roman"/>
          <w:color w:val="F97583"/>
          <w:sz w:val="21"/>
          <w:szCs w:val="21"/>
        </w:rPr>
        <w:t>async</w:t>
      </w: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resolve</w:t>
      </w: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reject</w:t>
      </w: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=&gt;</w:t>
      </w:r>
      <w:r>
        <w:rPr>
          <w:rFonts w:ascii="Consolas" w:eastAsia="Times New Roman" w:hAnsi="Consolas" w:cs="Times New Roman"/>
          <w:color w:val="E1E4E8"/>
          <w:sz w:val="21"/>
          <w:szCs w:val="21"/>
        </w:rPr>
        <w:t xml:space="preserve"> {         </w:t>
      </w:r>
      <w:r>
        <w:rPr>
          <w:rFonts w:ascii="Consolas" w:eastAsia="Times New Roman" w:hAnsi="Consolas" w:cs="Times New Roman"/>
          <w:color w:val="FFFFFF" w:themeColor="background1"/>
          <w:sz w:val="21"/>
          <w:szCs w:val="21"/>
        </w:rPr>
        <w:t>(1)</w:t>
      </w:r>
    </w:p>
    <w:p w14:paraId="031F008D"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try</w:t>
      </w:r>
      <w:r>
        <w:rPr>
          <w:rFonts w:ascii="Consolas" w:eastAsia="Times New Roman" w:hAnsi="Consolas" w:cs="Times New Roman"/>
          <w:color w:val="E1E4E8"/>
          <w:sz w:val="21"/>
          <w:szCs w:val="21"/>
        </w:rPr>
        <w:t xml:space="preserve"> {                                               </w:t>
      </w:r>
      <w:r>
        <w:rPr>
          <w:rFonts w:ascii="Consolas" w:eastAsia="Times New Roman" w:hAnsi="Consolas" w:cs="Times New Roman"/>
          <w:color w:val="FFFFFF" w:themeColor="background1"/>
          <w:sz w:val="21"/>
          <w:szCs w:val="21"/>
        </w:rPr>
        <w:t>(2)</w:t>
      </w:r>
    </w:p>
    <w:p w14:paraId="5764E1BC"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const</w:t>
      </w:r>
      <w:r>
        <w:rPr>
          <w:rFonts w:ascii="Consolas" w:eastAsia="Times New Roman" w:hAnsi="Consolas" w:cs="Times New Roman"/>
          <w:color w:val="E1E4E8"/>
          <w:sz w:val="21"/>
          <w:szCs w:val="21"/>
        </w:rPr>
        <w:t xml:space="preserve"> </w:t>
      </w:r>
      <w:r>
        <w:rPr>
          <w:rFonts w:ascii="Consolas" w:eastAsia="Times New Roman" w:hAnsi="Consolas" w:cs="Times New Roman"/>
          <w:color w:val="79B8FF"/>
          <w:sz w:val="21"/>
          <w:szCs w:val="21"/>
        </w:rPr>
        <w:t>allType</w:t>
      </w: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w:t>
      </w:r>
      <w:r>
        <w:rPr>
          <w:rFonts w:ascii="Consolas" w:eastAsia="Times New Roman" w:hAnsi="Consolas" w:cs="Times New Roman"/>
          <w:color w:val="E1E4E8"/>
          <w:sz w:val="21"/>
          <w:szCs w:val="21"/>
        </w:rPr>
        <w:t xml:space="preserve"> </w:t>
      </w:r>
      <w:r>
        <w:rPr>
          <w:rFonts w:ascii="Consolas" w:eastAsia="Times New Roman" w:hAnsi="Consolas" w:cs="Times New Roman"/>
          <w:color w:val="F97583"/>
          <w:sz w:val="21"/>
          <w:szCs w:val="21"/>
        </w:rPr>
        <w:t>await</w:t>
      </w: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Product</w:t>
      </w:r>
      <w:r>
        <w:rPr>
          <w:rFonts w:ascii="Consolas" w:eastAsia="Times New Roman" w:hAnsi="Consolas" w:cs="Times New Roman"/>
          <w:color w:val="F97583"/>
          <w:sz w:val="21"/>
          <w:szCs w:val="21"/>
        </w:rPr>
        <w:t>.</w:t>
      </w:r>
      <w:r>
        <w:rPr>
          <w:rFonts w:ascii="Consolas" w:eastAsia="Times New Roman" w:hAnsi="Consolas" w:cs="Times New Roman"/>
          <w:color w:val="B392F0"/>
          <w:sz w:val="21"/>
          <w:szCs w:val="21"/>
        </w:rPr>
        <w:t>distinct</w:t>
      </w:r>
      <w:r>
        <w:rPr>
          <w:rFonts w:ascii="Consolas" w:eastAsia="Times New Roman" w:hAnsi="Consolas" w:cs="Times New Roman"/>
          <w:color w:val="E1E4E8"/>
          <w:sz w:val="21"/>
          <w:szCs w:val="21"/>
        </w:rPr>
        <w:t>(</w:t>
      </w:r>
      <w:r>
        <w:rPr>
          <w:rFonts w:ascii="Consolas" w:eastAsia="Times New Roman" w:hAnsi="Consolas" w:cs="Times New Roman"/>
          <w:color w:val="9ECBFF"/>
          <w:sz w:val="21"/>
          <w:szCs w:val="21"/>
        </w:rPr>
        <w:t>'type'</w:t>
      </w:r>
      <w:r>
        <w:rPr>
          <w:rFonts w:ascii="Consolas" w:eastAsia="Times New Roman" w:hAnsi="Consolas" w:cs="Times New Roman"/>
          <w:color w:val="E1E4E8"/>
          <w:sz w:val="21"/>
          <w:szCs w:val="21"/>
        </w:rPr>
        <w:t>)  </w:t>
      </w:r>
      <w:r>
        <w:rPr>
          <w:rFonts w:ascii="Consolas" w:eastAsia="Times New Roman" w:hAnsi="Consolas" w:cs="Times New Roman"/>
          <w:color w:val="FFFFFF" w:themeColor="background1"/>
          <w:sz w:val="21"/>
          <w:szCs w:val="21"/>
        </w:rPr>
        <w:t>(3)</w:t>
      </w:r>
    </w:p>
    <w:p w14:paraId="5434D233"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resolve</w:t>
      </w:r>
      <w:r>
        <w:rPr>
          <w:rFonts w:ascii="Consolas" w:eastAsia="Times New Roman" w:hAnsi="Consolas" w:cs="Times New Roman"/>
          <w:color w:val="E1E4E8"/>
          <w:sz w:val="21"/>
          <w:szCs w:val="21"/>
        </w:rPr>
        <w:t>({</w:t>
      </w:r>
    </w:p>
    <w:p w14:paraId="0970C466"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status: </w:t>
      </w:r>
      <w:r>
        <w:rPr>
          <w:rFonts w:ascii="Consolas" w:eastAsia="Times New Roman" w:hAnsi="Consolas" w:cs="Times New Roman"/>
          <w:color w:val="9ECBFF"/>
          <w:sz w:val="21"/>
          <w:szCs w:val="21"/>
        </w:rPr>
        <w:t>'OK'</w:t>
      </w:r>
      <w:r>
        <w:rPr>
          <w:rFonts w:ascii="Consolas" w:eastAsia="Times New Roman" w:hAnsi="Consolas" w:cs="Times New Roman"/>
          <w:color w:val="E1E4E8"/>
          <w:sz w:val="21"/>
          <w:szCs w:val="21"/>
        </w:rPr>
        <w:t>,</w:t>
      </w:r>
    </w:p>
    <w:p w14:paraId="462B36AD"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message: </w:t>
      </w:r>
      <w:r>
        <w:rPr>
          <w:rFonts w:ascii="Consolas" w:eastAsia="Times New Roman" w:hAnsi="Consolas" w:cs="Times New Roman"/>
          <w:color w:val="9ECBFF"/>
          <w:sz w:val="21"/>
          <w:szCs w:val="21"/>
        </w:rPr>
        <w:t>'Success'</w:t>
      </w:r>
      <w:r>
        <w:rPr>
          <w:rFonts w:ascii="Consolas" w:eastAsia="Times New Roman" w:hAnsi="Consolas" w:cs="Times New Roman"/>
          <w:color w:val="E1E4E8"/>
          <w:sz w:val="21"/>
          <w:szCs w:val="21"/>
        </w:rPr>
        <w:t>,</w:t>
      </w:r>
    </w:p>
    <w:p w14:paraId="02DD587A"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data: </w:t>
      </w:r>
      <w:r>
        <w:rPr>
          <w:rFonts w:ascii="Consolas" w:eastAsia="Times New Roman" w:hAnsi="Consolas" w:cs="Times New Roman"/>
          <w:color w:val="79B8FF"/>
          <w:sz w:val="21"/>
          <w:szCs w:val="21"/>
        </w:rPr>
        <w:t>allType</w:t>
      </w:r>
      <w:r>
        <w:rPr>
          <w:rFonts w:ascii="Consolas" w:eastAsia="Times New Roman" w:hAnsi="Consolas" w:cs="Times New Roman"/>
          <w:color w:val="E1E4E8"/>
          <w:sz w:val="21"/>
          <w:szCs w:val="21"/>
        </w:rPr>
        <w:t>,</w:t>
      </w:r>
    </w:p>
    <w:p w14:paraId="0097FAB2"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                                              </w:t>
      </w:r>
      <w:r>
        <w:rPr>
          <w:rFonts w:ascii="Consolas" w:eastAsia="Times New Roman" w:hAnsi="Consolas" w:cs="Times New Roman"/>
          <w:color w:val="FFFFFF" w:themeColor="background1"/>
          <w:sz w:val="21"/>
          <w:szCs w:val="21"/>
        </w:rPr>
        <w:t>(4)</w:t>
      </w:r>
    </w:p>
    <w:p w14:paraId="61791EE2"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 </w:t>
      </w:r>
      <w:r>
        <w:rPr>
          <w:rFonts w:ascii="Consolas" w:eastAsia="Times New Roman" w:hAnsi="Consolas" w:cs="Times New Roman"/>
          <w:color w:val="F97583"/>
          <w:sz w:val="21"/>
          <w:szCs w:val="21"/>
        </w:rPr>
        <w:t>catch</w:t>
      </w:r>
      <w:r>
        <w:rPr>
          <w:rFonts w:ascii="Consolas" w:eastAsia="Times New Roman" w:hAnsi="Consolas" w:cs="Times New Roman"/>
          <w:color w:val="E1E4E8"/>
          <w:sz w:val="21"/>
          <w:szCs w:val="21"/>
        </w:rPr>
        <w:t xml:space="preserve"> (e) </w:t>
      </w:r>
      <w:r>
        <w:rPr>
          <w:rFonts w:ascii="Consolas" w:eastAsia="Times New Roman" w:hAnsi="Consolas" w:cs="Times New Roman"/>
          <w:color w:val="E1E4E8"/>
          <w:sz w:val="21"/>
          <w:szCs w:val="21"/>
        </w:rPr>
        <w:tab/>
      </w:r>
      <w:r>
        <w:rPr>
          <w:rFonts w:ascii="Consolas" w:eastAsia="Times New Roman" w:hAnsi="Consolas" w:cs="Times New Roman"/>
          <w:color w:val="E1E4E8"/>
          <w:sz w:val="21"/>
          <w:szCs w:val="21"/>
        </w:rPr>
        <w:tab/>
      </w:r>
      <w:r>
        <w:rPr>
          <w:rFonts w:ascii="Consolas" w:eastAsia="Times New Roman" w:hAnsi="Consolas" w:cs="Times New Roman"/>
          <w:color w:val="E1E4E8"/>
          <w:sz w:val="21"/>
          <w:szCs w:val="21"/>
        </w:rPr>
        <w:tab/>
      </w:r>
      <w:r>
        <w:rPr>
          <w:rFonts w:ascii="Consolas" w:eastAsia="Times New Roman" w:hAnsi="Consolas" w:cs="Times New Roman"/>
          <w:color w:val="E1E4E8"/>
          <w:sz w:val="21"/>
          <w:szCs w:val="21"/>
        </w:rPr>
        <w:tab/>
      </w:r>
      <w:r>
        <w:rPr>
          <w:rFonts w:ascii="Consolas" w:eastAsia="Times New Roman" w:hAnsi="Consolas" w:cs="Times New Roman"/>
          <w:color w:val="E1E4E8"/>
          <w:sz w:val="21"/>
          <w:szCs w:val="21"/>
        </w:rPr>
        <w:tab/>
      </w:r>
      <w:r>
        <w:rPr>
          <w:rFonts w:ascii="Consolas" w:eastAsia="Times New Roman" w:hAnsi="Consolas" w:cs="Times New Roman"/>
          <w:color w:val="E1E4E8"/>
          <w:sz w:val="21"/>
          <w:szCs w:val="21"/>
        </w:rPr>
        <w:tab/>
        <w:t xml:space="preserve">    (5)</w:t>
      </w:r>
    </w:p>
    <w:p w14:paraId="7EA2B8FB" w14:textId="77777777" w:rsidR="00DA0895" w:rsidRDefault="00DA0895" w:rsidP="00DA0895">
      <w:pPr>
        <w:shd w:val="clear" w:color="auto" w:fill="24292E"/>
        <w:spacing w:after="0" w:line="285" w:lineRule="atLeast"/>
        <w:ind w:firstLine="720"/>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                                       </w:t>
      </w:r>
      <w:r>
        <w:rPr>
          <w:rFonts w:ascii="Consolas" w:eastAsia="Times New Roman" w:hAnsi="Consolas" w:cs="Times New Roman"/>
          <w:color w:val="6A737D"/>
          <w:sz w:val="21"/>
          <w:szCs w:val="21"/>
        </w:rPr>
        <w:t xml:space="preserve">                </w:t>
      </w:r>
    </w:p>
    <w:p w14:paraId="439F7011"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xml:space="preserve">            </w:t>
      </w:r>
      <w:r>
        <w:rPr>
          <w:rFonts w:ascii="Consolas" w:eastAsia="Times New Roman" w:hAnsi="Consolas" w:cs="Times New Roman"/>
          <w:color w:val="B392F0"/>
          <w:sz w:val="21"/>
          <w:szCs w:val="21"/>
        </w:rPr>
        <w:t>reject</w:t>
      </w:r>
      <w:r>
        <w:rPr>
          <w:rFonts w:ascii="Consolas" w:eastAsia="Times New Roman" w:hAnsi="Consolas" w:cs="Times New Roman"/>
          <w:color w:val="E1E4E8"/>
          <w:sz w:val="21"/>
          <w:szCs w:val="21"/>
        </w:rPr>
        <w:t xml:space="preserve">(e)                                       </w:t>
      </w:r>
      <w:r>
        <w:rPr>
          <w:rFonts w:ascii="Consolas" w:eastAsia="Times New Roman" w:hAnsi="Consolas" w:cs="Times New Roman"/>
          <w:color w:val="FFFFFF" w:themeColor="background1"/>
          <w:sz w:val="21"/>
          <w:szCs w:val="21"/>
        </w:rPr>
        <w:t>(6)</w:t>
      </w:r>
    </w:p>
    <w:p w14:paraId="569B11D1"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w:t>
      </w:r>
    </w:p>
    <w:p w14:paraId="1607705F"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    })</w:t>
      </w:r>
    </w:p>
    <w:p w14:paraId="366EA023" w14:textId="77777777" w:rsidR="00DA0895" w:rsidRDefault="00DA0895" w:rsidP="00DA0895">
      <w:pPr>
        <w:shd w:val="clear" w:color="auto" w:fill="24292E"/>
        <w:spacing w:after="0" w:line="285" w:lineRule="atLeast"/>
        <w:rPr>
          <w:rFonts w:ascii="Consolas" w:eastAsia="Times New Roman" w:hAnsi="Consolas" w:cs="Times New Roman"/>
          <w:color w:val="E1E4E8"/>
          <w:sz w:val="21"/>
          <w:szCs w:val="21"/>
        </w:rPr>
      </w:pPr>
      <w:r>
        <w:rPr>
          <w:rFonts w:ascii="Consolas" w:eastAsia="Times New Roman" w:hAnsi="Consolas" w:cs="Times New Roman"/>
          <w:color w:val="E1E4E8"/>
          <w:sz w:val="21"/>
          <w:szCs w:val="21"/>
        </w:rPr>
        <w:t>}</w:t>
      </w:r>
    </w:p>
    <w:p w14:paraId="4D023E53" w14:textId="77777777" w:rsidR="00DA0895" w:rsidRDefault="00DA0895" w:rsidP="00DA0895"/>
    <w:p w14:paraId="6A1DC74C" w14:textId="012F1106" w:rsidR="00DA0895" w:rsidRDefault="00DA0895" w:rsidP="00DA0895">
      <w:pPr>
        <w:keepNext/>
        <w:jc w:val="center"/>
      </w:pPr>
      <w:r>
        <w:rPr>
          <w:noProof/>
          <w:sz w:val="28"/>
          <w:szCs w:val="28"/>
        </w:rPr>
        <w:lastRenderedPageBreak/>
        <w:drawing>
          <wp:inline distT="0" distB="0" distL="0" distR="0" wp14:anchorId="5F2A9E8A" wp14:editId="35E083DA">
            <wp:extent cx="1676400" cy="4057650"/>
            <wp:effectExtent l="0" t="0" r="0" b="0"/>
            <wp:docPr id="1645699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400" cy="4057650"/>
                    </a:xfrm>
                    <a:prstGeom prst="rect">
                      <a:avLst/>
                    </a:prstGeom>
                    <a:noFill/>
                    <a:ln>
                      <a:noFill/>
                    </a:ln>
                  </pic:spPr>
                </pic:pic>
              </a:graphicData>
            </a:graphic>
          </wp:inline>
        </w:drawing>
      </w:r>
    </w:p>
    <w:p w14:paraId="1373A3F3" w14:textId="507DDBA0" w:rsidR="00DA0895" w:rsidRDefault="00DA0895" w:rsidP="009A2CAA">
      <w:pPr>
        <w:pStyle w:val="Caption"/>
        <w:jc w:val="center"/>
        <w:rPr>
          <w:lang w:val="en-US"/>
        </w:rPr>
      </w:pPr>
      <w:bookmarkStart w:id="611" w:name="_Toc153613354"/>
      <w:r>
        <w:t xml:space="preserve">Figure </w:t>
      </w:r>
      <w:r>
        <w:fldChar w:fldCharType="begin"/>
      </w:r>
      <w:r>
        <w:instrText xml:space="preserve"> SEQ Figure \* ARABIC </w:instrText>
      </w:r>
      <w:r>
        <w:fldChar w:fldCharType="separate"/>
      </w:r>
      <w:r w:rsidR="00F073DD">
        <w:t>17</w:t>
      </w:r>
      <w:r>
        <w:fldChar w:fldCharType="end"/>
      </w:r>
      <w:r>
        <w:rPr>
          <w:lang w:val="en-US"/>
        </w:rPr>
        <w:t xml:space="preserve"> Get All Types Control Flow Graph</w:t>
      </w:r>
      <w:bookmarkEnd w:id="611"/>
    </w:p>
    <w:p w14:paraId="566565FC" w14:textId="77777777" w:rsidR="00DA0895" w:rsidRDefault="00DA0895" w:rsidP="00DA0895">
      <w:pPr>
        <w:ind w:firstLine="720"/>
        <w:rPr>
          <w:lang w:val="en-US"/>
        </w:rPr>
      </w:pPr>
      <w:r>
        <w:rPr>
          <w:lang w:val="en-US"/>
        </w:rPr>
        <w:t>Cyclomatic complexity = P (decision nodes) + 1 = 1 + 1 = 2</w:t>
      </w:r>
    </w:p>
    <w:p w14:paraId="73B5BC3D" w14:textId="2252F4DA" w:rsidR="0018277C" w:rsidRDefault="0018277C" w:rsidP="0018277C">
      <w:pPr>
        <w:pStyle w:val="Caption"/>
        <w:keepNext/>
        <w:jc w:val="center"/>
      </w:pPr>
      <w:bookmarkStart w:id="612" w:name="_Toc153613419"/>
      <w:r>
        <w:t xml:space="preserve">Table </w:t>
      </w:r>
      <w:r>
        <w:fldChar w:fldCharType="begin"/>
      </w:r>
      <w:r>
        <w:instrText xml:space="preserve"> SEQ Table \* ARABIC </w:instrText>
      </w:r>
      <w:r>
        <w:fldChar w:fldCharType="separate"/>
      </w:r>
      <w:r w:rsidR="00B70F4E">
        <w:t>34</w:t>
      </w:r>
      <w:r>
        <w:fldChar w:fldCharType="end"/>
      </w:r>
      <w:r>
        <w:rPr>
          <w:lang w:val="en-US"/>
        </w:rPr>
        <w:t xml:space="preserve"> </w:t>
      </w:r>
      <w:r w:rsidRPr="00F5609C">
        <w:rPr>
          <w:lang w:val="en-US"/>
        </w:rPr>
        <w:t>Get All Type Test Cases</w:t>
      </w:r>
      <w:bookmarkEnd w:id="612"/>
    </w:p>
    <w:tbl>
      <w:tblPr>
        <w:tblStyle w:val="TableGrid"/>
        <w:tblW w:w="0" w:type="auto"/>
        <w:tblLook w:val="04A0" w:firstRow="1" w:lastRow="0" w:firstColumn="1" w:lastColumn="0" w:noHBand="0" w:noVBand="1"/>
      </w:tblPr>
      <w:tblGrid>
        <w:gridCol w:w="629"/>
        <w:gridCol w:w="1313"/>
        <w:gridCol w:w="2827"/>
        <w:gridCol w:w="4247"/>
      </w:tblGrid>
      <w:tr w:rsidR="00DA0895" w14:paraId="6B774429" w14:textId="77777777" w:rsidTr="0018277C">
        <w:tc>
          <w:tcPr>
            <w:tcW w:w="629" w:type="dxa"/>
            <w:tcBorders>
              <w:top w:val="single" w:sz="4" w:space="0" w:color="auto"/>
              <w:left w:val="single" w:sz="4" w:space="0" w:color="auto"/>
              <w:bottom w:val="single" w:sz="4" w:space="0" w:color="auto"/>
              <w:right w:val="single" w:sz="4" w:space="0" w:color="auto"/>
            </w:tcBorders>
            <w:hideMark/>
          </w:tcPr>
          <w:p w14:paraId="0B06640B" w14:textId="77777777" w:rsidR="00DA0895" w:rsidRDefault="00DA0895">
            <w:pPr>
              <w:jc w:val="center"/>
              <w:rPr>
                <w:b/>
                <w:bCs/>
                <w:sz w:val="28"/>
                <w:szCs w:val="28"/>
              </w:rPr>
            </w:pPr>
            <w:r>
              <w:rPr>
                <w:b/>
                <w:bCs/>
                <w:sz w:val="28"/>
                <w:szCs w:val="28"/>
              </w:rPr>
              <w:t>No.</w:t>
            </w:r>
          </w:p>
        </w:tc>
        <w:tc>
          <w:tcPr>
            <w:tcW w:w="1313" w:type="dxa"/>
            <w:tcBorders>
              <w:top w:val="single" w:sz="4" w:space="0" w:color="auto"/>
              <w:left w:val="single" w:sz="4" w:space="0" w:color="auto"/>
              <w:bottom w:val="single" w:sz="4" w:space="0" w:color="auto"/>
              <w:right w:val="single" w:sz="4" w:space="0" w:color="auto"/>
            </w:tcBorders>
            <w:hideMark/>
          </w:tcPr>
          <w:p w14:paraId="0F38B844" w14:textId="77777777" w:rsidR="00DA0895" w:rsidRDefault="00DA0895">
            <w:pPr>
              <w:jc w:val="center"/>
              <w:rPr>
                <w:b/>
                <w:bCs/>
                <w:sz w:val="28"/>
                <w:szCs w:val="28"/>
              </w:rPr>
            </w:pPr>
            <w:r>
              <w:rPr>
                <w:b/>
                <w:bCs/>
                <w:sz w:val="28"/>
                <w:szCs w:val="28"/>
              </w:rPr>
              <w:t>Flow</w:t>
            </w:r>
          </w:p>
        </w:tc>
        <w:tc>
          <w:tcPr>
            <w:tcW w:w="2827" w:type="dxa"/>
            <w:tcBorders>
              <w:top w:val="single" w:sz="4" w:space="0" w:color="auto"/>
              <w:left w:val="single" w:sz="4" w:space="0" w:color="auto"/>
              <w:bottom w:val="single" w:sz="4" w:space="0" w:color="auto"/>
              <w:right w:val="single" w:sz="4" w:space="0" w:color="auto"/>
            </w:tcBorders>
            <w:hideMark/>
          </w:tcPr>
          <w:p w14:paraId="0E01BA02" w14:textId="77777777" w:rsidR="00DA0895" w:rsidRDefault="00DA0895">
            <w:pPr>
              <w:jc w:val="center"/>
              <w:rPr>
                <w:b/>
                <w:bCs/>
                <w:sz w:val="28"/>
                <w:szCs w:val="28"/>
              </w:rPr>
            </w:pPr>
            <w:r>
              <w:rPr>
                <w:b/>
                <w:bCs/>
                <w:sz w:val="28"/>
                <w:szCs w:val="28"/>
              </w:rPr>
              <w:t>Test Data</w:t>
            </w:r>
          </w:p>
        </w:tc>
        <w:tc>
          <w:tcPr>
            <w:tcW w:w="4247" w:type="dxa"/>
            <w:tcBorders>
              <w:top w:val="single" w:sz="4" w:space="0" w:color="auto"/>
              <w:left w:val="single" w:sz="4" w:space="0" w:color="auto"/>
              <w:bottom w:val="single" w:sz="4" w:space="0" w:color="auto"/>
              <w:right w:val="single" w:sz="4" w:space="0" w:color="auto"/>
            </w:tcBorders>
            <w:hideMark/>
          </w:tcPr>
          <w:p w14:paraId="7349A621" w14:textId="77777777" w:rsidR="00DA0895" w:rsidRDefault="00DA0895">
            <w:pPr>
              <w:jc w:val="center"/>
              <w:rPr>
                <w:b/>
                <w:bCs/>
                <w:sz w:val="28"/>
                <w:szCs w:val="28"/>
              </w:rPr>
            </w:pPr>
            <w:r>
              <w:rPr>
                <w:b/>
                <w:bCs/>
                <w:sz w:val="28"/>
                <w:szCs w:val="28"/>
              </w:rPr>
              <w:t>Expected Value</w:t>
            </w:r>
          </w:p>
        </w:tc>
      </w:tr>
      <w:tr w:rsidR="00DA0895" w14:paraId="308BAA8E" w14:textId="77777777" w:rsidTr="0018277C">
        <w:tc>
          <w:tcPr>
            <w:tcW w:w="629" w:type="dxa"/>
            <w:tcBorders>
              <w:top w:val="single" w:sz="4" w:space="0" w:color="auto"/>
              <w:left w:val="single" w:sz="4" w:space="0" w:color="auto"/>
              <w:bottom w:val="single" w:sz="4" w:space="0" w:color="auto"/>
              <w:right w:val="single" w:sz="4" w:space="0" w:color="auto"/>
            </w:tcBorders>
            <w:hideMark/>
          </w:tcPr>
          <w:p w14:paraId="597EC29E" w14:textId="77777777" w:rsidR="00DA0895" w:rsidRDefault="00DA0895">
            <w:pPr>
              <w:rPr>
                <w:sz w:val="28"/>
                <w:szCs w:val="28"/>
              </w:rPr>
            </w:pPr>
            <w:r>
              <w:rPr>
                <w:sz w:val="28"/>
                <w:szCs w:val="28"/>
              </w:rPr>
              <w:t>1</w:t>
            </w:r>
          </w:p>
        </w:tc>
        <w:tc>
          <w:tcPr>
            <w:tcW w:w="1313" w:type="dxa"/>
            <w:tcBorders>
              <w:top w:val="single" w:sz="4" w:space="0" w:color="auto"/>
              <w:left w:val="single" w:sz="4" w:space="0" w:color="auto"/>
              <w:bottom w:val="single" w:sz="4" w:space="0" w:color="auto"/>
              <w:right w:val="single" w:sz="4" w:space="0" w:color="auto"/>
            </w:tcBorders>
            <w:hideMark/>
          </w:tcPr>
          <w:p w14:paraId="6EFD0CA0" w14:textId="77777777" w:rsidR="00DA0895" w:rsidRDefault="00DA0895">
            <w:pPr>
              <w:rPr>
                <w:sz w:val="28"/>
                <w:szCs w:val="28"/>
              </w:rPr>
            </w:pPr>
            <w:r>
              <w:rPr>
                <w:sz w:val="28"/>
                <w:szCs w:val="28"/>
              </w:rPr>
              <w:t>1-2-3-4</w:t>
            </w:r>
          </w:p>
        </w:tc>
        <w:tc>
          <w:tcPr>
            <w:tcW w:w="2827" w:type="dxa"/>
            <w:tcBorders>
              <w:top w:val="single" w:sz="4" w:space="0" w:color="auto"/>
              <w:left w:val="single" w:sz="4" w:space="0" w:color="auto"/>
              <w:bottom w:val="single" w:sz="4" w:space="0" w:color="auto"/>
              <w:right w:val="single" w:sz="4" w:space="0" w:color="auto"/>
            </w:tcBorders>
          </w:tcPr>
          <w:p w14:paraId="7CDA3F2C" w14:textId="77777777" w:rsidR="00DA0895" w:rsidRDefault="00DA0895">
            <w:pPr>
              <w:rPr>
                <w:sz w:val="28"/>
                <w:szCs w:val="28"/>
              </w:rPr>
            </w:pPr>
          </w:p>
        </w:tc>
        <w:tc>
          <w:tcPr>
            <w:tcW w:w="4247" w:type="dxa"/>
            <w:tcBorders>
              <w:top w:val="single" w:sz="4" w:space="0" w:color="auto"/>
              <w:left w:val="single" w:sz="4" w:space="0" w:color="auto"/>
              <w:bottom w:val="single" w:sz="4" w:space="0" w:color="auto"/>
              <w:right w:val="single" w:sz="4" w:space="0" w:color="auto"/>
            </w:tcBorders>
            <w:hideMark/>
          </w:tcPr>
          <w:p w14:paraId="5BB66E4C" w14:textId="77777777" w:rsidR="00DA0895" w:rsidRDefault="00DA0895">
            <w:pPr>
              <w:ind w:left="720" w:hanging="464"/>
              <w:rPr>
                <w:sz w:val="28"/>
                <w:szCs w:val="28"/>
              </w:rPr>
            </w:pPr>
            <w:r>
              <w:rPr>
                <w:sz w:val="28"/>
                <w:szCs w:val="28"/>
              </w:rPr>
              <w:t>status: ‘OK’</w:t>
            </w:r>
          </w:p>
          <w:p w14:paraId="00B2486F" w14:textId="77777777" w:rsidR="00DA0895" w:rsidRDefault="00DA0895">
            <w:pPr>
              <w:ind w:left="720" w:hanging="464"/>
              <w:rPr>
                <w:sz w:val="28"/>
                <w:szCs w:val="28"/>
              </w:rPr>
            </w:pPr>
            <w:r>
              <w:rPr>
                <w:sz w:val="28"/>
                <w:szCs w:val="28"/>
              </w:rPr>
              <w:t>message: ‘Success’</w:t>
            </w:r>
          </w:p>
          <w:p w14:paraId="5291703D" w14:textId="77777777" w:rsidR="00DA0895" w:rsidRDefault="00DA0895">
            <w:pPr>
              <w:ind w:left="720" w:hanging="464"/>
              <w:rPr>
                <w:sz w:val="28"/>
                <w:szCs w:val="28"/>
              </w:rPr>
            </w:pPr>
            <w:r>
              <w:rPr>
                <w:lang w:val="en-US"/>
              </w:rPr>
              <w:t>data: allType</w:t>
            </w:r>
          </w:p>
        </w:tc>
      </w:tr>
      <w:tr w:rsidR="00DA0895" w14:paraId="1A34BCC4" w14:textId="77777777" w:rsidTr="0018277C">
        <w:tc>
          <w:tcPr>
            <w:tcW w:w="629" w:type="dxa"/>
            <w:tcBorders>
              <w:top w:val="single" w:sz="4" w:space="0" w:color="auto"/>
              <w:left w:val="single" w:sz="4" w:space="0" w:color="auto"/>
              <w:bottom w:val="single" w:sz="4" w:space="0" w:color="auto"/>
              <w:right w:val="single" w:sz="4" w:space="0" w:color="auto"/>
            </w:tcBorders>
            <w:hideMark/>
          </w:tcPr>
          <w:p w14:paraId="791AD915" w14:textId="77777777" w:rsidR="00DA0895" w:rsidRDefault="00DA0895">
            <w:pPr>
              <w:rPr>
                <w:sz w:val="28"/>
                <w:szCs w:val="28"/>
              </w:rPr>
            </w:pPr>
            <w:r>
              <w:rPr>
                <w:sz w:val="28"/>
                <w:szCs w:val="28"/>
              </w:rPr>
              <w:t>2</w:t>
            </w:r>
          </w:p>
        </w:tc>
        <w:tc>
          <w:tcPr>
            <w:tcW w:w="1313" w:type="dxa"/>
            <w:tcBorders>
              <w:top w:val="single" w:sz="4" w:space="0" w:color="auto"/>
              <w:left w:val="single" w:sz="4" w:space="0" w:color="auto"/>
              <w:bottom w:val="single" w:sz="4" w:space="0" w:color="auto"/>
              <w:right w:val="single" w:sz="4" w:space="0" w:color="auto"/>
            </w:tcBorders>
            <w:hideMark/>
          </w:tcPr>
          <w:p w14:paraId="1606F01F" w14:textId="77777777" w:rsidR="00DA0895" w:rsidRDefault="00DA0895">
            <w:pPr>
              <w:rPr>
                <w:sz w:val="28"/>
                <w:szCs w:val="28"/>
              </w:rPr>
            </w:pPr>
            <w:r>
              <w:rPr>
                <w:sz w:val="28"/>
                <w:szCs w:val="28"/>
              </w:rPr>
              <w:t>1-2-3-5-6</w:t>
            </w:r>
          </w:p>
        </w:tc>
        <w:tc>
          <w:tcPr>
            <w:tcW w:w="2827" w:type="dxa"/>
            <w:tcBorders>
              <w:top w:val="single" w:sz="4" w:space="0" w:color="auto"/>
              <w:left w:val="single" w:sz="4" w:space="0" w:color="auto"/>
              <w:bottom w:val="single" w:sz="4" w:space="0" w:color="auto"/>
              <w:right w:val="single" w:sz="4" w:space="0" w:color="auto"/>
            </w:tcBorders>
          </w:tcPr>
          <w:p w14:paraId="2336818C" w14:textId="77777777" w:rsidR="00DA0895" w:rsidRDefault="00DA0895">
            <w:pPr>
              <w:rPr>
                <w:sz w:val="28"/>
                <w:szCs w:val="28"/>
              </w:rPr>
            </w:pPr>
          </w:p>
        </w:tc>
        <w:tc>
          <w:tcPr>
            <w:tcW w:w="4247" w:type="dxa"/>
            <w:tcBorders>
              <w:top w:val="single" w:sz="4" w:space="0" w:color="auto"/>
              <w:left w:val="single" w:sz="4" w:space="0" w:color="auto"/>
              <w:bottom w:val="single" w:sz="4" w:space="0" w:color="auto"/>
              <w:right w:val="single" w:sz="4" w:space="0" w:color="auto"/>
            </w:tcBorders>
          </w:tcPr>
          <w:p w14:paraId="7D1498BE" w14:textId="77777777" w:rsidR="00DA0895" w:rsidRDefault="00DA0895">
            <w:pPr>
              <w:keepNext/>
              <w:rPr>
                <w:sz w:val="28"/>
                <w:szCs w:val="28"/>
              </w:rPr>
            </w:pPr>
          </w:p>
        </w:tc>
      </w:tr>
    </w:tbl>
    <w:p w14:paraId="02B01873" w14:textId="6041A19B" w:rsidR="00DA0895" w:rsidRDefault="00DA0895" w:rsidP="00DA0895">
      <w:pPr>
        <w:keepNext/>
        <w:jc w:val="center"/>
      </w:pPr>
      <w:r>
        <w:rPr>
          <w:noProof/>
          <w:sz w:val="28"/>
          <w:szCs w:val="28"/>
        </w:rPr>
        <w:lastRenderedPageBreak/>
        <w:drawing>
          <wp:inline distT="0" distB="0" distL="0" distR="0" wp14:anchorId="0110F219" wp14:editId="0A0E4389">
            <wp:extent cx="3600450" cy="4048125"/>
            <wp:effectExtent l="0" t="0" r="0" b="9525"/>
            <wp:docPr id="908032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4048125"/>
                    </a:xfrm>
                    <a:prstGeom prst="rect">
                      <a:avLst/>
                    </a:prstGeom>
                    <a:noFill/>
                    <a:ln>
                      <a:noFill/>
                    </a:ln>
                  </pic:spPr>
                </pic:pic>
              </a:graphicData>
            </a:graphic>
          </wp:inline>
        </w:drawing>
      </w:r>
    </w:p>
    <w:p w14:paraId="38A6AADA" w14:textId="7EC3A07A" w:rsidR="00DA0895" w:rsidRDefault="00DA0895" w:rsidP="009A2CAA">
      <w:pPr>
        <w:pStyle w:val="Caption"/>
        <w:jc w:val="center"/>
        <w:rPr>
          <w:lang w:val="en-US"/>
        </w:rPr>
      </w:pPr>
      <w:bookmarkStart w:id="613" w:name="_Toc153613355"/>
      <w:r>
        <w:t xml:space="preserve">Figure </w:t>
      </w:r>
      <w:r>
        <w:fldChar w:fldCharType="begin"/>
      </w:r>
      <w:r>
        <w:instrText xml:space="preserve"> SEQ Figure \* ARABIC </w:instrText>
      </w:r>
      <w:r>
        <w:fldChar w:fldCharType="separate"/>
      </w:r>
      <w:r w:rsidR="00F073DD">
        <w:t>18</w:t>
      </w:r>
      <w:r>
        <w:fldChar w:fldCharType="end"/>
      </w:r>
      <w:r>
        <w:rPr>
          <w:lang w:val="en-US"/>
        </w:rPr>
        <w:t xml:space="preserve"> Get All Type Data Flow Graph</w:t>
      </w:r>
      <w:bookmarkEnd w:id="613"/>
    </w:p>
    <w:p w14:paraId="13BE7129" w14:textId="7CC60A5C" w:rsidR="00B87135" w:rsidRDefault="00B87135" w:rsidP="00B87135">
      <w:pPr>
        <w:pStyle w:val="Caption"/>
        <w:keepNext/>
        <w:jc w:val="center"/>
      </w:pPr>
      <w:bookmarkStart w:id="614" w:name="_Toc153613420"/>
      <w:r>
        <w:t xml:space="preserve">Table </w:t>
      </w:r>
      <w:r>
        <w:fldChar w:fldCharType="begin"/>
      </w:r>
      <w:r>
        <w:instrText xml:space="preserve"> SEQ Table \* ARABIC </w:instrText>
      </w:r>
      <w:r>
        <w:fldChar w:fldCharType="separate"/>
      </w:r>
      <w:r w:rsidR="00B70F4E">
        <w:t>35</w:t>
      </w:r>
      <w:r>
        <w:fldChar w:fldCharType="end"/>
      </w:r>
      <w:r>
        <w:rPr>
          <w:lang w:val="en-US"/>
        </w:rPr>
        <w:t xml:space="preserve"> Get All Type Variables Lifecycle</w:t>
      </w:r>
      <w:bookmarkEnd w:id="614"/>
    </w:p>
    <w:tbl>
      <w:tblPr>
        <w:tblStyle w:val="TableGrid"/>
        <w:tblW w:w="0" w:type="auto"/>
        <w:jc w:val="center"/>
        <w:tblLook w:val="04A0" w:firstRow="1" w:lastRow="0" w:firstColumn="1" w:lastColumn="0" w:noHBand="0" w:noVBand="1"/>
      </w:tblPr>
      <w:tblGrid>
        <w:gridCol w:w="780"/>
        <w:gridCol w:w="2282"/>
        <w:gridCol w:w="2278"/>
        <w:gridCol w:w="3676"/>
      </w:tblGrid>
      <w:tr w:rsidR="00DA0895" w14:paraId="695741F0"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6CF53414" w14:textId="77777777" w:rsidR="00DA0895" w:rsidRDefault="00DA0895">
            <w:pPr>
              <w:jc w:val="center"/>
              <w:rPr>
                <w:b/>
                <w:bCs/>
                <w:lang w:val="en-US"/>
              </w:rPr>
            </w:pPr>
            <w:r>
              <w:rPr>
                <w:b/>
                <w:bCs/>
                <w:lang w:val="en-US"/>
              </w:rPr>
              <w:t>No.</w:t>
            </w:r>
          </w:p>
        </w:tc>
        <w:tc>
          <w:tcPr>
            <w:tcW w:w="2282" w:type="dxa"/>
            <w:tcBorders>
              <w:top w:val="single" w:sz="4" w:space="0" w:color="auto"/>
              <w:left w:val="single" w:sz="4" w:space="0" w:color="auto"/>
              <w:bottom w:val="single" w:sz="4" w:space="0" w:color="auto"/>
              <w:right w:val="single" w:sz="4" w:space="0" w:color="auto"/>
            </w:tcBorders>
            <w:hideMark/>
          </w:tcPr>
          <w:p w14:paraId="15DBCDAB" w14:textId="77777777" w:rsidR="00DA0895" w:rsidRDefault="00DA0895">
            <w:pPr>
              <w:jc w:val="center"/>
              <w:rPr>
                <w:b/>
                <w:bCs/>
                <w:lang w:val="en-US"/>
              </w:rPr>
            </w:pPr>
            <w:r>
              <w:rPr>
                <w:b/>
                <w:bCs/>
                <w:lang w:val="en-US"/>
              </w:rPr>
              <w:t>Variable</w:t>
            </w:r>
          </w:p>
        </w:tc>
        <w:tc>
          <w:tcPr>
            <w:tcW w:w="2278" w:type="dxa"/>
            <w:tcBorders>
              <w:top w:val="single" w:sz="4" w:space="0" w:color="auto"/>
              <w:left w:val="single" w:sz="4" w:space="0" w:color="auto"/>
              <w:bottom w:val="single" w:sz="4" w:space="0" w:color="auto"/>
              <w:right w:val="single" w:sz="4" w:space="0" w:color="auto"/>
            </w:tcBorders>
            <w:hideMark/>
          </w:tcPr>
          <w:p w14:paraId="2C6DC9E7" w14:textId="77777777" w:rsidR="00DA0895" w:rsidRDefault="00DA0895">
            <w:pPr>
              <w:ind w:hanging="479"/>
              <w:jc w:val="center"/>
              <w:rPr>
                <w:rFonts w:cs="Times New Roman"/>
                <w:b/>
                <w:bCs/>
                <w:lang w:val="en-US"/>
              </w:rPr>
            </w:pPr>
            <w:r>
              <w:rPr>
                <w:rFonts w:cs="Times New Roman"/>
                <w:b/>
                <w:bCs/>
                <w:lang w:val="en-US"/>
              </w:rPr>
              <w:t>Lifecycle</w:t>
            </w:r>
          </w:p>
        </w:tc>
        <w:tc>
          <w:tcPr>
            <w:tcW w:w="3676" w:type="dxa"/>
            <w:tcBorders>
              <w:top w:val="single" w:sz="4" w:space="0" w:color="auto"/>
              <w:left w:val="single" w:sz="4" w:space="0" w:color="auto"/>
              <w:bottom w:val="single" w:sz="4" w:space="0" w:color="auto"/>
              <w:right w:val="single" w:sz="4" w:space="0" w:color="auto"/>
            </w:tcBorders>
            <w:hideMark/>
          </w:tcPr>
          <w:p w14:paraId="0AE75FEA" w14:textId="77777777" w:rsidR="00DA0895" w:rsidRDefault="00DA0895">
            <w:pPr>
              <w:jc w:val="center"/>
              <w:rPr>
                <w:b/>
                <w:bCs/>
                <w:lang w:val="en-US"/>
              </w:rPr>
            </w:pPr>
            <w:r>
              <w:rPr>
                <w:b/>
                <w:bCs/>
                <w:lang w:val="en-US"/>
              </w:rPr>
              <w:t>Conclusion</w:t>
            </w:r>
          </w:p>
        </w:tc>
      </w:tr>
      <w:tr w:rsidR="00DA0895" w14:paraId="3EDA37ED"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53897B4A" w14:textId="77777777" w:rsidR="00DA0895" w:rsidRDefault="00DA0895">
            <w:pPr>
              <w:jc w:val="center"/>
              <w:rPr>
                <w:lang w:val="en-US"/>
              </w:rPr>
            </w:pPr>
            <w:r>
              <w:rPr>
                <w:lang w:val="en-US"/>
              </w:rPr>
              <w:t>1</w:t>
            </w:r>
          </w:p>
        </w:tc>
        <w:tc>
          <w:tcPr>
            <w:tcW w:w="2282" w:type="dxa"/>
            <w:tcBorders>
              <w:top w:val="single" w:sz="4" w:space="0" w:color="auto"/>
              <w:left w:val="single" w:sz="4" w:space="0" w:color="auto"/>
              <w:bottom w:val="single" w:sz="4" w:space="0" w:color="auto"/>
              <w:right w:val="single" w:sz="4" w:space="0" w:color="auto"/>
            </w:tcBorders>
            <w:hideMark/>
          </w:tcPr>
          <w:p w14:paraId="5C4B9D53" w14:textId="77777777" w:rsidR="00DA0895" w:rsidRDefault="00DA0895">
            <w:pPr>
              <w:rPr>
                <w:lang w:val="en-US"/>
              </w:rPr>
            </w:pPr>
            <w:r>
              <w:rPr>
                <w:lang w:val="en-US"/>
              </w:rPr>
              <w:t>allType</w:t>
            </w:r>
          </w:p>
        </w:tc>
        <w:tc>
          <w:tcPr>
            <w:tcW w:w="2278" w:type="dxa"/>
            <w:tcBorders>
              <w:top w:val="single" w:sz="4" w:space="0" w:color="auto"/>
              <w:left w:val="single" w:sz="4" w:space="0" w:color="auto"/>
              <w:bottom w:val="single" w:sz="4" w:space="0" w:color="auto"/>
              <w:right w:val="single" w:sz="4" w:space="0" w:color="auto"/>
            </w:tcBorders>
            <w:hideMark/>
          </w:tcPr>
          <w:p w14:paraId="5BDF5204" w14:textId="77777777" w:rsidR="00DA0895" w:rsidRDefault="00DA0895" w:rsidP="00DA0895">
            <w:pPr>
              <w:pStyle w:val="ListParagraph"/>
              <w:numPr>
                <w:ilvl w:val="0"/>
                <w:numId w:val="103"/>
              </w:numPr>
              <w:spacing w:line="360" w:lineRule="auto"/>
              <w:ind w:left="240" w:hanging="270"/>
              <w:rPr>
                <w:rFonts w:cs="Times New Roman"/>
                <w:bCs/>
                <w:szCs w:val="26"/>
                <w:lang w:val="en-US"/>
              </w:rPr>
            </w:pPr>
            <w:r>
              <w:rPr>
                <w:rFonts w:cs="Times New Roman"/>
                <w:bCs/>
                <w:szCs w:val="26"/>
                <w:lang w:val="en-US"/>
              </w:rPr>
              <w:t>~duk</w:t>
            </w:r>
          </w:p>
          <w:p w14:paraId="215A4DA1" w14:textId="77777777" w:rsidR="00DA0895" w:rsidRDefault="00DA0895" w:rsidP="00DA0895">
            <w:pPr>
              <w:pStyle w:val="ListParagraph"/>
              <w:numPr>
                <w:ilvl w:val="0"/>
                <w:numId w:val="103"/>
              </w:numPr>
              <w:spacing w:line="360" w:lineRule="auto"/>
              <w:ind w:left="240" w:hanging="270"/>
              <w:rPr>
                <w:rFonts w:cs="Times New Roman"/>
                <w:bCs/>
                <w:szCs w:val="26"/>
                <w:lang w:val="en-US"/>
              </w:rPr>
            </w:pPr>
            <w:r>
              <w:rPr>
                <w:rFonts w:cs="Times New Roman"/>
                <w:bCs/>
                <w:szCs w:val="26"/>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2060DBBA" w14:textId="77777777" w:rsidR="00DA0895" w:rsidRDefault="00DA0895">
            <w:pPr>
              <w:rPr>
                <w:lang w:val="en-US"/>
              </w:rPr>
            </w:pPr>
            <w:r>
              <w:rPr>
                <w:lang w:val="en-US"/>
              </w:rPr>
              <w:t>All 2 scenarios above do not contain any abnormal activity pairs.</w:t>
            </w:r>
          </w:p>
        </w:tc>
      </w:tr>
      <w:tr w:rsidR="00DA0895" w14:paraId="2EB14885"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54A05244" w14:textId="77777777" w:rsidR="00DA0895" w:rsidRDefault="00DA0895">
            <w:pPr>
              <w:jc w:val="center"/>
              <w:rPr>
                <w:lang w:val="en-US"/>
              </w:rPr>
            </w:pPr>
            <w:r>
              <w:rPr>
                <w:lang w:val="en-US"/>
              </w:rPr>
              <w:t>2</w:t>
            </w:r>
          </w:p>
        </w:tc>
        <w:tc>
          <w:tcPr>
            <w:tcW w:w="2282" w:type="dxa"/>
            <w:tcBorders>
              <w:top w:val="single" w:sz="4" w:space="0" w:color="auto"/>
              <w:left w:val="single" w:sz="4" w:space="0" w:color="auto"/>
              <w:bottom w:val="single" w:sz="4" w:space="0" w:color="auto"/>
              <w:right w:val="single" w:sz="4" w:space="0" w:color="auto"/>
            </w:tcBorders>
            <w:hideMark/>
          </w:tcPr>
          <w:p w14:paraId="2580EC5F" w14:textId="77777777" w:rsidR="00DA0895" w:rsidRDefault="00DA0895">
            <w:pPr>
              <w:rPr>
                <w:lang w:val="en-US"/>
              </w:rPr>
            </w:pPr>
            <w:r>
              <w:rPr>
                <w:lang w:val="en-US"/>
              </w:rPr>
              <w:t>resolve</w:t>
            </w:r>
          </w:p>
        </w:tc>
        <w:tc>
          <w:tcPr>
            <w:tcW w:w="2278" w:type="dxa"/>
            <w:tcBorders>
              <w:top w:val="single" w:sz="4" w:space="0" w:color="auto"/>
              <w:left w:val="single" w:sz="4" w:space="0" w:color="auto"/>
              <w:bottom w:val="single" w:sz="4" w:space="0" w:color="auto"/>
              <w:right w:val="single" w:sz="4" w:space="0" w:color="auto"/>
            </w:tcBorders>
            <w:hideMark/>
          </w:tcPr>
          <w:p w14:paraId="5DF8C10A" w14:textId="77777777" w:rsidR="00DA0895" w:rsidRDefault="00DA0895" w:rsidP="00DA0895">
            <w:pPr>
              <w:pStyle w:val="ListParagraph"/>
              <w:numPr>
                <w:ilvl w:val="0"/>
                <w:numId w:val="104"/>
              </w:numPr>
              <w:spacing w:after="160" w:line="360" w:lineRule="auto"/>
              <w:ind w:left="240" w:hanging="270"/>
              <w:rPr>
                <w:rFonts w:cs="Times New Roman"/>
                <w:bCs/>
                <w:szCs w:val="26"/>
                <w:lang w:val="en-US"/>
              </w:rPr>
            </w:pPr>
            <w:r>
              <w:rPr>
                <w:rFonts w:cs="Times New Roman"/>
                <w:bCs/>
                <w:szCs w:val="26"/>
                <w:lang w:val="en-US"/>
              </w:rPr>
              <w:t>~duk</w:t>
            </w:r>
          </w:p>
          <w:p w14:paraId="2B12963E" w14:textId="77777777" w:rsidR="00DA0895" w:rsidRDefault="00DA0895" w:rsidP="00DA0895">
            <w:pPr>
              <w:pStyle w:val="ListParagraph"/>
              <w:numPr>
                <w:ilvl w:val="0"/>
                <w:numId w:val="104"/>
              </w:numPr>
              <w:spacing w:line="360" w:lineRule="auto"/>
              <w:ind w:left="240" w:hanging="270"/>
              <w:rPr>
                <w:rFonts w:cs="Times New Roman"/>
                <w:bCs/>
                <w:szCs w:val="26"/>
                <w:lang w:val="en-US"/>
              </w:rPr>
            </w:pPr>
            <w:r>
              <w:rPr>
                <w:rFonts w:cs="Times New Roman"/>
                <w:bCs/>
                <w:szCs w:val="26"/>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031A9ACC" w14:textId="77777777" w:rsidR="00DA0895" w:rsidRDefault="00DA0895">
            <w:pPr>
              <w:rPr>
                <w:lang w:val="en-US"/>
              </w:rPr>
            </w:pPr>
            <w:r>
              <w:rPr>
                <w:lang w:val="en-US"/>
              </w:rPr>
              <w:t>All 2 scenarios above do not contain any abnormal activity pairs.</w:t>
            </w:r>
          </w:p>
        </w:tc>
      </w:tr>
      <w:tr w:rsidR="00DA0895" w14:paraId="3C6D3F29"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6237E9F0" w14:textId="77777777" w:rsidR="00DA0895" w:rsidRDefault="00DA0895">
            <w:pPr>
              <w:jc w:val="center"/>
              <w:rPr>
                <w:lang w:val="en-US"/>
              </w:rPr>
            </w:pPr>
            <w:r>
              <w:rPr>
                <w:lang w:val="en-US"/>
              </w:rPr>
              <w:t>3</w:t>
            </w:r>
          </w:p>
        </w:tc>
        <w:tc>
          <w:tcPr>
            <w:tcW w:w="2282" w:type="dxa"/>
            <w:tcBorders>
              <w:top w:val="single" w:sz="4" w:space="0" w:color="auto"/>
              <w:left w:val="single" w:sz="4" w:space="0" w:color="auto"/>
              <w:bottom w:val="single" w:sz="4" w:space="0" w:color="auto"/>
              <w:right w:val="single" w:sz="4" w:space="0" w:color="auto"/>
            </w:tcBorders>
            <w:hideMark/>
          </w:tcPr>
          <w:p w14:paraId="161681F1" w14:textId="77777777" w:rsidR="00DA0895" w:rsidRDefault="00DA0895">
            <w:pPr>
              <w:rPr>
                <w:lang w:val="en-US"/>
              </w:rPr>
            </w:pPr>
            <w:r>
              <w:rPr>
                <w:lang w:val="en-US"/>
              </w:rPr>
              <w:t>reject</w:t>
            </w:r>
          </w:p>
        </w:tc>
        <w:tc>
          <w:tcPr>
            <w:tcW w:w="2278" w:type="dxa"/>
            <w:tcBorders>
              <w:top w:val="single" w:sz="4" w:space="0" w:color="auto"/>
              <w:left w:val="single" w:sz="4" w:space="0" w:color="auto"/>
              <w:bottom w:val="single" w:sz="4" w:space="0" w:color="auto"/>
              <w:right w:val="single" w:sz="4" w:space="0" w:color="auto"/>
            </w:tcBorders>
            <w:hideMark/>
          </w:tcPr>
          <w:p w14:paraId="7883C7A6" w14:textId="77777777" w:rsidR="00DA0895" w:rsidRDefault="00DA0895" w:rsidP="00DA0895">
            <w:pPr>
              <w:pStyle w:val="ListParagraph"/>
              <w:numPr>
                <w:ilvl w:val="0"/>
                <w:numId w:val="105"/>
              </w:numPr>
              <w:spacing w:line="360" w:lineRule="auto"/>
              <w:ind w:left="240" w:hanging="270"/>
              <w:rPr>
                <w:rFonts w:cs="Times New Roman"/>
                <w:bCs/>
                <w:szCs w:val="26"/>
                <w:lang w:val="en-US"/>
              </w:rPr>
            </w:pPr>
            <w:r>
              <w:rPr>
                <w:rFonts w:cs="Times New Roman"/>
                <w:bCs/>
                <w:szCs w:val="26"/>
                <w:lang w:val="en-US"/>
              </w:rPr>
              <w:t>~dk</w:t>
            </w:r>
          </w:p>
          <w:p w14:paraId="728F27FC" w14:textId="77777777" w:rsidR="00DA0895" w:rsidRDefault="00DA0895" w:rsidP="00DA0895">
            <w:pPr>
              <w:pStyle w:val="ListParagraph"/>
              <w:numPr>
                <w:ilvl w:val="0"/>
                <w:numId w:val="105"/>
              </w:numPr>
              <w:spacing w:line="360" w:lineRule="auto"/>
              <w:ind w:left="240" w:hanging="270"/>
              <w:rPr>
                <w:rFonts w:cs="Times New Roman"/>
                <w:bCs/>
                <w:szCs w:val="26"/>
                <w:lang w:val="en-US"/>
              </w:rPr>
            </w:pPr>
            <w:r>
              <w:rPr>
                <w:rFonts w:cs="Times New Roman"/>
                <w:bCs/>
                <w:szCs w:val="26"/>
                <w:lang w:val="en-US"/>
              </w:rPr>
              <w:t>~ddk</w:t>
            </w:r>
          </w:p>
        </w:tc>
        <w:tc>
          <w:tcPr>
            <w:tcW w:w="3676" w:type="dxa"/>
            <w:tcBorders>
              <w:top w:val="single" w:sz="4" w:space="0" w:color="auto"/>
              <w:left w:val="single" w:sz="4" w:space="0" w:color="auto"/>
              <w:bottom w:val="single" w:sz="4" w:space="0" w:color="auto"/>
              <w:right w:val="single" w:sz="4" w:space="0" w:color="auto"/>
            </w:tcBorders>
            <w:hideMark/>
          </w:tcPr>
          <w:p w14:paraId="78FDD1F9" w14:textId="77777777" w:rsidR="00DA0895" w:rsidRDefault="00DA0895">
            <w:pPr>
              <w:rPr>
                <w:lang w:val="en-US"/>
              </w:rPr>
            </w:pPr>
            <w:r>
              <w:rPr>
                <w:lang w:val="en-US"/>
              </w:rPr>
              <w:t>All 2 scenarios above do not contain any abnormal activity pairs.</w:t>
            </w:r>
          </w:p>
        </w:tc>
      </w:tr>
      <w:tr w:rsidR="00DA0895" w14:paraId="6F69A3BE"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461CCB8E" w14:textId="77777777" w:rsidR="00DA0895" w:rsidRDefault="00DA0895">
            <w:pPr>
              <w:jc w:val="center"/>
              <w:rPr>
                <w:lang w:val="en-US"/>
              </w:rPr>
            </w:pPr>
            <w:r>
              <w:rPr>
                <w:lang w:val="en-US"/>
              </w:rPr>
              <w:t>4</w:t>
            </w:r>
          </w:p>
        </w:tc>
        <w:tc>
          <w:tcPr>
            <w:tcW w:w="2282" w:type="dxa"/>
            <w:tcBorders>
              <w:top w:val="single" w:sz="4" w:space="0" w:color="auto"/>
              <w:left w:val="single" w:sz="4" w:space="0" w:color="auto"/>
              <w:bottom w:val="single" w:sz="4" w:space="0" w:color="auto"/>
              <w:right w:val="single" w:sz="4" w:space="0" w:color="auto"/>
            </w:tcBorders>
            <w:hideMark/>
          </w:tcPr>
          <w:p w14:paraId="59B9E13F" w14:textId="77777777" w:rsidR="00DA0895" w:rsidRDefault="00DA0895">
            <w:pPr>
              <w:rPr>
                <w:lang w:val="en-US"/>
              </w:rPr>
            </w:pPr>
            <w:r>
              <w:rPr>
                <w:lang w:val="en-US"/>
              </w:rPr>
              <w:t>e</w:t>
            </w:r>
          </w:p>
        </w:tc>
        <w:tc>
          <w:tcPr>
            <w:tcW w:w="2278" w:type="dxa"/>
            <w:tcBorders>
              <w:top w:val="single" w:sz="4" w:space="0" w:color="auto"/>
              <w:left w:val="single" w:sz="4" w:space="0" w:color="auto"/>
              <w:bottom w:val="single" w:sz="4" w:space="0" w:color="auto"/>
              <w:right w:val="single" w:sz="4" w:space="0" w:color="auto"/>
            </w:tcBorders>
          </w:tcPr>
          <w:p w14:paraId="4B0325D9" w14:textId="77777777" w:rsidR="00DA0895" w:rsidRDefault="00DA0895" w:rsidP="00DA0895">
            <w:pPr>
              <w:pStyle w:val="ListParagraph"/>
              <w:numPr>
                <w:ilvl w:val="0"/>
                <w:numId w:val="106"/>
              </w:numPr>
              <w:spacing w:line="360" w:lineRule="auto"/>
              <w:ind w:left="240" w:hanging="270"/>
              <w:rPr>
                <w:rFonts w:cs="Times New Roman"/>
                <w:bCs/>
                <w:szCs w:val="26"/>
                <w:lang w:val="en-US"/>
              </w:rPr>
            </w:pPr>
          </w:p>
          <w:p w14:paraId="52CFC841" w14:textId="77777777" w:rsidR="00DA0895" w:rsidRDefault="00DA0895" w:rsidP="00DA0895">
            <w:pPr>
              <w:pStyle w:val="ListParagraph"/>
              <w:numPr>
                <w:ilvl w:val="0"/>
                <w:numId w:val="106"/>
              </w:numPr>
              <w:spacing w:line="360" w:lineRule="auto"/>
              <w:ind w:left="240" w:hanging="270"/>
              <w:rPr>
                <w:rFonts w:cs="Times New Roman"/>
                <w:bCs/>
                <w:szCs w:val="26"/>
                <w:lang w:val="en-US"/>
              </w:rPr>
            </w:pPr>
            <w:r>
              <w:rPr>
                <w:rFonts w:cs="Times New Roman"/>
                <w:bCs/>
                <w:szCs w:val="26"/>
                <w:lang w:val="en-US"/>
              </w:rPr>
              <w:t>~duk</w:t>
            </w:r>
          </w:p>
        </w:tc>
        <w:tc>
          <w:tcPr>
            <w:tcW w:w="3676" w:type="dxa"/>
            <w:tcBorders>
              <w:top w:val="single" w:sz="4" w:space="0" w:color="auto"/>
              <w:left w:val="single" w:sz="4" w:space="0" w:color="auto"/>
              <w:bottom w:val="single" w:sz="4" w:space="0" w:color="auto"/>
              <w:right w:val="single" w:sz="4" w:space="0" w:color="auto"/>
            </w:tcBorders>
            <w:hideMark/>
          </w:tcPr>
          <w:p w14:paraId="084237F7" w14:textId="77777777" w:rsidR="00DA0895" w:rsidRDefault="00DA0895">
            <w:pPr>
              <w:keepNext/>
              <w:rPr>
                <w:lang w:val="en-US"/>
              </w:rPr>
            </w:pPr>
            <w:r>
              <w:rPr>
                <w:lang w:val="en-US"/>
              </w:rPr>
              <w:t>All 2 scenarios above do not contain any abnormal activity pairs.</w:t>
            </w:r>
          </w:p>
        </w:tc>
      </w:tr>
    </w:tbl>
    <w:p w14:paraId="42BBA5E3" w14:textId="22159A8C" w:rsidR="00A45AE5" w:rsidRDefault="00A45AE5" w:rsidP="00DA0895">
      <w:pPr>
        <w:rPr>
          <w:lang w:val="en-US"/>
        </w:rPr>
      </w:pPr>
    </w:p>
    <w:p w14:paraId="11C3DD83" w14:textId="1341C45D" w:rsidR="00DA0895" w:rsidRDefault="00A45AE5" w:rsidP="00DA0895">
      <w:pPr>
        <w:rPr>
          <w:lang w:val="en-US"/>
        </w:rPr>
      </w:pPr>
      <w:r>
        <w:rPr>
          <w:lang w:val="en-US"/>
        </w:rPr>
        <w:br w:type="page"/>
      </w:r>
    </w:p>
    <w:p w14:paraId="33D7C4AA" w14:textId="77777777" w:rsidR="00DA0895" w:rsidRDefault="00DA0895" w:rsidP="00DA0895">
      <w:pPr>
        <w:pStyle w:val="Heading3"/>
      </w:pPr>
      <w:bookmarkStart w:id="615" w:name="_Toc153613309"/>
      <w:r>
        <w:lastRenderedPageBreak/>
        <w:t>5.1.7 Create User Function</w:t>
      </w:r>
      <w:bookmarkEnd w:id="615"/>
    </w:p>
    <w:p w14:paraId="77A0875E"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F97583"/>
          <w:sz w:val="21"/>
          <w:szCs w:val="21"/>
          <w:lang w:val="en-US"/>
        </w:rPr>
        <w:t>const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createUser</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FAB70"/>
          <w:sz w:val="21"/>
          <w:szCs w:val="21"/>
          <w:lang w:val="en-US"/>
        </w:rPr>
        <w:t>newUser</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=&gt;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(1)</w:t>
      </w:r>
    </w:p>
    <w:p w14:paraId="64762AA4"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return</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new</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Promise</w:t>
      </w:r>
      <w:r>
        <w:rPr>
          <w:rFonts w:ascii="Consolas" w:eastAsia="Times New Roman" w:hAnsi="Consolas" w:cs="Times New Roman"/>
          <w:color w:val="E1E4E8"/>
          <w:sz w:val="21"/>
          <w:szCs w:val="21"/>
          <w:lang w:val="en-US"/>
        </w:rPr>
        <w:t>(</w:t>
      </w:r>
      <w:r>
        <w:rPr>
          <w:rFonts w:ascii="Consolas" w:eastAsia="Times New Roman" w:hAnsi="Consolas" w:cs="Times New Roman"/>
          <w:color w:val="F97583"/>
          <w:sz w:val="21"/>
          <w:szCs w:val="21"/>
          <w:lang w:val="en-US"/>
        </w:rPr>
        <w:t>async</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resolve</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reject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=&gt;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(2)</w:t>
      </w:r>
    </w:p>
    <w:p w14:paraId="244EBB68"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const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name</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email</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password</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confirmPassword</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phone</w:t>
      </w:r>
      <w:r>
        <w:rPr>
          <w:rFonts w:ascii="Consolas" w:eastAsia="Times New Roman" w:hAnsi="Consolas" w:cs="Times New Roman"/>
          <w:color w:val="E1E4E8"/>
          <w:sz w:val="21"/>
          <w:szCs w:val="21"/>
          <w:lang w:val="en-US"/>
        </w:rPr>
        <w:t>}</w:t>
      </w:r>
      <w:r>
        <w:rPr>
          <w:rFonts w:ascii="Consolas" w:eastAsia="Times New Roman" w:hAnsi="Consolas" w:cs="Times New Roman"/>
          <w:color w:val="F97583"/>
          <w:sz w:val="21"/>
          <w:szCs w:val="21"/>
          <w:lang w:val="en-US"/>
        </w:rPr>
        <w:t>=</w:t>
      </w:r>
      <w:r>
        <w:rPr>
          <w:rFonts w:ascii="Consolas" w:eastAsia="Times New Roman" w:hAnsi="Consolas" w:cs="Times New Roman"/>
          <w:color w:val="FFAB70"/>
          <w:sz w:val="21"/>
          <w:szCs w:val="21"/>
          <w:lang w:val="en-US"/>
        </w:rPr>
        <w:t xml:space="preserve">newUser </w:t>
      </w:r>
      <w:r>
        <w:rPr>
          <w:rFonts w:ascii="Consolas" w:eastAsia="Times New Roman" w:hAnsi="Consolas" w:cs="Times New Roman"/>
          <w:color w:val="E1E4E8"/>
          <w:sz w:val="21"/>
          <w:szCs w:val="21"/>
          <w:lang w:val="en-US"/>
        </w:rPr>
        <w:t>(3)</w:t>
      </w:r>
    </w:p>
    <w:p w14:paraId="7B7858D9"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try</w:t>
      </w:r>
      <w:r>
        <w:rPr>
          <w:rFonts w:ascii="Consolas" w:eastAsia="Times New Roman" w:hAnsi="Consolas" w:cs="Times New Roman"/>
          <w:color w:val="E1E4E8"/>
          <w:sz w:val="21"/>
          <w:szCs w:val="21"/>
          <w:lang w:val="en-US"/>
        </w:rPr>
        <w:t xml:space="preserve"> {</w:t>
      </w:r>
    </w:p>
    <w:p w14:paraId="52F57564"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const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checkUser</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await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User</w:t>
      </w:r>
      <w:r>
        <w:rPr>
          <w:rFonts w:ascii="Consolas" w:eastAsia="Times New Roman" w:hAnsi="Consolas" w:cs="Times New Roman"/>
          <w:color w:val="F97583"/>
          <w:sz w:val="21"/>
          <w:szCs w:val="21"/>
          <w:lang w:val="en-US"/>
        </w:rPr>
        <w:t>.</w:t>
      </w:r>
      <w:r>
        <w:rPr>
          <w:rFonts w:ascii="Consolas" w:eastAsia="Times New Roman" w:hAnsi="Consolas" w:cs="Times New Roman"/>
          <w:color w:val="B392F0"/>
          <w:sz w:val="21"/>
          <w:szCs w:val="21"/>
          <w:lang w:val="en-US"/>
        </w:rPr>
        <w:t>findOne</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(4)</w:t>
      </w:r>
    </w:p>
    <w:p w14:paraId="2DA56135"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email: </w:t>
      </w:r>
      <w:r>
        <w:rPr>
          <w:rFonts w:ascii="Consolas" w:eastAsia="Times New Roman" w:hAnsi="Consolas" w:cs="Times New Roman"/>
          <w:color w:val="79B8FF"/>
          <w:sz w:val="21"/>
          <w:szCs w:val="21"/>
          <w:lang w:val="en-US"/>
        </w:rPr>
        <w:t>email</w:t>
      </w:r>
    </w:p>
    <w:p w14:paraId="3C8F0CF7"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56F129FC"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if</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checkUser</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null</w:t>
      </w:r>
      <w:r>
        <w:rPr>
          <w:rFonts w:ascii="Consolas" w:eastAsia="Times New Roman" w:hAnsi="Consolas" w:cs="Times New Roman"/>
          <w:color w:val="E1E4E8"/>
          <w:sz w:val="21"/>
          <w:szCs w:val="21"/>
          <w:lang w:val="en-US"/>
        </w:rPr>
        <w:t>) {</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(5)</w:t>
      </w:r>
    </w:p>
    <w:p w14:paraId="7CE4829B"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resolve</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(6)</w:t>
      </w:r>
    </w:p>
    <w:p w14:paraId="6573813F"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status: </w:t>
      </w:r>
      <w:r>
        <w:rPr>
          <w:rFonts w:ascii="Consolas" w:eastAsia="Times New Roman" w:hAnsi="Consolas" w:cs="Times New Roman"/>
          <w:color w:val="9ECBFF"/>
          <w:sz w:val="21"/>
          <w:szCs w:val="21"/>
          <w:lang w:val="en-US"/>
        </w:rPr>
        <w:t>'ERR'</w:t>
      </w:r>
      <w:r>
        <w:rPr>
          <w:rFonts w:ascii="Consolas" w:eastAsia="Times New Roman" w:hAnsi="Consolas" w:cs="Times New Roman"/>
          <w:color w:val="E1E4E8"/>
          <w:sz w:val="21"/>
          <w:szCs w:val="21"/>
          <w:lang w:val="en-US"/>
        </w:rPr>
        <w:t>,</w:t>
      </w:r>
    </w:p>
    <w:p w14:paraId="1B32415B"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message: </w:t>
      </w:r>
      <w:r>
        <w:rPr>
          <w:rFonts w:ascii="Consolas" w:eastAsia="Times New Roman" w:hAnsi="Consolas" w:cs="Times New Roman"/>
          <w:color w:val="9ECBFF"/>
          <w:sz w:val="21"/>
          <w:szCs w:val="21"/>
          <w:lang w:val="en-US"/>
        </w:rPr>
        <w:t>'The email is already have'</w:t>
      </w:r>
    </w:p>
    <w:p w14:paraId="7201F003"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4F618685"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6B7277A7"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const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hash</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w:t>
      </w:r>
      <w:r>
        <w:rPr>
          <w:rFonts w:ascii="Consolas" w:eastAsia="Times New Roman" w:hAnsi="Consolas" w:cs="Times New Roman"/>
          <w:color w:val="E1E4E8"/>
          <w:sz w:val="21"/>
          <w:szCs w:val="21"/>
          <w:lang w:val="en-US"/>
        </w:rPr>
        <w:t xml:space="preserve"> bcrypt</w:t>
      </w:r>
      <w:r>
        <w:rPr>
          <w:rFonts w:ascii="Consolas" w:eastAsia="Times New Roman" w:hAnsi="Consolas" w:cs="Times New Roman"/>
          <w:color w:val="F97583"/>
          <w:sz w:val="21"/>
          <w:szCs w:val="21"/>
          <w:lang w:val="en-US"/>
        </w:rPr>
        <w:t>.</w:t>
      </w:r>
      <w:r>
        <w:rPr>
          <w:rFonts w:ascii="Consolas" w:eastAsia="Times New Roman" w:hAnsi="Consolas" w:cs="Times New Roman"/>
          <w:color w:val="B392F0"/>
          <w:sz w:val="21"/>
          <w:szCs w:val="21"/>
          <w:lang w:val="en-US"/>
        </w:rPr>
        <w:t>hashSync</w:t>
      </w:r>
      <w:r>
        <w:rPr>
          <w:rFonts w:ascii="Consolas" w:eastAsia="Times New Roman" w:hAnsi="Consolas" w:cs="Times New Roman"/>
          <w:color w:val="E1E4E8"/>
          <w:sz w:val="21"/>
          <w:szCs w:val="21"/>
          <w:lang w:val="en-US"/>
        </w:rPr>
        <w:t>(</w:t>
      </w:r>
      <w:r>
        <w:rPr>
          <w:rFonts w:ascii="Consolas" w:eastAsia="Times New Roman" w:hAnsi="Consolas" w:cs="Times New Roman"/>
          <w:color w:val="79B8FF"/>
          <w:sz w:val="21"/>
          <w:szCs w:val="21"/>
          <w:lang w:val="en-US"/>
        </w:rPr>
        <w:t>password</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10</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(7)</w:t>
      </w:r>
    </w:p>
    <w:p w14:paraId="21652B9E"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const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createdUser</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await</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User</w:t>
      </w:r>
      <w:r>
        <w:rPr>
          <w:rFonts w:ascii="Consolas" w:eastAsia="Times New Roman" w:hAnsi="Consolas" w:cs="Times New Roman"/>
          <w:color w:val="F97583"/>
          <w:sz w:val="21"/>
          <w:szCs w:val="21"/>
          <w:lang w:val="en-US"/>
        </w:rPr>
        <w:t>.</w:t>
      </w:r>
      <w:r>
        <w:rPr>
          <w:rFonts w:ascii="Consolas" w:eastAsia="Times New Roman" w:hAnsi="Consolas" w:cs="Times New Roman"/>
          <w:color w:val="B392F0"/>
          <w:sz w:val="21"/>
          <w:szCs w:val="21"/>
          <w:lang w:val="en-US"/>
        </w:rPr>
        <w:t>create</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(8)</w:t>
      </w:r>
    </w:p>
    <w:p w14:paraId="4147203E"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name,</w:t>
      </w:r>
    </w:p>
    <w:p w14:paraId="60ACCE2D"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email,</w:t>
      </w:r>
    </w:p>
    <w:p w14:paraId="606E8483"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password: </w:t>
      </w:r>
      <w:r>
        <w:rPr>
          <w:rFonts w:ascii="Consolas" w:eastAsia="Times New Roman" w:hAnsi="Consolas" w:cs="Times New Roman"/>
          <w:color w:val="79B8FF"/>
          <w:sz w:val="21"/>
          <w:szCs w:val="21"/>
          <w:lang w:val="en-US"/>
        </w:rPr>
        <w:t>hash</w:t>
      </w:r>
      <w:r>
        <w:rPr>
          <w:rFonts w:ascii="Consolas" w:eastAsia="Times New Roman" w:hAnsi="Consolas" w:cs="Times New Roman"/>
          <w:color w:val="E1E4E8"/>
          <w:sz w:val="21"/>
          <w:szCs w:val="21"/>
          <w:lang w:val="en-US"/>
        </w:rPr>
        <w:t>,</w:t>
      </w:r>
    </w:p>
    <w:p w14:paraId="0ADE9293"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phone</w:t>
      </w:r>
    </w:p>
    <w:p w14:paraId="17A9C3FB"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66D03EF6"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F97583"/>
          <w:sz w:val="21"/>
          <w:szCs w:val="21"/>
          <w:lang w:val="en-US"/>
        </w:rPr>
        <w:t>if</w:t>
      </w: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79B8FF"/>
          <w:sz w:val="21"/>
          <w:szCs w:val="21"/>
          <w:lang w:val="en-US"/>
        </w:rPr>
        <w:t>createdUser</w:t>
      </w:r>
      <w:r>
        <w:rPr>
          <w:rFonts w:ascii="Consolas" w:eastAsia="Times New Roman" w:hAnsi="Consolas" w:cs="Times New Roman"/>
          <w:color w:val="E1E4E8"/>
          <w:sz w:val="21"/>
          <w:szCs w:val="21"/>
          <w:lang w:val="en-US"/>
        </w:rPr>
        <w:t>) {</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(9)</w:t>
      </w:r>
    </w:p>
    <w:p w14:paraId="5E0C47D8"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resolve</w:t>
      </w:r>
      <w:r>
        <w:rPr>
          <w:rFonts w:ascii="Consolas" w:eastAsia="Times New Roman" w:hAnsi="Consolas" w:cs="Times New Roman"/>
          <w:color w:val="E1E4E8"/>
          <w:sz w:val="21"/>
          <w:szCs w:val="21"/>
          <w:lang w:val="en-US"/>
        </w:rPr>
        <w:t>({</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(10)</w:t>
      </w:r>
    </w:p>
    <w:p w14:paraId="182D1990"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status: </w:t>
      </w:r>
      <w:r>
        <w:rPr>
          <w:rFonts w:ascii="Consolas" w:eastAsia="Times New Roman" w:hAnsi="Consolas" w:cs="Times New Roman"/>
          <w:color w:val="9ECBFF"/>
          <w:sz w:val="21"/>
          <w:szCs w:val="21"/>
          <w:lang w:val="en-US"/>
        </w:rPr>
        <w:t>'OK'</w:t>
      </w:r>
      <w:r>
        <w:rPr>
          <w:rFonts w:ascii="Consolas" w:eastAsia="Times New Roman" w:hAnsi="Consolas" w:cs="Times New Roman"/>
          <w:color w:val="E1E4E8"/>
          <w:sz w:val="21"/>
          <w:szCs w:val="21"/>
          <w:lang w:val="en-US"/>
        </w:rPr>
        <w:t>,</w:t>
      </w:r>
    </w:p>
    <w:p w14:paraId="153A78F7"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message: </w:t>
      </w:r>
      <w:r>
        <w:rPr>
          <w:rFonts w:ascii="Consolas" w:eastAsia="Times New Roman" w:hAnsi="Consolas" w:cs="Times New Roman"/>
          <w:color w:val="9ECBFF"/>
          <w:sz w:val="21"/>
          <w:szCs w:val="21"/>
          <w:lang w:val="en-US"/>
        </w:rPr>
        <w:t>'SUCCESS'</w:t>
      </w:r>
      <w:r>
        <w:rPr>
          <w:rFonts w:ascii="Consolas" w:eastAsia="Times New Roman" w:hAnsi="Consolas" w:cs="Times New Roman"/>
          <w:color w:val="E1E4E8"/>
          <w:sz w:val="21"/>
          <w:szCs w:val="21"/>
          <w:lang w:val="en-US"/>
        </w:rPr>
        <w:t>,</w:t>
      </w:r>
    </w:p>
    <w:p w14:paraId="7F3F526D"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data: </w:t>
      </w:r>
      <w:r>
        <w:rPr>
          <w:rFonts w:ascii="Consolas" w:eastAsia="Times New Roman" w:hAnsi="Consolas" w:cs="Times New Roman"/>
          <w:color w:val="79B8FF"/>
          <w:sz w:val="21"/>
          <w:szCs w:val="21"/>
          <w:lang w:val="en-US"/>
        </w:rPr>
        <w:t>createdUser</w:t>
      </w:r>
    </w:p>
    <w:p w14:paraId="3B4A105E"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2362A7DD"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1ACE883A"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 </w:t>
      </w:r>
      <w:r>
        <w:rPr>
          <w:rFonts w:ascii="Consolas" w:eastAsia="Times New Roman" w:hAnsi="Consolas" w:cs="Times New Roman"/>
          <w:color w:val="F97583"/>
          <w:sz w:val="21"/>
          <w:szCs w:val="21"/>
          <w:lang w:val="en-US"/>
        </w:rPr>
        <w:t>catch</w:t>
      </w:r>
      <w:r>
        <w:rPr>
          <w:rFonts w:ascii="Consolas" w:eastAsia="Times New Roman" w:hAnsi="Consolas" w:cs="Times New Roman"/>
          <w:color w:val="E1E4E8"/>
          <w:sz w:val="21"/>
          <w:szCs w:val="21"/>
          <w:lang w:val="en-US"/>
        </w:rPr>
        <w:t xml:space="preserve"> (e) {</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(11)</w:t>
      </w:r>
    </w:p>
    <w:p w14:paraId="004CE2BB"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xml:space="preserve">            </w:t>
      </w:r>
      <w:r>
        <w:rPr>
          <w:rFonts w:ascii="Consolas" w:eastAsia="Times New Roman" w:hAnsi="Consolas" w:cs="Times New Roman"/>
          <w:color w:val="B392F0"/>
          <w:sz w:val="21"/>
          <w:szCs w:val="21"/>
          <w:lang w:val="en-US"/>
        </w:rPr>
        <w:t>reject</w:t>
      </w:r>
      <w:r>
        <w:rPr>
          <w:rFonts w:ascii="Consolas" w:eastAsia="Times New Roman" w:hAnsi="Consolas" w:cs="Times New Roman"/>
          <w:color w:val="E1E4E8"/>
          <w:sz w:val="21"/>
          <w:szCs w:val="21"/>
          <w:lang w:val="en-US"/>
        </w:rPr>
        <w:t>(e)</w:t>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r>
      <w:r>
        <w:rPr>
          <w:rFonts w:ascii="Consolas" w:eastAsia="Times New Roman" w:hAnsi="Consolas" w:cs="Times New Roman"/>
          <w:color w:val="E1E4E8"/>
          <w:sz w:val="21"/>
          <w:szCs w:val="21"/>
          <w:lang w:val="en-US"/>
        </w:rPr>
        <w:tab/>
        <w:t>(12)</w:t>
      </w:r>
      <w:r>
        <w:rPr>
          <w:rFonts w:ascii="Consolas" w:eastAsia="Times New Roman" w:hAnsi="Consolas" w:cs="Times New Roman"/>
          <w:color w:val="E1E4E8"/>
          <w:sz w:val="21"/>
          <w:szCs w:val="21"/>
          <w:lang w:val="en-US"/>
        </w:rPr>
        <w:tab/>
      </w:r>
    </w:p>
    <w:p w14:paraId="20A2C241"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1F02F270"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    })</w:t>
      </w:r>
    </w:p>
    <w:p w14:paraId="4F1B64BD" w14:textId="77777777" w:rsidR="00DA0895" w:rsidRDefault="00DA0895" w:rsidP="00DA0895">
      <w:pPr>
        <w:shd w:val="clear" w:color="auto" w:fill="24292E"/>
        <w:spacing w:after="0" w:line="285" w:lineRule="atLeast"/>
        <w:ind w:left="270" w:right="296"/>
        <w:rPr>
          <w:rFonts w:ascii="Consolas" w:eastAsia="Times New Roman" w:hAnsi="Consolas" w:cs="Times New Roman"/>
          <w:color w:val="E1E4E8"/>
          <w:sz w:val="21"/>
          <w:szCs w:val="21"/>
          <w:lang w:val="en-US"/>
        </w:rPr>
      </w:pPr>
      <w:r>
        <w:rPr>
          <w:rFonts w:ascii="Consolas" w:eastAsia="Times New Roman" w:hAnsi="Consolas" w:cs="Times New Roman"/>
          <w:color w:val="E1E4E8"/>
          <w:sz w:val="21"/>
          <w:szCs w:val="21"/>
          <w:lang w:val="en-US"/>
        </w:rPr>
        <w:t>}</w:t>
      </w:r>
    </w:p>
    <w:p w14:paraId="68F48D62" w14:textId="1253C89E" w:rsidR="00DA0895" w:rsidRDefault="00DA0895" w:rsidP="00DA0895">
      <w:pPr>
        <w:keepNext/>
        <w:jc w:val="center"/>
      </w:pPr>
      <w:r>
        <w:rPr>
          <w:noProof/>
        </w:rPr>
        <w:lastRenderedPageBreak/>
        <w:drawing>
          <wp:inline distT="0" distB="0" distL="0" distR="0" wp14:anchorId="02245405" wp14:editId="37EF06A6">
            <wp:extent cx="3305175" cy="5173659"/>
            <wp:effectExtent l="0" t="0" r="0" b="8255"/>
            <wp:docPr id="276185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290817"/>
                    <pic:cNvPicPr>
                      <a:picLocks noChangeAspect="1" noChangeArrowheads="1"/>
                    </pic:cNvPicPr>
                  </pic:nvPicPr>
                  <pic:blipFill>
                    <a:blip r:embed="rId38">
                      <a:extLst>
                        <a:ext uri="{28A0092B-C50C-407E-A947-70E740481C1C}">
                          <a14:useLocalDpi xmlns:a14="http://schemas.microsoft.com/office/drawing/2010/main" val="0"/>
                        </a:ext>
                      </a:extLst>
                    </a:blip>
                    <a:srcRect l="12132" r="13748" b="2747"/>
                    <a:stretch>
                      <a:fillRect/>
                    </a:stretch>
                  </pic:blipFill>
                  <pic:spPr bwMode="auto">
                    <a:xfrm>
                      <a:off x="0" y="0"/>
                      <a:ext cx="3307150" cy="5176751"/>
                    </a:xfrm>
                    <a:prstGeom prst="rect">
                      <a:avLst/>
                    </a:prstGeom>
                    <a:noFill/>
                    <a:ln>
                      <a:noFill/>
                    </a:ln>
                  </pic:spPr>
                </pic:pic>
              </a:graphicData>
            </a:graphic>
          </wp:inline>
        </w:drawing>
      </w:r>
    </w:p>
    <w:p w14:paraId="08E0E9EE" w14:textId="3DBA2F67" w:rsidR="00DA0895" w:rsidRDefault="00DA0895" w:rsidP="009A2CAA">
      <w:pPr>
        <w:pStyle w:val="Caption"/>
        <w:jc w:val="center"/>
        <w:rPr>
          <w:lang w:val="en-US"/>
        </w:rPr>
      </w:pPr>
      <w:bookmarkStart w:id="616" w:name="_Toc153613356"/>
      <w:r>
        <w:t xml:space="preserve">Figure </w:t>
      </w:r>
      <w:r>
        <w:fldChar w:fldCharType="begin"/>
      </w:r>
      <w:r>
        <w:instrText xml:space="preserve"> SEQ Figure \* ARABIC </w:instrText>
      </w:r>
      <w:r>
        <w:fldChar w:fldCharType="separate"/>
      </w:r>
      <w:r w:rsidR="00F073DD">
        <w:t>19</w:t>
      </w:r>
      <w:r>
        <w:fldChar w:fldCharType="end"/>
      </w:r>
      <w:r>
        <w:rPr>
          <w:lang w:val="en-US"/>
        </w:rPr>
        <w:t xml:space="preserve"> Create User Control Flow Graph</w:t>
      </w:r>
      <w:bookmarkEnd w:id="616"/>
    </w:p>
    <w:p w14:paraId="377B1692" w14:textId="77777777" w:rsidR="00DA0895" w:rsidRDefault="00DA0895" w:rsidP="00DA0895">
      <w:pPr>
        <w:ind w:firstLine="720"/>
        <w:rPr>
          <w:lang w:val="en-US"/>
        </w:rPr>
      </w:pPr>
      <w:r>
        <w:rPr>
          <w:lang w:val="en-US"/>
        </w:rPr>
        <w:t>Cyclomatic complexity = P (decision nodes) + 1 = 5 + 1 = 6</w:t>
      </w:r>
    </w:p>
    <w:p w14:paraId="3E353B65" w14:textId="22F08BFA" w:rsidR="00A45AE5" w:rsidRDefault="00A45AE5" w:rsidP="00A45AE5">
      <w:pPr>
        <w:pStyle w:val="Caption"/>
        <w:keepNext/>
        <w:jc w:val="center"/>
      </w:pPr>
      <w:bookmarkStart w:id="617" w:name="_Toc153613421"/>
      <w:r>
        <w:t xml:space="preserve">Table </w:t>
      </w:r>
      <w:r>
        <w:fldChar w:fldCharType="begin"/>
      </w:r>
      <w:r>
        <w:instrText xml:space="preserve"> SEQ Table \* ARABIC </w:instrText>
      </w:r>
      <w:r>
        <w:fldChar w:fldCharType="separate"/>
      </w:r>
      <w:r w:rsidR="00B70F4E">
        <w:t>36</w:t>
      </w:r>
      <w:r>
        <w:fldChar w:fldCharType="end"/>
      </w:r>
      <w:r>
        <w:rPr>
          <w:lang w:val="en-US"/>
        </w:rPr>
        <w:t xml:space="preserve"> </w:t>
      </w:r>
      <w:r w:rsidRPr="00221955">
        <w:rPr>
          <w:lang w:val="en-US"/>
        </w:rPr>
        <w:t>Create User Test Cases</w:t>
      </w:r>
      <w:bookmarkEnd w:id="617"/>
    </w:p>
    <w:tbl>
      <w:tblPr>
        <w:tblStyle w:val="TableGrid"/>
        <w:tblW w:w="0" w:type="auto"/>
        <w:tblLook w:val="04A0" w:firstRow="1" w:lastRow="0" w:firstColumn="1" w:lastColumn="0" w:noHBand="0" w:noVBand="1"/>
      </w:tblPr>
      <w:tblGrid>
        <w:gridCol w:w="679"/>
        <w:gridCol w:w="2863"/>
        <w:gridCol w:w="3446"/>
        <w:gridCol w:w="2028"/>
      </w:tblGrid>
      <w:tr w:rsidR="00DA0895" w14:paraId="1834266C" w14:textId="77777777" w:rsidTr="00A45AE5">
        <w:tc>
          <w:tcPr>
            <w:tcW w:w="679" w:type="dxa"/>
            <w:tcBorders>
              <w:top w:val="single" w:sz="4" w:space="0" w:color="auto"/>
              <w:left w:val="single" w:sz="4" w:space="0" w:color="auto"/>
              <w:bottom w:val="single" w:sz="4" w:space="0" w:color="auto"/>
              <w:right w:val="single" w:sz="4" w:space="0" w:color="auto"/>
            </w:tcBorders>
            <w:hideMark/>
          </w:tcPr>
          <w:p w14:paraId="081DA0FB" w14:textId="77777777" w:rsidR="00DA0895" w:rsidRDefault="00DA0895">
            <w:pPr>
              <w:jc w:val="center"/>
              <w:rPr>
                <w:b/>
                <w:bCs/>
                <w:lang w:val="en-US"/>
              </w:rPr>
            </w:pPr>
            <w:r>
              <w:rPr>
                <w:b/>
                <w:bCs/>
                <w:lang w:val="en-US"/>
              </w:rPr>
              <w:t>No.</w:t>
            </w:r>
          </w:p>
        </w:tc>
        <w:tc>
          <w:tcPr>
            <w:tcW w:w="2863" w:type="dxa"/>
            <w:tcBorders>
              <w:top w:val="single" w:sz="4" w:space="0" w:color="auto"/>
              <w:left w:val="single" w:sz="4" w:space="0" w:color="auto"/>
              <w:bottom w:val="single" w:sz="4" w:space="0" w:color="auto"/>
              <w:right w:val="single" w:sz="4" w:space="0" w:color="auto"/>
            </w:tcBorders>
            <w:hideMark/>
          </w:tcPr>
          <w:p w14:paraId="73B56AAA" w14:textId="77777777" w:rsidR="00DA0895" w:rsidRDefault="00DA0895">
            <w:pPr>
              <w:jc w:val="center"/>
              <w:rPr>
                <w:b/>
                <w:bCs/>
                <w:lang w:val="en-US"/>
              </w:rPr>
            </w:pPr>
            <w:r>
              <w:rPr>
                <w:b/>
                <w:bCs/>
                <w:lang w:val="en-US"/>
              </w:rPr>
              <w:t>Flow</w:t>
            </w:r>
          </w:p>
        </w:tc>
        <w:tc>
          <w:tcPr>
            <w:tcW w:w="3446" w:type="dxa"/>
            <w:tcBorders>
              <w:top w:val="single" w:sz="4" w:space="0" w:color="auto"/>
              <w:left w:val="single" w:sz="4" w:space="0" w:color="auto"/>
              <w:bottom w:val="single" w:sz="4" w:space="0" w:color="auto"/>
              <w:right w:val="single" w:sz="4" w:space="0" w:color="auto"/>
            </w:tcBorders>
            <w:hideMark/>
          </w:tcPr>
          <w:p w14:paraId="11C9DF6A" w14:textId="77777777" w:rsidR="00DA0895" w:rsidRDefault="00DA0895">
            <w:pPr>
              <w:jc w:val="center"/>
              <w:rPr>
                <w:b/>
                <w:bCs/>
                <w:lang w:val="en-US"/>
              </w:rPr>
            </w:pPr>
            <w:r>
              <w:rPr>
                <w:b/>
                <w:bCs/>
                <w:lang w:val="en-US"/>
              </w:rPr>
              <w:t>Data</w:t>
            </w:r>
          </w:p>
        </w:tc>
        <w:tc>
          <w:tcPr>
            <w:tcW w:w="2028" w:type="dxa"/>
            <w:tcBorders>
              <w:top w:val="single" w:sz="4" w:space="0" w:color="auto"/>
              <w:left w:val="single" w:sz="4" w:space="0" w:color="auto"/>
              <w:bottom w:val="single" w:sz="4" w:space="0" w:color="auto"/>
              <w:right w:val="single" w:sz="4" w:space="0" w:color="auto"/>
            </w:tcBorders>
            <w:hideMark/>
          </w:tcPr>
          <w:p w14:paraId="088CAF77" w14:textId="77777777" w:rsidR="00DA0895" w:rsidRDefault="00DA0895">
            <w:pPr>
              <w:jc w:val="center"/>
              <w:rPr>
                <w:b/>
                <w:bCs/>
                <w:lang w:val="en-US"/>
              </w:rPr>
            </w:pPr>
            <w:r>
              <w:rPr>
                <w:b/>
                <w:bCs/>
                <w:lang w:val="en-US"/>
              </w:rPr>
              <w:t>Result</w:t>
            </w:r>
          </w:p>
        </w:tc>
      </w:tr>
      <w:tr w:rsidR="00DA0895" w14:paraId="3D518C0A" w14:textId="77777777" w:rsidTr="00A45AE5">
        <w:tc>
          <w:tcPr>
            <w:tcW w:w="679" w:type="dxa"/>
            <w:tcBorders>
              <w:top w:val="single" w:sz="4" w:space="0" w:color="auto"/>
              <w:left w:val="single" w:sz="4" w:space="0" w:color="auto"/>
              <w:bottom w:val="single" w:sz="4" w:space="0" w:color="auto"/>
              <w:right w:val="single" w:sz="4" w:space="0" w:color="auto"/>
            </w:tcBorders>
            <w:hideMark/>
          </w:tcPr>
          <w:p w14:paraId="23B2CDEF" w14:textId="77777777" w:rsidR="00DA0895" w:rsidRDefault="00DA0895">
            <w:pPr>
              <w:jc w:val="center"/>
              <w:rPr>
                <w:lang w:val="en-US"/>
              </w:rPr>
            </w:pPr>
            <w:r>
              <w:rPr>
                <w:lang w:val="en-US"/>
              </w:rPr>
              <w:t>1</w:t>
            </w:r>
          </w:p>
        </w:tc>
        <w:tc>
          <w:tcPr>
            <w:tcW w:w="2863" w:type="dxa"/>
            <w:tcBorders>
              <w:top w:val="single" w:sz="4" w:space="0" w:color="auto"/>
              <w:left w:val="single" w:sz="4" w:space="0" w:color="auto"/>
              <w:bottom w:val="single" w:sz="4" w:space="0" w:color="auto"/>
              <w:right w:val="single" w:sz="4" w:space="0" w:color="auto"/>
            </w:tcBorders>
            <w:hideMark/>
          </w:tcPr>
          <w:p w14:paraId="1D93155B" w14:textId="77777777" w:rsidR="00DA0895" w:rsidRDefault="00DA0895">
            <w:pPr>
              <w:rPr>
                <w:lang w:val="en-US"/>
              </w:rPr>
            </w:pPr>
            <w:r>
              <w:rPr>
                <w:lang w:val="en-US"/>
              </w:rPr>
              <w:t>1-2-3-4-5-6</w:t>
            </w:r>
          </w:p>
        </w:tc>
        <w:tc>
          <w:tcPr>
            <w:tcW w:w="3446" w:type="dxa"/>
            <w:tcBorders>
              <w:top w:val="single" w:sz="4" w:space="0" w:color="auto"/>
              <w:left w:val="single" w:sz="4" w:space="0" w:color="auto"/>
              <w:bottom w:val="single" w:sz="4" w:space="0" w:color="auto"/>
              <w:right w:val="single" w:sz="4" w:space="0" w:color="auto"/>
            </w:tcBorders>
            <w:hideMark/>
          </w:tcPr>
          <w:p w14:paraId="2EA6FB22" w14:textId="77777777" w:rsidR="00DA0895" w:rsidRDefault="00DA0895" w:rsidP="00DA0895">
            <w:pPr>
              <w:pStyle w:val="ListParagraph"/>
              <w:numPr>
                <w:ilvl w:val="0"/>
                <w:numId w:val="108"/>
              </w:numPr>
              <w:rPr>
                <w:lang w:val="en-US"/>
              </w:rPr>
            </w:pPr>
            <w:r>
              <w:rPr>
                <w:lang w:val="en-US"/>
              </w:rPr>
              <w:t>"email": "hung@gmail.com"</w:t>
            </w:r>
          </w:p>
          <w:p w14:paraId="56FD0E3C" w14:textId="77777777" w:rsidR="00DA0895" w:rsidRDefault="00DA0895" w:rsidP="00DA0895">
            <w:pPr>
              <w:pStyle w:val="ListParagraph"/>
              <w:numPr>
                <w:ilvl w:val="0"/>
                <w:numId w:val="108"/>
              </w:numPr>
              <w:rPr>
                <w:lang w:val="en-US"/>
              </w:rPr>
            </w:pPr>
            <w:r>
              <w:rPr>
                <w:lang w:val="en-US"/>
              </w:rPr>
              <w:t>"password": "123"</w:t>
            </w:r>
          </w:p>
          <w:p w14:paraId="4517E731" w14:textId="77777777" w:rsidR="00DA0895" w:rsidRDefault="00DA0895" w:rsidP="00DA0895">
            <w:pPr>
              <w:pStyle w:val="ListParagraph"/>
              <w:numPr>
                <w:ilvl w:val="0"/>
                <w:numId w:val="108"/>
              </w:numPr>
              <w:rPr>
                <w:lang w:val="en-US"/>
              </w:rPr>
            </w:pPr>
            <w:r>
              <w:rPr>
                <w:lang w:val="en-US"/>
              </w:rPr>
              <w:t>"confirmPassword": "123"</w:t>
            </w:r>
          </w:p>
          <w:p w14:paraId="410D2302" w14:textId="77777777" w:rsidR="00DA0895" w:rsidRDefault="00DA0895" w:rsidP="00DA0895">
            <w:pPr>
              <w:pStyle w:val="ListParagraph"/>
              <w:numPr>
                <w:ilvl w:val="0"/>
                <w:numId w:val="108"/>
              </w:numPr>
              <w:rPr>
                <w:lang w:val="en-US"/>
              </w:rPr>
            </w:pPr>
            <w:r>
              <w:rPr>
                <w:lang w:val="en-US"/>
              </w:rPr>
              <w:t>“phone”: 0912345678</w:t>
            </w:r>
          </w:p>
        </w:tc>
        <w:tc>
          <w:tcPr>
            <w:tcW w:w="2028" w:type="dxa"/>
            <w:tcBorders>
              <w:top w:val="single" w:sz="4" w:space="0" w:color="auto"/>
              <w:left w:val="single" w:sz="4" w:space="0" w:color="auto"/>
              <w:bottom w:val="single" w:sz="4" w:space="0" w:color="auto"/>
              <w:right w:val="single" w:sz="4" w:space="0" w:color="auto"/>
            </w:tcBorders>
            <w:hideMark/>
          </w:tcPr>
          <w:p w14:paraId="3004E642" w14:textId="77777777" w:rsidR="00DA0895" w:rsidRDefault="00DA0895">
            <w:pPr>
              <w:rPr>
                <w:lang w:val="en-US"/>
              </w:rPr>
            </w:pPr>
            <w:r>
              <w:rPr>
                <w:lang w:val="en-US"/>
              </w:rPr>
              <w:t>Status: ‘ERR’</w:t>
            </w:r>
          </w:p>
          <w:p w14:paraId="47024659" w14:textId="77777777" w:rsidR="00DA0895" w:rsidRDefault="00DA0895">
            <w:pPr>
              <w:rPr>
                <w:lang w:val="en-US"/>
              </w:rPr>
            </w:pPr>
            <w:r>
              <w:rPr>
                <w:lang w:val="en-US"/>
              </w:rPr>
              <w:t>Message: ‘The email is already have’</w:t>
            </w:r>
          </w:p>
        </w:tc>
      </w:tr>
      <w:tr w:rsidR="00DA0895" w14:paraId="3D96DE46" w14:textId="77777777" w:rsidTr="00A45AE5">
        <w:tc>
          <w:tcPr>
            <w:tcW w:w="679" w:type="dxa"/>
            <w:tcBorders>
              <w:top w:val="single" w:sz="4" w:space="0" w:color="auto"/>
              <w:left w:val="single" w:sz="4" w:space="0" w:color="auto"/>
              <w:bottom w:val="single" w:sz="4" w:space="0" w:color="auto"/>
              <w:right w:val="single" w:sz="4" w:space="0" w:color="auto"/>
            </w:tcBorders>
            <w:hideMark/>
          </w:tcPr>
          <w:p w14:paraId="7C762EF3" w14:textId="77777777" w:rsidR="00DA0895" w:rsidRDefault="00DA0895">
            <w:pPr>
              <w:jc w:val="center"/>
              <w:rPr>
                <w:lang w:val="en-US"/>
              </w:rPr>
            </w:pPr>
            <w:r>
              <w:rPr>
                <w:lang w:val="en-US"/>
              </w:rPr>
              <w:t>2</w:t>
            </w:r>
          </w:p>
        </w:tc>
        <w:tc>
          <w:tcPr>
            <w:tcW w:w="2863" w:type="dxa"/>
            <w:tcBorders>
              <w:top w:val="single" w:sz="4" w:space="0" w:color="auto"/>
              <w:left w:val="single" w:sz="4" w:space="0" w:color="auto"/>
              <w:bottom w:val="single" w:sz="4" w:space="0" w:color="auto"/>
              <w:right w:val="single" w:sz="4" w:space="0" w:color="auto"/>
            </w:tcBorders>
            <w:hideMark/>
          </w:tcPr>
          <w:p w14:paraId="5CF41FE1" w14:textId="77777777" w:rsidR="00DA0895" w:rsidRDefault="00DA0895">
            <w:pPr>
              <w:rPr>
                <w:lang w:val="en-US"/>
              </w:rPr>
            </w:pPr>
            <w:r>
              <w:rPr>
                <w:lang w:val="en-US"/>
              </w:rPr>
              <w:t>1-2-3-4-5-7-8-9</w:t>
            </w:r>
          </w:p>
        </w:tc>
        <w:tc>
          <w:tcPr>
            <w:tcW w:w="3446" w:type="dxa"/>
            <w:tcBorders>
              <w:top w:val="single" w:sz="4" w:space="0" w:color="auto"/>
              <w:left w:val="single" w:sz="4" w:space="0" w:color="auto"/>
              <w:bottom w:val="single" w:sz="4" w:space="0" w:color="auto"/>
              <w:right w:val="single" w:sz="4" w:space="0" w:color="auto"/>
            </w:tcBorders>
          </w:tcPr>
          <w:p w14:paraId="1C77E178" w14:textId="77777777" w:rsidR="00DA0895" w:rsidRDefault="00DA0895">
            <w:pPr>
              <w:rPr>
                <w:lang w:val="en-US"/>
              </w:rPr>
            </w:pPr>
          </w:p>
        </w:tc>
        <w:tc>
          <w:tcPr>
            <w:tcW w:w="2028" w:type="dxa"/>
            <w:tcBorders>
              <w:top w:val="single" w:sz="4" w:space="0" w:color="auto"/>
              <w:left w:val="single" w:sz="4" w:space="0" w:color="auto"/>
              <w:bottom w:val="single" w:sz="4" w:space="0" w:color="auto"/>
              <w:right w:val="single" w:sz="4" w:space="0" w:color="auto"/>
            </w:tcBorders>
          </w:tcPr>
          <w:p w14:paraId="3E116D32" w14:textId="77777777" w:rsidR="00DA0895" w:rsidRDefault="00DA0895">
            <w:pPr>
              <w:rPr>
                <w:lang w:val="en-US"/>
              </w:rPr>
            </w:pPr>
          </w:p>
        </w:tc>
      </w:tr>
      <w:tr w:rsidR="00DA0895" w14:paraId="36B0C2AE" w14:textId="77777777" w:rsidTr="00A45AE5">
        <w:tc>
          <w:tcPr>
            <w:tcW w:w="679" w:type="dxa"/>
            <w:tcBorders>
              <w:top w:val="single" w:sz="4" w:space="0" w:color="auto"/>
              <w:left w:val="single" w:sz="4" w:space="0" w:color="auto"/>
              <w:bottom w:val="single" w:sz="4" w:space="0" w:color="auto"/>
              <w:right w:val="single" w:sz="4" w:space="0" w:color="auto"/>
            </w:tcBorders>
            <w:hideMark/>
          </w:tcPr>
          <w:p w14:paraId="5FD9E55D" w14:textId="77777777" w:rsidR="00DA0895" w:rsidRDefault="00DA0895">
            <w:pPr>
              <w:jc w:val="center"/>
              <w:rPr>
                <w:lang w:val="en-US"/>
              </w:rPr>
            </w:pPr>
            <w:r>
              <w:rPr>
                <w:lang w:val="en-US"/>
              </w:rPr>
              <w:t>3</w:t>
            </w:r>
          </w:p>
        </w:tc>
        <w:tc>
          <w:tcPr>
            <w:tcW w:w="2863" w:type="dxa"/>
            <w:tcBorders>
              <w:top w:val="single" w:sz="4" w:space="0" w:color="auto"/>
              <w:left w:val="single" w:sz="4" w:space="0" w:color="auto"/>
              <w:bottom w:val="single" w:sz="4" w:space="0" w:color="auto"/>
              <w:right w:val="single" w:sz="4" w:space="0" w:color="auto"/>
            </w:tcBorders>
            <w:hideMark/>
          </w:tcPr>
          <w:p w14:paraId="45411AFE" w14:textId="77777777" w:rsidR="00DA0895" w:rsidRDefault="00DA0895">
            <w:r>
              <w:t>1-2-3-4-5-7-8-9-10</w:t>
            </w:r>
          </w:p>
        </w:tc>
        <w:tc>
          <w:tcPr>
            <w:tcW w:w="3446" w:type="dxa"/>
            <w:tcBorders>
              <w:top w:val="single" w:sz="4" w:space="0" w:color="auto"/>
              <w:left w:val="single" w:sz="4" w:space="0" w:color="auto"/>
              <w:bottom w:val="single" w:sz="4" w:space="0" w:color="auto"/>
              <w:right w:val="single" w:sz="4" w:space="0" w:color="auto"/>
            </w:tcBorders>
            <w:hideMark/>
          </w:tcPr>
          <w:p w14:paraId="6DB565ED" w14:textId="77777777" w:rsidR="00DA0895" w:rsidRDefault="00DA0895" w:rsidP="00DA0895">
            <w:pPr>
              <w:pStyle w:val="ListParagraph"/>
              <w:numPr>
                <w:ilvl w:val="0"/>
                <w:numId w:val="108"/>
              </w:numPr>
              <w:rPr>
                <w:lang w:val="en-US"/>
              </w:rPr>
            </w:pPr>
            <w:r>
              <w:rPr>
                <w:lang w:val="en-US"/>
              </w:rPr>
              <w:t>"email": "hungnew@gmail.com"</w:t>
            </w:r>
          </w:p>
          <w:p w14:paraId="63142543" w14:textId="77777777" w:rsidR="00DA0895" w:rsidRDefault="00DA0895" w:rsidP="00DA0895">
            <w:pPr>
              <w:pStyle w:val="ListParagraph"/>
              <w:numPr>
                <w:ilvl w:val="0"/>
                <w:numId w:val="108"/>
              </w:numPr>
              <w:rPr>
                <w:lang w:val="en-US"/>
              </w:rPr>
            </w:pPr>
            <w:r>
              <w:rPr>
                <w:lang w:val="en-US"/>
              </w:rPr>
              <w:t>"password": "123"</w:t>
            </w:r>
          </w:p>
          <w:p w14:paraId="16E67866" w14:textId="77777777" w:rsidR="00DA0895" w:rsidRDefault="00DA0895" w:rsidP="00DA0895">
            <w:pPr>
              <w:pStyle w:val="ListParagraph"/>
              <w:numPr>
                <w:ilvl w:val="0"/>
                <w:numId w:val="108"/>
              </w:numPr>
              <w:rPr>
                <w:lang w:val="en-US"/>
              </w:rPr>
            </w:pPr>
            <w:r>
              <w:rPr>
                <w:lang w:val="en-US"/>
              </w:rPr>
              <w:t>"confirmPassword": "123"</w:t>
            </w:r>
          </w:p>
          <w:p w14:paraId="22A59A9A" w14:textId="77777777" w:rsidR="00DA0895" w:rsidRDefault="00DA0895" w:rsidP="00DA0895">
            <w:pPr>
              <w:pStyle w:val="ListParagraph"/>
              <w:numPr>
                <w:ilvl w:val="0"/>
                <w:numId w:val="108"/>
              </w:numPr>
              <w:rPr>
                <w:lang w:val="en-US"/>
              </w:rPr>
            </w:pPr>
            <w:r>
              <w:rPr>
                <w:lang w:val="en-US"/>
              </w:rPr>
              <w:lastRenderedPageBreak/>
              <w:t>“phone”: 0912345678</w:t>
            </w:r>
          </w:p>
        </w:tc>
        <w:tc>
          <w:tcPr>
            <w:tcW w:w="2028" w:type="dxa"/>
            <w:tcBorders>
              <w:top w:val="single" w:sz="4" w:space="0" w:color="auto"/>
              <w:left w:val="single" w:sz="4" w:space="0" w:color="auto"/>
              <w:bottom w:val="single" w:sz="4" w:space="0" w:color="auto"/>
              <w:right w:val="single" w:sz="4" w:space="0" w:color="auto"/>
            </w:tcBorders>
            <w:hideMark/>
          </w:tcPr>
          <w:p w14:paraId="4628CC9A" w14:textId="77777777" w:rsidR="00DA0895" w:rsidRDefault="00DA0895">
            <w:pPr>
              <w:keepNext/>
              <w:rPr>
                <w:lang w:val="en-US"/>
              </w:rPr>
            </w:pPr>
            <w:r>
              <w:rPr>
                <w:lang w:val="en-US"/>
              </w:rPr>
              <w:lastRenderedPageBreak/>
              <w:t>Status: ‘OK’</w:t>
            </w:r>
          </w:p>
          <w:p w14:paraId="263E14CD" w14:textId="77777777" w:rsidR="00DA0895" w:rsidRDefault="00DA0895">
            <w:pPr>
              <w:keepNext/>
              <w:rPr>
                <w:lang w:val="en-US"/>
              </w:rPr>
            </w:pPr>
            <w:r>
              <w:rPr>
                <w:lang w:val="en-US"/>
              </w:rPr>
              <w:t>Message: ‘SUCCESS’</w:t>
            </w:r>
          </w:p>
        </w:tc>
      </w:tr>
      <w:tr w:rsidR="00DA0895" w14:paraId="3E326352" w14:textId="77777777" w:rsidTr="00A45AE5">
        <w:tc>
          <w:tcPr>
            <w:tcW w:w="679" w:type="dxa"/>
            <w:tcBorders>
              <w:top w:val="single" w:sz="4" w:space="0" w:color="auto"/>
              <w:left w:val="single" w:sz="4" w:space="0" w:color="auto"/>
              <w:bottom w:val="single" w:sz="4" w:space="0" w:color="auto"/>
              <w:right w:val="single" w:sz="4" w:space="0" w:color="auto"/>
            </w:tcBorders>
            <w:hideMark/>
          </w:tcPr>
          <w:p w14:paraId="36296E9E" w14:textId="77777777" w:rsidR="00DA0895" w:rsidRDefault="00DA0895">
            <w:pPr>
              <w:jc w:val="center"/>
              <w:rPr>
                <w:lang w:val="en-US"/>
              </w:rPr>
            </w:pPr>
            <w:r>
              <w:rPr>
                <w:lang w:val="en-US"/>
              </w:rPr>
              <w:t>4</w:t>
            </w:r>
          </w:p>
        </w:tc>
        <w:tc>
          <w:tcPr>
            <w:tcW w:w="2863" w:type="dxa"/>
            <w:tcBorders>
              <w:top w:val="single" w:sz="4" w:space="0" w:color="auto"/>
              <w:left w:val="single" w:sz="4" w:space="0" w:color="auto"/>
              <w:bottom w:val="single" w:sz="4" w:space="0" w:color="auto"/>
              <w:right w:val="single" w:sz="4" w:space="0" w:color="auto"/>
            </w:tcBorders>
            <w:hideMark/>
          </w:tcPr>
          <w:p w14:paraId="6E858254" w14:textId="77777777" w:rsidR="00DA0895" w:rsidRDefault="00DA0895">
            <w:pPr>
              <w:rPr>
                <w:lang w:val="en-US"/>
              </w:rPr>
            </w:pPr>
            <w:r>
              <w:rPr>
                <w:lang w:val="en-US"/>
              </w:rPr>
              <w:t>1-2-3-4-5-7-11-12</w:t>
            </w:r>
          </w:p>
        </w:tc>
        <w:tc>
          <w:tcPr>
            <w:tcW w:w="3446" w:type="dxa"/>
            <w:tcBorders>
              <w:top w:val="single" w:sz="4" w:space="0" w:color="auto"/>
              <w:left w:val="single" w:sz="4" w:space="0" w:color="auto"/>
              <w:bottom w:val="single" w:sz="4" w:space="0" w:color="auto"/>
              <w:right w:val="single" w:sz="4" w:space="0" w:color="auto"/>
            </w:tcBorders>
          </w:tcPr>
          <w:p w14:paraId="12E5D60A" w14:textId="77777777" w:rsidR="00DA0895" w:rsidRDefault="00DA0895">
            <w:pPr>
              <w:rPr>
                <w:lang w:val="en-US"/>
              </w:rPr>
            </w:pPr>
          </w:p>
        </w:tc>
        <w:tc>
          <w:tcPr>
            <w:tcW w:w="2028" w:type="dxa"/>
            <w:tcBorders>
              <w:top w:val="single" w:sz="4" w:space="0" w:color="auto"/>
              <w:left w:val="single" w:sz="4" w:space="0" w:color="auto"/>
              <w:bottom w:val="single" w:sz="4" w:space="0" w:color="auto"/>
              <w:right w:val="single" w:sz="4" w:space="0" w:color="auto"/>
            </w:tcBorders>
          </w:tcPr>
          <w:p w14:paraId="16510B7C" w14:textId="77777777" w:rsidR="00DA0895" w:rsidRDefault="00DA0895">
            <w:pPr>
              <w:keepNext/>
              <w:rPr>
                <w:lang w:val="en-US"/>
              </w:rPr>
            </w:pPr>
          </w:p>
        </w:tc>
      </w:tr>
      <w:tr w:rsidR="00DA0895" w14:paraId="6DB58A59" w14:textId="77777777" w:rsidTr="00A45AE5">
        <w:tc>
          <w:tcPr>
            <w:tcW w:w="679" w:type="dxa"/>
            <w:tcBorders>
              <w:top w:val="single" w:sz="4" w:space="0" w:color="auto"/>
              <w:left w:val="single" w:sz="4" w:space="0" w:color="auto"/>
              <w:bottom w:val="single" w:sz="4" w:space="0" w:color="auto"/>
              <w:right w:val="single" w:sz="4" w:space="0" w:color="auto"/>
            </w:tcBorders>
            <w:hideMark/>
          </w:tcPr>
          <w:p w14:paraId="2E192160" w14:textId="77777777" w:rsidR="00DA0895" w:rsidRDefault="00DA0895">
            <w:pPr>
              <w:jc w:val="center"/>
              <w:rPr>
                <w:lang w:val="en-US"/>
              </w:rPr>
            </w:pPr>
            <w:r>
              <w:rPr>
                <w:lang w:val="en-US"/>
              </w:rPr>
              <w:t>5</w:t>
            </w:r>
          </w:p>
        </w:tc>
        <w:tc>
          <w:tcPr>
            <w:tcW w:w="2863" w:type="dxa"/>
            <w:tcBorders>
              <w:top w:val="single" w:sz="4" w:space="0" w:color="auto"/>
              <w:left w:val="single" w:sz="4" w:space="0" w:color="auto"/>
              <w:bottom w:val="single" w:sz="4" w:space="0" w:color="auto"/>
              <w:right w:val="single" w:sz="4" w:space="0" w:color="auto"/>
            </w:tcBorders>
            <w:hideMark/>
          </w:tcPr>
          <w:p w14:paraId="15221886" w14:textId="77777777" w:rsidR="00DA0895" w:rsidRDefault="00DA0895">
            <w:pPr>
              <w:rPr>
                <w:lang w:val="en-US"/>
              </w:rPr>
            </w:pPr>
            <w:r>
              <w:rPr>
                <w:lang w:val="en-US"/>
              </w:rPr>
              <w:t>1-2-3-4-5-7-8-11-12</w:t>
            </w:r>
          </w:p>
        </w:tc>
        <w:tc>
          <w:tcPr>
            <w:tcW w:w="3446" w:type="dxa"/>
            <w:tcBorders>
              <w:top w:val="single" w:sz="4" w:space="0" w:color="auto"/>
              <w:left w:val="single" w:sz="4" w:space="0" w:color="auto"/>
              <w:bottom w:val="single" w:sz="4" w:space="0" w:color="auto"/>
              <w:right w:val="single" w:sz="4" w:space="0" w:color="auto"/>
            </w:tcBorders>
          </w:tcPr>
          <w:p w14:paraId="58138C71" w14:textId="77777777" w:rsidR="00DA0895" w:rsidRDefault="00DA0895">
            <w:pPr>
              <w:rPr>
                <w:lang w:val="en-US"/>
              </w:rPr>
            </w:pPr>
          </w:p>
        </w:tc>
        <w:tc>
          <w:tcPr>
            <w:tcW w:w="2028" w:type="dxa"/>
            <w:tcBorders>
              <w:top w:val="single" w:sz="4" w:space="0" w:color="auto"/>
              <w:left w:val="single" w:sz="4" w:space="0" w:color="auto"/>
              <w:bottom w:val="single" w:sz="4" w:space="0" w:color="auto"/>
              <w:right w:val="single" w:sz="4" w:space="0" w:color="auto"/>
            </w:tcBorders>
          </w:tcPr>
          <w:p w14:paraId="00FFBAFF" w14:textId="77777777" w:rsidR="00DA0895" w:rsidRDefault="00DA0895">
            <w:pPr>
              <w:keepNext/>
              <w:rPr>
                <w:lang w:val="en-US"/>
              </w:rPr>
            </w:pPr>
          </w:p>
        </w:tc>
      </w:tr>
      <w:tr w:rsidR="00DA0895" w14:paraId="26090F4E" w14:textId="77777777" w:rsidTr="00A45AE5">
        <w:tc>
          <w:tcPr>
            <w:tcW w:w="679" w:type="dxa"/>
            <w:tcBorders>
              <w:top w:val="single" w:sz="4" w:space="0" w:color="auto"/>
              <w:left w:val="single" w:sz="4" w:space="0" w:color="auto"/>
              <w:bottom w:val="single" w:sz="4" w:space="0" w:color="auto"/>
              <w:right w:val="single" w:sz="4" w:space="0" w:color="auto"/>
            </w:tcBorders>
            <w:hideMark/>
          </w:tcPr>
          <w:p w14:paraId="68895DA2" w14:textId="77777777" w:rsidR="00DA0895" w:rsidRDefault="00DA0895">
            <w:pPr>
              <w:jc w:val="center"/>
              <w:rPr>
                <w:lang w:val="en-US"/>
              </w:rPr>
            </w:pPr>
            <w:r>
              <w:rPr>
                <w:lang w:val="en-US"/>
              </w:rPr>
              <w:t>6</w:t>
            </w:r>
          </w:p>
        </w:tc>
        <w:tc>
          <w:tcPr>
            <w:tcW w:w="2863" w:type="dxa"/>
            <w:tcBorders>
              <w:top w:val="single" w:sz="4" w:space="0" w:color="auto"/>
              <w:left w:val="single" w:sz="4" w:space="0" w:color="auto"/>
              <w:bottom w:val="single" w:sz="4" w:space="0" w:color="auto"/>
              <w:right w:val="single" w:sz="4" w:space="0" w:color="auto"/>
            </w:tcBorders>
            <w:hideMark/>
          </w:tcPr>
          <w:p w14:paraId="78DA0B68" w14:textId="77777777" w:rsidR="00DA0895" w:rsidRDefault="00DA0895">
            <w:pPr>
              <w:rPr>
                <w:lang w:val="en-US"/>
              </w:rPr>
            </w:pPr>
            <w:r>
              <w:rPr>
                <w:lang w:val="en-US"/>
              </w:rPr>
              <w:t>1-2-3-4-11-12</w:t>
            </w:r>
          </w:p>
        </w:tc>
        <w:tc>
          <w:tcPr>
            <w:tcW w:w="3446" w:type="dxa"/>
            <w:tcBorders>
              <w:top w:val="single" w:sz="4" w:space="0" w:color="auto"/>
              <w:left w:val="single" w:sz="4" w:space="0" w:color="auto"/>
              <w:bottom w:val="single" w:sz="4" w:space="0" w:color="auto"/>
              <w:right w:val="single" w:sz="4" w:space="0" w:color="auto"/>
            </w:tcBorders>
          </w:tcPr>
          <w:p w14:paraId="5FF482C6" w14:textId="77777777" w:rsidR="00DA0895" w:rsidRDefault="00DA0895">
            <w:pPr>
              <w:rPr>
                <w:lang w:val="en-US"/>
              </w:rPr>
            </w:pPr>
          </w:p>
        </w:tc>
        <w:tc>
          <w:tcPr>
            <w:tcW w:w="2028" w:type="dxa"/>
            <w:tcBorders>
              <w:top w:val="single" w:sz="4" w:space="0" w:color="auto"/>
              <w:left w:val="single" w:sz="4" w:space="0" w:color="auto"/>
              <w:bottom w:val="single" w:sz="4" w:space="0" w:color="auto"/>
              <w:right w:val="single" w:sz="4" w:space="0" w:color="auto"/>
            </w:tcBorders>
          </w:tcPr>
          <w:p w14:paraId="4249D8A5" w14:textId="77777777" w:rsidR="00DA0895" w:rsidRDefault="00DA0895">
            <w:pPr>
              <w:keepNext/>
              <w:rPr>
                <w:lang w:val="en-US"/>
              </w:rPr>
            </w:pPr>
          </w:p>
        </w:tc>
      </w:tr>
    </w:tbl>
    <w:p w14:paraId="51C6E5C4" w14:textId="30209885" w:rsidR="00DA0895" w:rsidRDefault="00DA0895" w:rsidP="00DA0895">
      <w:pPr>
        <w:keepNext/>
        <w:jc w:val="center"/>
      </w:pPr>
      <w:r>
        <w:rPr>
          <w:noProof/>
        </w:rPr>
        <w:drawing>
          <wp:inline distT="0" distB="0" distL="0" distR="0" wp14:anchorId="46B7FA5E" wp14:editId="54753935">
            <wp:extent cx="4800600" cy="6477000"/>
            <wp:effectExtent l="0" t="0" r="0" b="0"/>
            <wp:docPr id="113541854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649800" descr="A diagram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l="4652" r="5939"/>
                    <a:stretch>
                      <a:fillRect/>
                    </a:stretch>
                  </pic:blipFill>
                  <pic:spPr bwMode="auto">
                    <a:xfrm>
                      <a:off x="0" y="0"/>
                      <a:ext cx="4800600" cy="6477000"/>
                    </a:xfrm>
                    <a:prstGeom prst="rect">
                      <a:avLst/>
                    </a:prstGeom>
                    <a:noFill/>
                    <a:ln>
                      <a:noFill/>
                    </a:ln>
                  </pic:spPr>
                </pic:pic>
              </a:graphicData>
            </a:graphic>
          </wp:inline>
        </w:drawing>
      </w:r>
    </w:p>
    <w:p w14:paraId="56697009" w14:textId="55167C85" w:rsidR="00B70F4E" w:rsidRDefault="00DA0895" w:rsidP="009A2CAA">
      <w:pPr>
        <w:pStyle w:val="Caption"/>
        <w:jc w:val="center"/>
        <w:rPr>
          <w:lang w:val="en-US"/>
        </w:rPr>
      </w:pPr>
      <w:bookmarkStart w:id="618" w:name="_Toc153613357"/>
      <w:r>
        <w:t xml:space="preserve">Figure </w:t>
      </w:r>
      <w:r>
        <w:fldChar w:fldCharType="begin"/>
      </w:r>
      <w:r>
        <w:instrText xml:space="preserve"> SEQ Figure \* ARABIC </w:instrText>
      </w:r>
      <w:r>
        <w:fldChar w:fldCharType="separate"/>
      </w:r>
      <w:r w:rsidR="00F073DD">
        <w:t>20</w:t>
      </w:r>
      <w:r>
        <w:fldChar w:fldCharType="end"/>
      </w:r>
      <w:r>
        <w:rPr>
          <w:lang w:val="en-US"/>
        </w:rPr>
        <w:t xml:space="preserve"> Create User Data Flow Graph</w:t>
      </w:r>
      <w:bookmarkEnd w:id="618"/>
    </w:p>
    <w:p w14:paraId="0885CF20" w14:textId="482C67D8" w:rsidR="00DA0895" w:rsidRPr="00B70F4E" w:rsidRDefault="00B70F4E" w:rsidP="00B70F4E">
      <w:pPr>
        <w:rPr>
          <w:rFonts w:eastAsia="Calibri" w:cs="Times New Roman"/>
          <w:b/>
          <w:iCs/>
          <w:noProof/>
          <w:color w:val="000000" w:themeColor="text1"/>
          <w:sz w:val="22"/>
          <w:szCs w:val="18"/>
          <w:lang w:val="en-US"/>
        </w:rPr>
      </w:pPr>
      <w:r>
        <w:rPr>
          <w:lang w:val="en-US"/>
        </w:rPr>
        <w:br w:type="page"/>
      </w:r>
    </w:p>
    <w:p w14:paraId="7772877A" w14:textId="1590A3CD" w:rsidR="00B70F4E" w:rsidRDefault="00B70F4E" w:rsidP="00B70F4E">
      <w:pPr>
        <w:pStyle w:val="Caption"/>
        <w:keepNext/>
        <w:jc w:val="center"/>
      </w:pPr>
      <w:bookmarkStart w:id="619" w:name="_Toc153613422"/>
      <w:r>
        <w:lastRenderedPageBreak/>
        <w:t xml:space="preserve">Table </w:t>
      </w:r>
      <w:r>
        <w:fldChar w:fldCharType="begin"/>
      </w:r>
      <w:r>
        <w:instrText xml:space="preserve"> SEQ Table \* ARABIC </w:instrText>
      </w:r>
      <w:r>
        <w:fldChar w:fldCharType="separate"/>
      </w:r>
      <w:r>
        <w:t>37</w:t>
      </w:r>
      <w:r>
        <w:fldChar w:fldCharType="end"/>
      </w:r>
      <w:r>
        <w:rPr>
          <w:lang w:val="en-US"/>
        </w:rPr>
        <w:t xml:space="preserve"> </w:t>
      </w:r>
      <w:r w:rsidRPr="003D0C16">
        <w:rPr>
          <w:lang w:val="en-US"/>
        </w:rPr>
        <w:t>Create User Variables Lifecycle</w:t>
      </w:r>
      <w:bookmarkEnd w:id="619"/>
    </w:p>
    <w:tbl>
      <w:tblPr>
        <w:tblStyle w:val="TableGrid"/>
        <w:tblW w:w="0" w:type="auto"/>
        <w:jc w:val="center"/>
        <w:tblLook w:val="04A0" w:firstRow="1" w:lastRow="0" w:firstColumn="1" w:lastColumn="0" w:noHBand="0" w:noVBand="1"/>
      </w:tblPr>
      <w:tblGrid>
        <w:gridCol w:w="780"/>
        <w:gridCol w:w="2282"/>
        <w:gridCol w:w="2278"/>
        <w:gridCol w:w="3676"/>
      </w:tblGrid>
      <w:tr w:rsidR="00DA0895" w14:paraId="45421DB4"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25FBEF53" w14:textId="77777777" w:rsidR="00DA0895" w:rsidRDefault="00DA0895">
            <w:pPr>
              <w:jc w:val="center"/>
              <w:rPr>
                <w:b/>
                <w:bCs/>
                <w:lang w:val="en-US"/>
              </w:rPr>
            </w:pPr>
            <w:r>
              <w:rPr>
                <w:b/>
                <w:bCs/>
                <w:lang w:val="en-US"/>
              </w:rPr>
              <w:t>No.</w:t>
            </w:r>
          </w:p>
        </w:tc>
        <w:tc>
          <w:tcPr>
            <w:tcW w:w="2282" w:type="dxa"/>
            <w:tcBorders>
              <w:top w:val="single" w:sz="4" w:space="0" w:color="auto"/>
              <w:left w:val="single" w:sz="4" w:space="0" w:color="auto"/>
              <w:bottom w:val="single" w:sz="4" w:space="0" w:color="auto"/>
              <w:right w:val="single" w:sz="4" w:space="0" w:color="auto"/>
            </w:tcBorders>
            <w:hideMark/>
          </w:tcPr>
          <w:p w14:paraId="4D1905C3" w14:textId="77777777" w:rsidR="00DA0895" w:rsidRDefault="00DA0895">
            <w:pPr>
              <w:jc w:val="center"/>
              <w:rPr>
                <w:b/>
                <w:bCs/>
                <w:lang w:val="en-US"/>
              </w:rPr>
            </w:pPr>
            <w:r>
              <w:rPr>
                <w:b/>
                <w:bCs/>
                <w:lang w:val="en-US"/>
              </w:rPr>
              <w:t>Variable</w:t>
            </w:r>
          </w:p>
        </w:tc>
        <w:tc>
          <w:tcPr>
            <w:tcW w:w="2278" w:type="dxa"/>
            <w:tcBorders>
              <w:top w:val="single" w:sz="4" w:space="0" w:color="auto"/>
              <w:left w:val="single" w:sz="4" w:space="0" w:color="auto"/>
              <w:bottom w:val="single" w:sz="4" w:space="0" w:color="auto"/>
              <w:right w:val="single" w:sz="4" w:space="0" w:color="auto"/>
            </w:tcBorders>
            <w:hideMark/>
          </w:tcPr>
          <w:p w14:paraId="53FEF609" w14:textId="77777777" w:rsidR="00DA0895" w:rsidRDefault="00DA0895">
            <w:pPr>
              <w:ind w:hanging="479"/>
              <w:jc w:val="center"/>
              <w:rPr>
                <w:rFonts w:cs="Times New Roman"/>
                <w:b/>
                <w:bCs/>
                <w:lang w:val="en-US"/>
              </w:rPr>
            </w:pPr>
            <w:r>
              <w:rPr>
                <w:rFonts w:cs="Times New Roman"/>
                <w:b/>
                <w:bCs/>
                <w:lang w:val="en-US"/>
              </w:rPr>
              <w:t>Lifecycle</w:t>
            </w:r>
          </w:p>
        </w:tc>
        <w:tc>
          <w:tcPr>
            <w:tcW w:w="3676" w:type="dxa"/>
            <w:tcBorders>
              <w:top w:val="single" w:sz="4" w:space="0" w:color="auto"/>
              <w:left w:val="single" w:sz="4" w:space="0" w:color="auto"/>
              <w:bottom w:val="single" w:sz="4" w:space="0" w:color="auto"/>
              <w:right w:val="single" w:sz="4" w:space="0" w:color="auto"/>
            </w:tcBorders>
            <w:hideMark/>
          </w:tcPr>
          <w:p w14:paraId="77319C32" w14:textId="77777777" w:rsidR="00DA0895" w:rsidRDefault="00DA0895">
            <w:pPr>
              <w:jc w:val="center"/>
              <w:rPr>
                <w:b/>
                <w:bCs/>
                <w:lang w:val="en-US"/>
              </w:rPr>
            </w:pPr>
            <w:r>
              <w:rPr>
                <w:b/>
                <w:bCs/>
                <w:lang w:val="en-US"/>
              </w:rPr>
              <w:t>Conclusion</w:t>
            </w:r>
          </w:p>
        </w:tc>
      </w:tr>
      <w:tr w:rsidR="00DA0895" w14:paraId="487EC6C0"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147A5FD4" w14:textId="77777777" w:rsidR="00DA0895" w:rsidRDefault="00DA0895">
            <w:pPr>
              <w:jc w:val="center"/>
              <w:rPr>
                <w:lang w:val="en-US"/>
              </w:rPr>
            </w:pPr>
            <w:r>
              <w:rPr>
                <w:lang w:val="en-US"/>
              </w:rPr>
              <w:t>1</w:t>
            </w:r>
          </w:p>
        </w:tc>
        <w:tc>
          <w:tcPr>
            <w:tcW w:w="2282" w:type="dxa"/>
            <w:tcBorders>
              <w:top w:val="single" w:sz="4" w:space="0" w:color="auto"/>
              <w:left w:val="single" w:sz="4" w:space="0" w:color="auto"/>
              <w:bottom w:val="single" w:sz="4" w:space="0" w:color="auto"/>
              <w:right w:val="single" w:sz="4" w:space="0" w:color="auto"/>
            </w:tcBorders>
            <w:hideMark/>
          </w:tcPr>
          <w:p w14:paraId="35BB0EE6" w14:textId="77777777" w:rsidR="00DA0895" w:rsidRDefault="00DA0895">
            <w:pPr>
              <w:rPr>
                <w:lang w:val="en-US"/>
              </w:rPr>
            </w:pPr>
            <w:r>
              <w:rPr>
                <w:lang w:val="en-US"/>
              </w:rPr>
              <w:t>newUser</w:t>
            </w:r>
          </w:p>
        </w:tc>
        <w:tc>
          <w:tcPr>
            <w:tcW w:w="2278" w:type="dxa"/>
            <w:tcBorders>
              <w:top w:val="single" w:sz="4" w:space="0" w:color="auto"/>
              <w:left w:val="single" w:sz="4" w:space="0" w:color="auto"/>
              <w:bottom w:val="single" w:sz="4" w:space="0" w:color="auto"/>
              <w:right w:val="single" w:sz="4" w:space="0" w:color="auto"/>
            </w:tcBorders>
            <w:hideMark/>
          </w:tcPr>
          <w:p w14:paraId="643760F3" w14:textId="77777777" w:rsidR="00DA0895" w:rsidRDefault="00DA0895" w:rsidP="00DA0895">
            <w:pPr>
              <w:pStyle w:val="ListParagraph"/>
              <w:numPr>
                <w:ilvl w:val="0"/>
                <w:numId w:val="109"/>
              </w:numPr>
              <w:spacing w:line="360" w:lineRule="auto"/>
              <w:ind w:left="331" w:hanging="299"/>
              <w:rPr>
                <w:rFonts w:cs="Times New Roman"/>
                <w:bCs/>
                <w:szCs w:val="26"/>
                <w:lang w:val="en-US"/>
              </w:rPr>
            </w:pPr>
            <w:r>
              <w:rPr>
                <w:rFonts w:cs="Times New Roman"/>
                <w:bCs/>
                <w:szCs w:val="26"/>
                <w:lang w:val="en-US"/>
              </w:rPr>
              <w:t>~duk</w:t>
            </w:r>
          </w:p>
          <w:p w14:paraId="3B8F2A7C" w14:textId="77777777" w:rsidR="00DA0895" w:rsidRDefault="00DA0895" w:rsidP="00DA0895">
            <w:pPr>
              <w:pStyle w:val="ListParagraph"/>
              <w:numPr>
                <w:ilvl w:val="0"/>
                <w:numId w:val="109"/>
              </w:numPr>
              <w:spacing w:line="360" w:lineRule="auto"/>
              <w:ind w:left="331" w:hanging="299"/>
              <w:rPr>
                <w:rFonts w:cs="Times New Roman"/>
                <w:bCs/>
                <w:szCs w:val="26"/>
                <w:lang w:val="en-US"/>
              </w:rPr>
            </w:pPr>
            <w:r>
              <w:rPr>
                <w:rFonts w:cs="Times New Roman"/>
                <w:bCs/>
                <w:szCs w:val="26"/>
                <w:lang w:val="en-US"/>
              </w:rPr>
              <w:t>~duk</w:t>
            </w:r>
          </w:p>
          <w:p w14:paraId="7E5DB993" w14:textId="77777777" w:rsidR="00DA0895" w:rsidRDefault="00DA0895" w:rsidP="00DA0895">
            <w:pPr>
              <w:pStyle w:val="ListParagraph"/>
              <w:numPr>
                <w:ilvl w:val="0"/>
                <w:numId w:val="109"/>
              </w:numPr>
              <w:spacing w:line="360" w:lineRule="auto"/>
              <w:ind w:left="331" w:hanging="299"/>
              <w:rPr>
                <w:rFonts w:cs="Times New Roman"/>
                <w:bCs/>
                <w:szCs w:val="26"/>
                <w:lang w:val="en-US"/>
              </w:rPr>
            </w:pPr>
            <w:r>
              <w:rPr>
                <w:rFonts w:cs="Times New Roman"/>
                <w:bCs/>
                <w:szCs w:val="26"/>
                <w:lang w:val="en-US"/>
              </w:rPr>
              <w:t xml:space="preserve">~duk </w:t>
            </w:r>
          </w:p>
          <w:p w14:paraId="6CA53722" w14:textId="77777777" w:rsidR="00DA0895" w:rsidRDefault="00DA0895" w:rsidP="00DA0895">
            <w:pPr>
              <w:pStyle w:val="ListParagraph"/>
              <w:numPr>
                <w:ilvl w:val="0"/>
                <w:numId w:val="109"/>
              </w:numPr>
              <w:spacing w:line="360" w:lineRule="auto"/>
              <w:ind w:left="331" w:hanging="299"/>
              <w:rPr>
                <w:rFonts w:cs="Times New Roman"/>
                <w:bCs/>
                <w:szCs w:val="26"/>
                <w:lang w:val="en-US"/>
              </w:rPr>
            </w:pPr>
            <w:r>
              <w:rPr>
                <w:rFonts w:cs="Times New Roman"/>
                <w:bCs/>
                <w:szCs w:val="26"/>
                <w:lang w:val="en-US"/>
              </w:rPr>
              <w:t>~duk</w:t>
            </w:r>
          </w:p>
          <w:p w14:paraId="19410193" w14:textId="77777777" w:rsidR="00DA0895" w:rsidRDefault="00DA0895" w:rsidP="00DA0895">
            <w:pPr>
              <w:pStyle w:val="ListParagraph"/>
              <w:numPr>
                <w:ilvl w:val="0"/>
                <w:numId w:val="109"/>
              </w:numPr>
              <w:spacing w:line="360" w:lineRule="auto"/>
              <w:ind w:left="331" w:hanging="299"/>
              <w:rPr>
                <w:rFonts w:cs="Times New Roman"/>
                <w:bCs/>
                <w:szCs w:val="26"/>
                <w:lang w:val="en-US"/>
              </w:rPr>
            </w:pPr>
            <w:r>
              <w:rPr>
                <w:rFonts w:cs="Times New Roman"/>
                <w:bCs/>
                <w:szCs w:val="26"/>
                <w:lang w:val="en-US"/>
              </w:rPr>
              <w:t>~duk</w:t>
            </w:r>
          </w:p>
          <w:p w14:paraId="6DE61F5E" w14:textId="77777777" w:rsidR="00DA0895" w:rsidRDefault="00DA0895" w:rsidP="00DA0895">
            <w:pPr>
              <w:pStyle w:val="ListParagraph"/>
              <w:numPr>
                <w:ilvl w:val="0"/>
                <w:numId w:val="109"/>
              </w:numPr>
              <w:spacing w:line="360" w:lineRule="auto"/>
              <w:ind w:left="331" w:hanging="299"/>
              <w:rPr>
                <w:rFonts w:cs="Times New Roman"/>
                <w:bCs/>
                <w:szCs w:val="26"/>
                <w:lang w:val="en-US"/>
              </w:rPr>
            </w:pPr>
            <w:r>
              <w:rPr>
                <w:rFonts w:cs="Times New Roman"/>
                <w:bCs/>
                <w:szCs w:val="26"/>
                <w:lang w:val="en-US"/>
              </w:rPr>
              <w:t>~duk</w:t>
            </w:r>
          </w:p>
        </w:tc>
        <w:tc>
          <w:tcPr>
            <w:tcW w:w="3676" w:type="dxa"/>
            <w:tcBorders>
              <w:top w:val="single" w:sz="4" w:space="0" w:color="auto"/>
              <w:left w:val="single" w:sz="4" w:space="0" w:color="auto"/>
              <w:bottom w:val="single" w:sz="4" w:space="0" w:color="auto"/>
              <w:right w:val="single" w:sz="4" w:space="0" w:color="auto"/>
            </w:tcBorders>
            <w:hideMark/>
          </w:tcPr>
          <w:p w14:paraId="304E577B" w14:textId="77777777" w:rsidR="00DA0895" w:rsidRDefault="00DA0895">
            <w:pPr>
              <w:rPr>
                <w:lang w:val="en-US"/>
              </w:rPr>
            </w:pPr>
            <w:r>
              <w:rPr>
                <w:lang w:val="en-US"/>
              </w:rPr>
              <w:t>All 3 scenarios above do not contain any abnormal activity pairs.</w:t>
            </w:r>
          </w:p>
        </w:tc>
      </w:tr>
      <w:tr w:rsidR="00DA0895" w14:paraId="1F314C71"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429B8F03" w14:textId="77777777" w:rsidR="00DA0895" w:rsidRDefault="00DA0895">
            <w:pPr>
              <w:jc w:val="center"/>
              <w:rPr>
                <w:lang w:val="en-US"/>
              </w:rPr>
            </w:pPr>
            <w:r>
              <w:rPr>
                <w:lang w:val="en-US"/>
              </w:rPr>
              <w:t>2</w:t>
            </w:r>
          </w:p>
        </w:tc>
        <w:tc>
          <w:tcPr>
            <w:tcW w:w="2282" w:type="dxa"/>
            <w:tcBorders>
              <w:top w:val="single" w:sz="4" w:space="0" w:color="auto"/>
              <w:left w:val="single" w:sz="4" w:space="0" w:color="auto"/>
              <w:bottom w:val="single" w:sz="4" w:space="0" w:color="auto"/>
              <w:right w:val="single" w:sz="4" w:space="0" w:color="auto"/>
            </w:tcBorders>
            <w:hideMark/>
          </w:tcPr>
          <w:p w14:paraId="64CA4911" w14:textId="77777777" w:rsidR="00DA0895" w:rsidRDefault="00DA0895">
            <w:pPr>
              <w:rPr>
                <w:lang w:val="en-US"/>
              </w:rPr>
            </w:pPr>
            <w:r>
              <w:rPr>
                <w:lang w:val="en-US"/>
              </w:rPr>
              <w:t>resolve</w:t>
            </w:r>
          </w:p>
        </w:tc>
        <w:tc>
          <w:tcPr>
            <w:tcW w:w="2278" w:type="dxa"/>
            <w:tcBorders>
              <w:top w:val="single" w:sz="4" w:space="0" w:color="auto"/>
              <w:left w:val="single" w:sz="4" w:space="0" w:color="auto"/>
              <w:bottom w:val="single" w:sz="4" w:space="0" w:color="auto"/>
              <w:right w:val="single" w:sz="4" w:space="0" w:color="auto"/>
            </w:tcBorders>
            <w:hideMark/>
          </w:tcPr>
          <w:p w14:paraId="3F620F5B" w14:textId="77777777" w:rsidR="00DA0895" w:rsidRDefault="00DA0895" w:rsidP="00DA0895">
            <w:pPr>
              <w:pStyle w:val="ListParagraph"/>
              <w:numPr>
                <w:ilvl w:val="0"/>
                <w:numId w:val="110"/>
              </w:numPr>
              <w:ind w:left="331" w:hanging="331"/>
              <w:rPr>
                <w:rFonts w:cs="Times New Roman"/>
                <w:lang w:val="en-US"/>
              </w:rPr>
            </w:pPr>
            <w:r>
              <w:rPr>
                <w:rFonts w:cs="Times New Roman"/>
                <w:lang w:val="en-US"/>
              </w:rPr>
              <w:t>~duk</w:t>
            </w:r>
          </w:p>
          <w:p w14:paraId="2FF3EB67" w14:textId="77777777" w:rsidR="00DA0895" w:rsidRDefault="00DA0895" w:rsidP="00DA0895">
            <w:pPr>
              <w:pStyle w:val="ListParagraph"/>
              <w:numPr>
                <w:ilvl w:val="0"/>
                <w:numId w:val="110"/>
              </w:numPr>
              <w:ind w:left="331" w:hanging="331"/>
              <w:rPr>
                <w:rFonts w:cs="Times New Roman"/>
                <w:lang w:val="en-US"/>
              </w:rPr>
            </w:pPr>
            <w:r>
              <w:rPr>
                <w:rFonts w:cs="Times New Roman"/>
                <w:lang w:val="en-US"/>
              </w:rPr>
              <w:t>~dk</w:t>
            </w:r>
          </w:p>
          <w:p w14:paraId="3B9AA3FD" w14:textId="77777777" w:rsidR="00DA0895" w:rsidRDefault="00DA0895" w:rsidP="00DA0895">
            <w:pPr>
              <w:pStyle w:val="ListParagraph"/>
              <w:numPr>
                <w:ilvl w:val="0"/>
                <w:numId w:val="110"/>
              </w:numPr>
              <w:ind w:left="331" w:hanging="331"/>
              <w:rPr>
                <w:rFonts w:cs="Times New Roman"/>
                <w:lang w:val="en-US"/>
              </w:rPr>
            </w:pPr>
            <w:r>
              <w:rPr>
                <w:rFonts w:cs="Times New Roman"/>
                <w:lang w:val="en-US"/>
              </w:rPr>
              <w:t xml:space="preserve">~duk </w:t>
            </w:r>
          </w:p>
          <w:p w14:paraId="3691E505" w14:textId="77777777" w:rsidR="00DA0895" w:rsidRDefault="00DA0895" w:rsidP="00DA0895">
            <w:pPr>
              <w:pStyle w:val="ListParagraph"/>
              <w:numPr>
                <w:ilvl w:val="0"/>
                <w:numId w:val="110"/>
              </w:numPr>
              <w:ind w:left="331" w:hanging="331"/>
              <w:rPr>
                <w:rFonts w:cs="Times New Roman"/>
                <w:lang w:val="en-US"/>
              </w:rPr>
            </w:pPr>
            <w:r>
              <w:rPr>
                <w:rFonts w:cs="Times New Roman"/>
                <w:lang w:val="en-US"/>
              </w:rPr>
              <w:t>~dk</w:t>
            </w:r>
          </w:p>
          <w:p w14:paraId="160BCEEE" w14:textId="77777777" w:rsidR="00DA0895" w:rsidRDefault="00DA0895" w:rsidP="00DA0895">
            <w:pPr>
              <w:pStyle w:val="ListParagraph"/>
              <w:numPr>
                <w:ilvl w:val="0"/>
                <w:numId w:val="110"/>
              </w:numPr>
              <w:ind w:left="331" w:hanging="331"/>
              <w:rPr>
                <w:rFonts w:cs="Times New Roman"/>
                <w:lang w:val="en-US"/>
              </w:rPr>
            </w:pPr>
            <w:r>
              <w:rPr>
                <w:rFonts w:cs="Times New Roman"/>
                <w:lang w:val="en-US"/>
              </w:rPr>
              <w:t>~dk</w:t>
            </w:r>
          </w:p>
          <w:p w14:paraId="5E0E3954" w14:textId="77777777" w:rsidR="00DA0895" w:rsidRDefault="00DA0895" w:rsidP="00DA0895">
            <w:pPr>
              <w:pStyle w:val="ListParagraph"/>
              <w:numPr>
                <w:ilvl w:val="0"/>
                <w:numId w:val="110"/>
              </w:numPr>
              <w:spacing w:after="160" w:line="256" w:lineRule="auto"/>
              <w:ind w:left="331" w:hanging="331"/>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62BA468C" w14:textId="77777777" w:rsidR="00DA0895" w:rsidRDefault="00DA0895">
            <w:pPr>
              <w:rPr>
                <w:lang w:val="en-US"/>
              </w:rPr>
            </w:pPr>
            <w:r>
              <w:rPr>
                <w:lang w:val="en-US"/>
              </w:rPr>
              <w:t>All 6 scenarios above do not contain any abnormal activity pairs.</w:t>
            </w:r>
          </w:p>
        </w:tc>
      </w:tr>
      <w:tr w:rsidR="00DA0895" w14:paraId="26AB25AD"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414E4DE3" w14:textId="77777777" w:rsidR="00DA0895" w:rsidRDefault="00DA0895">
            <w:pPr>
              <w:jc w:val="center"/>
              <w:rPr>
                <w:lang w:val="en-US"/>
              </w:rPr>
            </w:pPr>
            <w:r>
              <w:rPr>
                <w:lang w:val="en-US"/>
              </w:rPr>
              <w:t>3</w:t>
            </w:r>
          </w:p>
        </w:tc>
        <w:tc>
          <w:tcPr>
            <w:tcW w:w="2282" w:type="dxa"/>
            <w:tcBorders>
              <w:top w:val="single" w:sz="4" w:space="0" w:color="auto"/>
              <w:left w:val="single" w:sz="4" w:space="0" w:color="auto"/>
              <w:bottom w:val="single" w:sz="4" w:space="0" w:color="auto"/>
              <w:right w:val="single" w:sz="4" w:space="0" w:color="auto"/>
            </w:tcBorders>
            <w:hideMark/>
          </w:tcPr>
          <w:p w14:paraId="740ED833" w14:textId="77777777" w:rsidR="00DA0895" w:rsidRDefault="00DA0895">
            <w:pPr>
              <w:rPr>
                <w:lang w:val="en-US"/>
              </w:rPr>
            </w:pPr>
            <w:r>
              <w:rPr>
                <w:lang w:val="en-US"/>
              </w:rPr>
              <w:t>reject</w:t>
            </w:r>
          </w:p>
        </w:tc>
        <w:tc>
          <w:tcPr>
            <w:tcW w:w="2278" w:type="dxa"/>
            <w:tcBorders>
              <w:top w:val="single" w:sz="4" w:space="0" w:color="auto"/>
              <w:left w:val="single" w:sz="4" w:space="0" w:color="auto"/>
              <w:bottom w:val="single" w:sz="4" w:space="0" w:color="auto"/>
              <w:right w:val="single" w:sz="4" w:space="0" w:color="auto"/>
            </w:tcBorders>
            <w:hideMark/>
          </w:tcPr>
          <w:p w14:paraId="78891B74" w14:textId="77777777" w:rsidR="00DA0895" w:rsidRDefault="00DA0895" w:rsidP="00DA0895">
            <w:pPr>
              <w:pStyle w:val="ListParagraph"/>
              <w:numPr>
                <w:ilvl w:val="0"/>
                <w:numId w:val="111"/>
              </w:numPr>
              <w:ind w:left="331"/>
              <w:rPr>
                <w:rFonts w:cs="Times New Roman"/>
                <w:lang w:val="en-US"/>
              </w:rPr>
            </w:pPr>
            <w:r>
              <w:rPr>
                <w:rFonts w:cs="Times New Roman"/>
                <w:lang w:val="en-US"/>
              </w:rPr>
              <w:t>~duk</w:t>
            </w:r>
          </w:p>
          <w:p w14:paraId="3EEF25F4" w14:textId="77777777" w:rsidR="00DA0895" w:rsidRDefault="00DA0895" w:rsidP="00DA0895">
            <w:pPr>
              <w:pStyle w:val="ListParagraph"/>
              <w:numPr>
                <w:ilvl w:val="0"/>
                <w:numId w:val="111"/>
              </w:numPr>
              <w:ind w:left="331"/>
              <w:rPr>
                <w:rFonts w:cs="Times New Roman"/>
                <w:lang w:val="en-US"/>
              </w:rPr>
            </w:pPr>
            <w:r>
              <w:rPr>
                <w:rFonts w:cs="Times New Roman"/>
                <w:lang w:val="en-US"/>
              </w:rPr>
              <w:t>~duk</w:t>
            </w:r>
          </w:p>
          <w:p w14:paraId="778FE25F" w14:textId="77777777" w:rsidR="00DA0895" w:rsidRDefault="00DA0895" w:rsidP="00DA0895">
            <w:pPr>
              <w:pStyle w:val="ListParagraph"/>
              <w:numPr>
                <w:ilvl w:val="0"/>
                <w:numId w:val="111"/>
              </w:numPr>
              <w:ind w:left="331"/>
              <w:rPr>
                <w:rFonts w:cs="Times New Roman"/>
                <w:lang w:val="en-US"/>
              </w:rPr>
            </w:pPr>
            <w:r>
              <w:rPr>
                <w:rFonts w:cs="Times New Roman"/>
                <w:lang w:val="en-US"/>
              </w:rPr>
              <w:t xml:space="preserve">~duk </w:t>
            </w:r>
          </w:p>
          <w:p w14:paraId="65EC4375" w14:textId="77777777" w:rsidR="00DA0895" w:rsidRDefault="00DA0895" w:rsidP="00DA0895">
            <w:pPr>
              <w:pStyle w:val="ListParagraph"/>
              <w:numPr>
                <w:ilvl w:val="0"/>
                <w:numId w:val="111"/>
              </w:numPr>
              <w:ind w:left="331"/>
              <w:rPr>
                <w:rFonts w:cs="Times New Roman"/>
                <w:lang w:val="en-US"/>
              </w:rPr>
            </w:pPr>
            <w:r>
              <w:rPr>
                <w:rFonts w:cs="Times New Roman"/>
                <w:lang w:val="en-US"/>
              </w:rPr>
              <w:t>~duk</w:t>
            </w:r>
          </w:p>
          <w:p w14:paraId="33E4BD8A" w14:textId="77777777" w:rsidR="00DA0895" w:rsidRDefault="00DA0895" w:rsidP="00DA0895">
            <w:pPr>
              <w:pStyle w:val="ListParagraph"/>
              <w:numPr>
                <w:ilvl w:val="0"/>
                <w:numId w:val="111"/>
              </w:numPr>
              <w:ind w:left="331"/>
              <w:rPr>
                <w:rFonts w:cs="Times New Roman"/>
                <w:lang w:val="en-US"/>
              </w:rPr>
            </w:pPr>
            <w:r>
              <w:rPr>
                <w:rFonts w:cs="Times New Roman"/>
                <w:lang w:val="en-US"/>
              </w:rPr>
              <w:t>~duk</w:t>
            </w:r>
          </w:p>
          <w:p w14:paraId="69482F65" w14:textId="77777777" w:rsidR="00DA0895" w:rsidRDefault="00DA0895" w:rsidP="00DA0895">
            <w:pPr>
              <w:pStyle w:val="ListParagraph"/>
              <w:numPr>
                <w:ilvl w:val="0"/>
                <w:numId w:val="111"/>
              </w:numPr>
              <w:spacing w:after="160" w:line="256" w:lineRule="auto"/>
              <w:ind w:left="331"/>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114F34D9" w14:textId="77777777" w:rsidR="00DA0895" w:rsidRDefault="00DA0895">
            <w:pPr>
              <w:rPr>
                <w:lang w:val="en-US"/>
              </w:rPr>
            </w:pPr>
            <w:r>
              <w:rPr>
                <w:lang w:val="en-US"/>
              </w:rPr>
              <w:t>All 6 scenarios above do not contain any abnormal activity pairs.</w:t>
            </w:r>
          </w:p>
        </w:tc>
      </w:tr>
      <w:tr w:rsidR="00DA0895" w14:paraId="1743FA7D"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0ED12435" w14:textId="77777777" w:rsidR="00DA0895" w:rsidRDefault="00DA0895">
            <w:pPr>
              <w:jc w:val="center"/>
              <w:rPr>
                <w:lang w:val="en-US"/>
              </w:rPr>
            </w:pPr>
            <w:r>
              <w:rPr>
                <w:lang w:val="en-US"/>
              </w:rPr>
              <w:t>4</w:t>
            </w:r>
          </w:p>
        </w:tc>
        <w:tc>
          <w:tcPr>
            <w:tcW w:w="2282" w:type="dxa"/>
            <w:tcBorders>
              <w:top w:val="single" w:sz="4" w:space="0" w:color="auto"/>
              <w:left w:val="single" w:sz="4" w:space="0" w:color="auto"/>
              <w:bottom w:val="single" w:sz="4" w:space="0" w:color="auto"/>
              <w:right w:val="single" w:sz="4" w:space="0" w:color="auto"/>
            </w:tcBorders>
            <w:hideMark/>
          </w:tcPr>
          <w:p w14:paraId="0866CE3D" w14:textId="77777777" w:rsidR="00DA0895" w:rsidRDefault="00DA0895">
            <w:pPr>
              <w:rPr>
                <w:lang w:val="en-US"/>
              </w:rPr>
            </w:pPr>
            <w:r>
              <w:rPr>
                <w:lang w:val="en-US"/>
              </w:rPr>
              <w:t>checkUser</w:t>
            </w:r>
          </w:p>
        </w:tc>
        <w:tc>
          <w:tcPr>
            <w:tcW w:w="2278" w:type="dxa"/>
            <w:tcBorders>
              <w:top w:val="single" w:sz="4" w:space="0" w:color="auto"/>
              <w:left w:val="single" w:sz="4" w:space="0" w:color="auto"/>
              <w:bottom w:val="single" w:sz="4" w:space="0" w:color="auto"/>
              <w:right w:val="single" w:sz="4" w:space="0" w:color="auto"/>
            </w:tcBorders>
            <w:hideMark/>
          </w:tcPr>
          <w:p w14:paraId="6B02AA7D" w14:textId="77777777" w:rsidR="00DA0895" w:rsidRDefault="00DA0895" w:rsidP="00DA0895">
            <w:pPr>
              <w:pStyle w:val="ListParagraph"/>
              <w:numPr>
                <w:ilvl w:val="0"/>
                <w:numId w:val="112"/>
              </w:numPr>
              <w:ind w:left="331"/>
              <w:rPr>
                <w:rFonts w:cs="Times New Roman"/>
                <w:lang w:val="en-US"/>
              </w:rPr>
            </w:pPr>
            <w:r>
              <w:rPr>
                <w:rFonts w:cs="Times New Roman"/>
                <w:lang w:val="en-US"/>
              </w:rPr>
              <w:t>~duk</w:t>
            </w:r>
          </w:p>
          <w:p w14:paraId="60535D51" w14:textId="77777777" w:rsidR="00DA0895" w:rsidRDefault="00DA0895" w:rsidP="00DA0895">
            <w:pPr>
              <w:pStyle w:val="ListParagraph"/>
              <w:numPr>
                <w:ilvl w:val="0"/>
                <w:numId w:val="112"/>
              </w:numPr>
              <w:ind w:left="331"/>
              <w:rPr>
                <w:rFonts w:cs="Times New Roman"/>
                <w:lang w:val="en-US"/>
              </w:rPr>
            </w:pPr>
            <w:r>
              <w:rPr>
                <w:rFonts w:cs="Times New Roman"/>
                <w:lang w:val="en-US"/>
              </w:rPr>
              <w:t>~dk</w:t>
            </w:r>
          </w:p>
          <w:p w14:paraId="792FD971" w14:textId="77777777" w:rsidR="00DA0895" w:rsidRDefault="00DA0895" w:rsidP="00DA0895">
            <w:pPr>
              <w:pStyle w:val="ListParagraph"/>
              <w:numPr>
                <w:ilvl w:val="0"/>
                <w:numId w:val="112"/>
              </w:numPr>
              <w:ind w:left="331"/>
              <w:rPr>
                <w:rFonts w:cs="Times New Roman"/>
                <w:lang w:val="en-US"/>
              </w:rPr>
            </w:pPr>
            <w:r>
              <w:rPr>
                <w:rFonts w:cs="Times New Roman"/>
                <w:lang w:val="en-US"/>
              </w:rPr>
              <w:t xml:space="preserve">~dk </w:t>
            </w:r>
          </w:p>
          <w:p w14:paraId="3BB5CF45" w14:textId="77777777" w:rsidR="00DA0895" w:rsidRDefault="00DA0895" w:rsidP="00DA0895">
            <w:pPr>
              <w:pStyle w:val="ListParagraph"/>
              <w:numPr>
                <w:ilvl w:val="0"/>
                <w:numId w:val="112"/>
              </w:numPr>
              <w:ind w:left="331"/>
              <w:rPr>
                <w:rFonts w:cs="Times New Roman"/>
                <w:lang w:val="en-US"/>
              </w:rPr>
            </w:pPr>
            <w:r>
              <w:rPr>
                <w:rFonts w:cs="Times New Roman"/>
                <w:lang w:val="en-US"/>
              </w:rPr>
              <w:t>~duk</w:t>
            </w:r>
          </w:p>
          <w:p w14:paraId="48DD506D" w14:textId="77777777" w:rsidR="00DA0895" w:rsidRDefault="00DA0895" w:rsidP="00DA0895">
            <w:pPr>
              <w:pStyle w:val="ListParagraph"/>
              <w:numPr>
                <w:ilvl w:val="0"/>
                <w:numId w:val="112"/>
              </w:numPr>
              <w:ind w:left="331"/>
              <w:rPr>
                <w:rFonts w:cs="Times New Roman"/>
                <w:lang w:val="en-US"/>
              </w:rPr>
            </w:pPr>
            <w:r>
              <w:rPr>
                <w:rFonts w:cs="Times New Roman"/>
                <w:lang w:val="en-US"/>
              </w:rPr>
              <w:t>~duk</w:t>
            </w:r>
          </w:p>
          <w:p w14:paraId="6D632E93" w14:textId="77777777" w:rsidR="00DA0895" w:rsidRDefault="00DA0895" w:rsidP="00DA0895">
            <w:pPr>
              <w:pStyle w:val="ListParagraph"/>
              <w:numPr>
                <w:ilvl w:val="0"/>
                <w:numId w:val="112"/>
              </w:numPr>
              <w:spacing w:after="160" w:line="256" w:lineRule="auto"/>
              <w:ind w:left="331"/>
              <w:rPr>
                <w:rFonts w:cs="Times New Roman"/>
                <w:lang w:val="en-US"/>
              </w:rPr>
            </w:pPr>
            <w:r>
              <w:rPr>
                <w:rFonts w:cs="Times New Roman"/>
                <w:lang w:val="en-US"/>
              </w:rPr>
              <w:t xml:space="preserve">~duk </w:t>
            </w:r>
          </w:p>
        </w:tc>
        <w:tc>
          <w:tcPr>
            <w:tcW w:w="3676" w:type="dxa"/>
            <w:tcBorders>
              <w:top w:val="single" w:sz="4" w:space="0" w:color="auto"/>
              <w:left w:val="single" w:sz="4" w:space="0" w:color="auto"/>
              <w:bottom w:val="single" w:sz="4" w:space="0" w:color="auto"/>
              <w:right w:val="single" w:sz="4" w:space="0" w:color="auto"/>
            </w:tcBorders>
            <w:hideMark/>
          </w:tcPr>
          <w:p w14:paraId="10FEBA76" w14:textId="77777777" w:rsidR="00DA0895" w:rsidRDefault="00DA0895">
            <w:pPr>
              <w:keepNext/>
              <w:rPr>
                <w:lang w:val="en-US"/>
              </w:rPr>
            </w:pPr>
            <w:r>
              <w:rPr>
                <w:lang w:val="en-US"/>
              </w:rPr>
              <w:t>All  6 scenarios above do not contain any abnormal activity pairs.</w:t>
            </w:r>
          </w:p>
        </w:tc>
      </w:tr>
      <w:tr w:rsidR="00DA0895" w14:paraId="78362E35"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25ED5B0A" w14:textId="77777777" w:rsidR="00DA0895" w:rsidRDefault="00DA0895">
            <w:pPr>
              <w:jc w:val="center"/>
              <w:rPr>
                <w:lang w:val="en-US"/>
              </w:rPr>
            </w:pPr>
            <w:r>
              <w:rPr>
                <w:lang w:val="en-US"/>
              </w:rPr>
              <w:t>5</w:t>
            </w:r>
          </w:p>
        </w:tc>
        <w:tc>
          <w:tcPr>
            <w:tcW w:w="2282" w:type="dxa"/>
            <w:tcBorders>
              <w:top w:val="single" w:sz="4" w:space="0" w:color="auto"/>
              <w:left w:val="single" w:sz="4" w:space="0" w:color="auto"/>
              <w:bottom w:val="single" w:sz="4" w:space="0" w:color="auto"/>
              <w:right w:val="single" w:sz="4" w:space="0" w:color="auto"/>
            </w:tcBorders>
            <w:hideMark/>
          </w:tcPr>
          <w:p w14:paraId="1DCA4901" w14:textId="77777777" w:rsidR="00DA0895" w:rsidRDefault="00DA0895">
            <w:pPr>
              <w:rPr>
                <w:lang w:val="en-US"/>
              </w:rPr>
            </w:pPr>
            <w:r>
              <w:rPr>
                <w:lang w:val="en-US"/>
              </w:rPr>
              <w:t>createdUser</w:t>
            </w:r>
          </w:p>
        </w:tc>
        <w:tc>
          <w:tcPr>
            <w:tcW w:w="2278" w:type="dxa"/>
            <w:tcBorders>
              <w:top w:val="single" w:sz="4" w:space="0" w:color="auto"/>
              <w:left w:val="single" w:sz="4" w:space="0" w:color="auto"/>
              <w:bottom w:val="single" w:sz="4" w:space="0" w:color="auto"/>
              <w:right w:val="single" w:sz="4" w:space="0" w:color="auto"/>
            </w:tcBorders>
            <w:hideMark/>
          </w:tcPr>
          <w:p w14:paraId="745F71F1" w14:textId="77777777" w:rsidR="00DA0895" w:rsidRDefault="00DA0895" w:rsidP="00DA0895">
            <w:pPr>
              <w:pStyle w:val="ListParagraph"/>
              <w:numPr>
                <w:ilvl w:val="0"/>
                <w:numId w:val="113"/>
              </w:numPr>
              <w:rPr>
                <w:rFonts w:cs="Times New Roman"/>
                <w:lang w:val="en-US"/>
              </w:rPr>
            </w:pPr>
            <w:r>
              <w:rPr>
                <w:rFonts w:cs="Times New Roman"/>
                <w:lang w:val="en-US"/>
              </w:rPr>
              <w:t>~duk</w:t>
            </w:r>
          </w:p>
          <w:p w14:paraId="0CA32ECD" w14:textId="77777777" w:rsidR="00DA0895" w:rsidRDefault="00DA0895" w:rsidP="00DA0895">
            <w:pPr>
              <w:pStyle w:val="ListParagraph"/>
              <w:numPr>
                <w:ilvl w:val="0"/>
                <w:numId w:val="113"/>
              </w:numPr>
              <w:rPr>
                <w:rFonts w:cs="Times New Roman"/>
                <w:lang w:val="en-US"/>
              </w:rPr>
            </w:pPr>
            <w:r>
              <w:rPr>
                <w:rFonts w:cs="Times New Roman"/>
                <w:lang w:val="en-US"/>
              </w:rPr>
              <w:t>~duuk</w:t>
            </w:r>
          </w:p>
          <w:p w14:paraId="6B4738E0" w14:textId="77777777" w:rsidR="00DA0895" w:rsidRDefault="00DA0895" w:rsidP="00DA0895">
            <w:pPr>
              <w:pStyle w:val="ListParagraph"/>
              <w:numPr>
                <w:ilvl w:val="0"/>
                <w:numId w:val="113"/>
              </w:numPr>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265DD161" w14:textId="77777777" w:rsidR="00DA0895" w:rsidRDefault="00DA0895">
            <w:pPr>
              <w:keepNext/>
              <w:rPr>
                <w:lang w:val="en-US"/>
              </w:rPr>
            </w:pPr>
            <w:r>
              <w:rPr>
                <w:lang w:val="en-US"/>
              </w:rPr>
              <w:t>All  3 scenarios above do not contain any abnormal activity pairs.</w:t>
            </w:r>
          </w:p>
        </w:tc>
      </w:tr>
      <w:tr w:rsidR="00DA0895" w14:paraId="0ADDC3DD"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51979B64" w14:textId="77777777" w:rsidR="00DA0895" w:rsidRDefault="00DA0895">
            <w:pPr>
              <w:jc w:val="center"/>
              <w:rPr>
                <w:lang w:val="en-US"/>
              </w:rPr>
            </w:pPr>
            <w:r>
              <w:rPr>
                <w:lang w:val="en-US"/>
              </w:rPr>
              <w:t>6</w:t>
            </w:r>
          </w:p>
        </w:tc>
        <w:tc>
          <w:tcPr>
            <w:tcW w:w="2282" w:type="dxa"/>
            <w:tcBorders>
              <w:top w:val="single" w:sz="4" w:space="0" w:color="auto"/>
              <w:left w:val="single" w:sz="4" w:space="0" w:color="auto"/>
              <w:bottom w:val="single" w:sz="4" w:space="0" w:color="auto"/>
              <w:right w:val="single" w:sz="4" w:space="0" w:color="auto"/>
            </w:tcBorders>
            <w:hideMark/>
          </w:tcPr>
          <w:p w14:paraId="40313A26" w14:textId="77777777" w:rsidR="00DA0895" w:rsidRDefault="00DA0895">
            <w:pPr>
              <w:rPr>
                <w:lang w:val="en-US"/>
              </w:rPr>
            </w:pPr>
            <w:r>
              <w:rPr>
                <w:lang w:val="en-US"/>
              </w:rPr>
              <w:t>hash</w:t>
            </w:r>
          </w:p>
        </w:tc>
        <w:tc>
          <w:tcPr>
            <w:tcW w:w="2278" w:type="dxa"/>
            <w:tcBorders>
              <w:top w:val="single" w:sz="4" w:space="0" w:color="auto"/>
              <w:left w:val="single" w:sz="4" w:space="0" w:color="auto"/>
              <w:bottom w:val="single" w:sz="4" w:space="0" w:color="auto"/>
              <w:right w:val="single" w:sz="4" w:space="0" w:color="auto"/>
            </w:tcBorders>
            <w:hideMark/>
          </w:tcPr>
          <w:p w14:paraId="3B909015" w14:textId="77777777" w:rsidR="00DA0895" w:rsidRDefault="00DA0895" w:rsidP="00DA0895">
            <w:pPr>
              <w:pStyle w:val="ListParagraph"/>
              <w:numPr>
                <w:ilvl w:val="0"/>
                <w:numId w:val="114"/>
              </w:numPr>
              <w:rPr>
                <w:rFonts w:cs="Times New Roman"/>
                <w:lang w:val="en-US"/>
              </w:rPr>
            </w:pPr>
            <w:r>
              <w:rPr>
                <w:rFonts w:cs="Times New Roman"/>
                <w:lang w:val="en-US"/>
              </w:rPr>
              <w:t>~dk</w:t>
            </w:r>
          </w:p>
          <w:p w14:paraId="33F44C06" w14:textId="77777777" w:rsidR="00DA0895" w:rsidRDefault="00DA0895" w:rsidP="00DA0895">
            <w:pPr>
              <w:pStyle w:val="ListParagraph"/>
              <w:numPr>
                <w:ilvl w:val="0"/>
                <w:numId w:val="114"/>
              </w:numPr>
              <w:rPr>
                <w:rFonts w:cs="Times New Roman"/>
                <w:lang w:val="en-US"/>
              </w:rPr>
            </w:pPr>
            <w:r>
              <w:rPr>
                <w:rFonts w:cs="Times New Roman"/>
                <w:lang w:val="en-US"/>
              </w:rPr>
              <w:t>~duk</w:t>
            </w:r>
          </w:p>
          <w:p w14:paraId="3E154637" w14:textId="77777777" w:rsidR="00DA0895" w:rsidRDefault="00DA0895" w:rsidP="00DA0895">
            <w:pPr>
              <w:pStyle w:val="ListParagraph"/>
              <w:numPr>
                <w:ilvl w:val="0"/>
                <w:numId w:val="114"/>
              </w:numPr>
              <w:rPr>
                <w:rFonts w:cs="Times New Roman"/>
                <w:lang w:val="en-US"/>
              </w:rPr>
            </w:pPr>
            <w:r>
              <w:rPr>
                <w:rFonts w:cs="Times New Roman"/>
                <w:lang w:val="en-US"/>
              </w:rPr>
              <w:t xml:space="preserve">~duk </w:t>
            </w:r>
          </w:p>
          <w:p w14:paraId="5133831F" w14:textId="77777777" w:rsidR="00DA0895" w:rsidRDefault="00DA0895" w:rsidP="00DA0895">
            <w:pPr>
              <w:pStyle w:val="ListParagraph"/>
              <w:numPr>
                <w:ilvl w:val="0"/>
                <w:numId w:val="114"/>
              </w:numPr>
              <w:rPr>
                <w:rFonts w:cs="Times New Roman"/>
                <w:lang w:val="en-US"/>
              </w:rPr>
            </w:pPr>
            <w:r>
              <w:rPr>
                <w:rFonts w:cs="Times New Roman"/>
                <w:lang w:val="en-US"/>
              </w:rPr>
              <w:t>~duk</w:t>
            </w:r>
          </w:p>
          <w:p w14:paraId="403A1F9E" w14:textId="77777777" w:rsidR="00DA0895" w:rsidRDefault="00DA0895" w:rsidP="00DA0895">
            <w:pPr>
              <w:pStyle w:val="ListParagraph"/>
              <w:numPr>
                <w:ilvl w:val="0"/>
                <w:numId w:val="114"/>
              </w:numPr>
              <w:rPr>
                <w:rFonts w:cs="Times New Roman"/>
                <w:lang w:val="en-US"/>
              </w:rPr>
            </w:pPr>
            <w:r>
              <w:rPr>
                <w:rFonts w:cs="Times New Roman"/>
                <w:lang w:val="en-US"/>
              </w:rPr>
              <w:t>~duk</w:t>
            </w:r>
          </w:p>
          <w:p w14:paraId="10DBC4B2" w14:textId="77777777" w:rsidR="00DA0895" w:rsidRDefault="00DA0895" w:rsidP="00DA0895">
            <w:pPr>
              <w:pStyle w:val="ListParagraph"/>
              <w:numPr>
                <w:ilvl w:val="0"/>
                <w:numId w:val="114"/>
              </w:numPr>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5A15A167" w14:textId="77777777" w:rsidR="00DA0895" w:rsidRDefault="00DA0895">
            <w:pPr>
              <w:keepNext/>
              <w:rPr>
                <w:lang w:val="en-US"/>
              </w:rPr>
            </w:pPr>
            <w:r>
              <w:rPr>
                <w:lang w:val="en-US"/>
              </w:rPr>
              <w:t>All  6 scenarios above do not contain any abnormal activity pairs.</w:t>
            </w:r>
          </w:p>
        </w:tc>
      </w:tr>
      <w:tr w:rsidR="00DA0895" w14:paraId="253FA601"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78AFA7C9" w14:textId="77777777" w:rsidR="00DA0895" w:rsidRDefault="00DA0895">
            <w:pPr>
              <w:jc w:val="center"/>
              <w:rPr>
                <w:lang w:val="en-US"/>
              </w:rPr>
            </w:pPr>
            <w:r>
              <w:rPr>
                <w:lang w:val="en-US"/>
              </w:rPr>
              <w:t>7</w:t>
            </w:r>
          </w:p>
        </w:tc>
        <w:tc>
          <w:tcPr>
            <w:tcW w:w="2282" w:type="dxa"/>
            <w:tcBorders>
              <w:top w:val="single" w:sz="4" w:space="0" w:color="auto"/>
              <w:left w:val="single" w:sz="4" w:space="0" w:color="auto"/>
              <w:bottom w:val="single" w:sz="4" w:space="0" w:color="auto"/>
              <w:right w:val="single" w:sz="4" w:space="0" w:color="auto"/>
            </w:tcBorders>
            <w:hideMark/>
          </w:tcPr>
          <w:p w14:paraId="05C4B432" w14:textId="77777777" w:rsidR="00DA0895" w:rsidRDefault="00DA0895">
            <w:pPr>
              <w:rPr>
                <w:lang w:val="en-US"/>
              </w:rPr>
            </w:pPr>
            <w:r>
              <w:rPr>
                <w:lang w:val="en-US"/>
              </w:rPr>
              <w:t>email</w:t>
            </w:r>
          </w:p>
        </w:tc>
        <w:tc>
          <w:tcPr>
            <w:tcW w:w="2278" w:type="dxa"/>
            <w:tcBorders>
              <w:top w:val="single" w:sz="4" w:space="0" w:color="auto"/>
              <w:left w:val="single" w:sz="4" w:space="0" w:color="auto"/>
              <w:bottom w:val="single" w:sz="4" w:space="0" w:color="auto"/>
              <w:right w:val="single" w:sz="4" w:space="0" w:color="auto"/>
            </w:tcBorders>
            <w:hideMark/>
          </w:tcPr>
          <w:p w14:paraId="6641A479" w14:textId="77777777" w:rsidR="00DA0895" w:rsidRDefault="00DA0895" w:rsidP="00DA0895">
            <w:pPr>
              <w:pStyle w:val="ListParagraph"/>
              <w:numPr>
                <w:ilvl w:val="0"/>
                <w:numId w:val="115"/>
              </w:numPr>
              <w:rPr>
                <w:rFonts w:cs="Times New Roman"/>
                <w:lang w:val="en-US"/>
              </w:rPr>
            </w:pPr>
            <w:r>
              <w:rPr>
                <w:rFonts w:cs="Times New Roman"/>
                <w:lang w:val="en-US"/>
              </w:rPr>
              <w:t>~duk</w:t>
            </w:r>
          </w:p>
          <w:p w14:paraId="7F4FACA4" w14:textId="77777777" w:rsidR="00DA0895" w:rsidRDefault="00DA0895" w:rsidP="00DA0895">
            <w:pPr>
              <w:pStyle w:val="ListParagraph"/>
              <w:numPr>
                <w:ilvl w:val="0"/>
                <w:numId w:val="115"/>
              </w:numPr>
              <w:rPr>
                <w:rFonts w:cs="Times New Roman"/>
                <w:lang w:val="en-US"/>
              </w:rPr>
            </w:pPr>
            <w:r>
              <w:rPr>
                <w:rFonts w:cs="Times New Roman"/>
                <w:lang w:val="en-US"/>
              </w:rPr>
              <w:t>~duuk</w:t>
            </w:r>
          </w:p>
          <w:p w14:paraId="2E9F04FE" w14:textId="77777777" w:rsidR="00DA0895" w:rsidRDefault="00DA0895" w:rsidP="00DA0895">
            <w:pPr>
              <w:pStyle w:val="ListParagraph"/>
              <w:numPr>
                <w:ilvl w:val="0"/>
                <w:numId w:val="115"/>
              </w:numPr>
              <w:rPr>
                <w:rFonts w:cs="Times New Roman"/>
                <w:lang w:val="en-US"/>
              </w:rPr>
            </w:pPr>
            <w:r>
              <w:rPr>
                <w:rFonts w:cs="Times New Roman"/>
                <w:lang w:val="en-US"/>
              </w:rPr>
              <w:t xml:space="preserve">~duuk </w:t>
            </w:r>
          </w:p>
          <w:p w14:paraId="258F5007" w14:textId="77777777" w:rsidR="00DA0895" w:rsidRDefault="00DA0895" w:rsidP="00DA0895">
            <w:pPr>
              <w:pStyle w:val="ListParagraph"/>
              <w:numPr>
                <w:ilvl w:val="0"/>
                <w:numId w:val="115"/>
              </w:numPr>
              <w:rPr>
                <w:rFonts w:cs="Times New Roman"/>
                <w:lang w:val="en-US"/>
              </w:rPr>
            </w:pPr>
            <w:r>
              <w:rPr>
                <w:rFonts w:cs="Times New Roman"/>
                <w:lang w:val="en-US"/>
              </w:rPr>
              <w:t>~duuk</w:t>
            </w:r>
          </w:p>
          <w:p w14:paraId="05FDE886" w14:textId="77777777" w:rsidR="00DA0895" w:rsidRDefault="00DA0895" w:rsidP="00DA0895">
            <w:pPr>
              <w:pStyle w:val="ListParagraph"/>
              <w:numPr>
                <w:ilvl w:val="0"/>
                <w:numId w:val="115"/>
              </w:numPr>
              <w:rPr>
                <w:rFonts w:cs="Times New Roman"/>
                <w:lang w:val="en-US"/>
              </w:rPr>
            </w:pPr>
            <w:r>
              <w:rPr>
                <w:rFonts w:cs="Times New Roman"/>
                <w:lang w:val="en-US"/>
              </w:rPr>
              <w:t>~duk</w:t>
            </w:r>
          </w:p>
          <w:p w14:paraId="78CE1732" w14:textId="77777777" w:rsidR="00DA0895" w:rsidRDefault="00DA0895" w:rsidP="00DA0895">
            <w:pPr>
              <w:pStyle w:val="ListParagraph"/>
              <w:numPr>
                <w:ilvl w:val="0"/>
                <w:numId w:val="115"/>
              </w:numPr>
              <w:rPr>
                <w:rFonts w:cs="Times New Roman"/>
                <w:lang w:val="en-US"/>
              </w:rPr>
            </w:pPr>
            <w:r>
              <w:rPr>
                <w:rFonts w:cs="Times New Roman"/>
                <w:lang w:val="en-US"/>
              </w:rPr>
              <w:t>~duk</w:t>
            </w:r>
          </w:p>
        </w:tc>
        <w:tc>
          <w:tcPr>
            <w:tcW w:w="3676" w:type="dxa"/>
            <w:tcBorders>
              <w:top w:val="single" w:sz="4" w:space="0" w:color="auto"/>
              <w:left w:val="single" w:sz="4" w:space="0" w:color="auto"/>
              <w:bottom w:val="single" w:sz="4" w:space="0" w:color="auto"/>
              <w:right w:val="single" w:sz="4" w:space="0" w:color="auto"/>
            </w:tcBorders>
            <w:hideMark/>
          </w:tcPr>
          <w:p w14:paraId="155CD40D" w14:textId="77777777" w:rsidR="00DA0895" w:rsidRDefault="00DA0895">
            <w:pPr>
              <w:keepNext/>
              <w:rPr>
                <w:lang w:val="en-US"/>
              </w:rPr>
            </w:pPr>
            <w:r>
              <w:rPr>
                <w:lang w:val="en-US"/>
              </w:rPr>
              <w:t>All  6 scenarios above do not contain any abnormal activity pairs.</w:t>
            </w:r>
          </w:p>
        </w:tc>
      </w:tr>
      <w:tr w:rsidR="00DA0895" w14:paraId="025B0A6A"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15D03F72" w14:textId="77777777" w:rsidR="00DA0895" w:rsidRDefault="00DA0895">
            <w:pPr>
              <w:jc w:val="center"/>
              <w:rPr>
                <w:lang w:val="en-US"/>
              </w:rPr>
            </w:pPr>
            <w:r>
              <w:rPr>
                <w:lang w:val="en-US"/>
              </w:rPr>
              <w:lastRenderedPageBreak/>
              <w:t>8</w:t>
            </w:r>
          </w:p>
        </w:tc>
        <w:tc>
          <w:tcPr>
            <w:tcW w:w="2282" w:type="dxa"/>
            <w:tcBorders>
              <w:top w:val="single" w:sz="4" w:space="0" w:color="auto"/>
              <w:left w:val="single" w:sz="4" w:space="0" w:color="auto"/>
              <w:bottom w:val="single" w:sz="4" w:space="0" w:color="auto"/>
              <w:right w:val="single" w:sz="4" w:space="0" w:color="auto"/>
            </w:tcBorders>
            <w:hideMark/>
          </w:tcPr>
          <w:p w14:paraId="711EAC09" w14:textId="77777777" w:rsidR="00DA0895" w:rsidRDefault="00DA0895">
            <w:pPr>
              <w:rPr>
                <w:lang w:val="en-US"/>
              </w:rPr>
            </w:pPr>
            <w:r>
              <w:rPr>
                <w:lang w:val="en-US"/>
              </w:rPr>
              <w:t>password</w:t>
            </w:r>
          </w:p>
        </w:tc>
        <w:tc>
          <w:tcPr>
            <w:tcW w:w="2278" w:type="dxa"/>
            <w:tcBorders>
              <w:top w:val="single" w:sz="4" w:space="0" w:color="auto"/>
              <w:left w:val="single" w:sz="4" w:space="0" w:color="auto"/>
              <w:bottom w:val="single" w:sz="4" w:space="0" w:color="auto"/>
              <w:right w:val="single" w:sz="4" w:space="0" w:color="auto"/>
            </w:tcBorders>
            <w:hideMark/>
          </w:tcPr>
          <w:p w14:paraId="40BADB3E" w14:textId="77777777" w:rsidR="00DA0895" w:rsidRDefault="00DA0895" w:rsidP="00DA0895">
            <w:pPr>
              <w:pStyle w:val="ListParagraph"/>
              <w:numPr>
                <w:ilvl w:val="0"/>
                <w:numId w:val="116"/>
              </w:numPr>
              <w:rPr>
                <w:rFonts w:cs="Times New Roman"/>
                <w:lang w:val="en-US"/>
              </w:rPr>
            </w:pPr>
            <w:r>
              <w:rPr>
                <w:rFonts w:cs="Times New Roman"/>
                <w:lang w:val="en-US"/>
              </w:rPr>
              <w:t>~dk</w:t>
            </w:r>
          </w:p>
          <w:p w14:paraId="5B79AAAB" w14:textId="77777777" w:rsidR="00DA0895" w:rsidRDefault="00DA0895" w:rsidP="00DA0895">
            <w:pPr>
              <w:pStyle w:val="ListParagraph"/>
              <w:numPr>
                <w:ilvl w:val="0"/>
                <w:numId w:val="116"/>
              </w:numPr>
              <w:rPr>
                <w:rFonts w:cs="Times New Roman"/>
                <w:lang w:val="en-US"/>
              </w:rPr>
            </w:pPr>
            <w:r>
              <w:rPr>
                <w:rFonts w:cs="Times New Roman"/>
                <w:lang w:val="en-US"/>
              </w:rPr>
              <w:t>~duuk</w:t>
            </w:r>
          </w:p>
          <w:p w14:paraId="65955775" w14:textId="77777777" w:rsidR="00DA0895" w:rsidRDefault="00DA0895" w:rsidP="00DA0895">
            <w:pPr>
              <w:pStyle w:val="ListParagraph"/>
              <w:numPr>
                <w:ilvl w:val="0"/>
                <w:numId w:val="116"/>
              </w:numPr>
              <w:rPr>
                <w:rFonts w:cs="Times New Roman"/>
                <w:lang w:val="en-US"/>
              </w:rPr>
            </w:pPr>
            <w:r>
              <w:rPr>
                <w:rFonts w:cs="Times New Roman"/>
                <w:lang w:val="en-US"/>
              </w:rPr>
              <w:t xml:space="preserve">~duuk </w:t>
            </w:r>
          </w:p>
          <w:p w14:paraId="2D490E94" w14:textId="77777777" w:rsidR="00DA0895" w:rsidRDefault="00DA0895" w:rsidP="00DA0895">
            <w:pPr>
              <w:pStyle w:val="ListParagraph"/>
              <w:numPr>
                <w:ilvl w:val="0"/>
                <w:numId w:val="116"/>
              </w:numPr>
              <w:rPr>
                <w:rFonts w:cs="Times New Roman"/>
                <w:lang w:val="en-US"/>
              </w:rPr>
            </w:pPr>
            <w:r>
              <w:rPr>
                <w:rFonts w:cs="Times New Roman"/>
                <w:lang w:val="en-US"/>
              </w:rPr>
              <w:t>~duuk</w:t>
            </w:r>
          </w:p>
          <w:p w14:paraId="66C10CE5" w14:textId="77777777" w:rsidR="00DA0895" w:rsidRDefault="00DA0895" w:rsidP="00DA0895">
            <w:pPr>
              <w:pStyle w:val="ListParagraph"/>
              <w:numPr>
                <w:ilvl w:val="0"/>
                <w:numId w:val="116"/>
              </w:numPr>
              <w:rPr>
                <w:rFonts w:cs="Times New Roman"/>
                <w:lang w:val="en-US"/>
              </w:rPr>
            </w:pPr>
            <w:r>
              <w:rPr>
                <w:rFonts w:cs="Times New Roman"/>
                <w:lang w:val="en-US"/>
              </w:rPr>
              <w:t>~duuk</w:t>
            </w:r>
          </w:p>
          <w:p w14:paraId="171891D3" w14:textId="77777777" w:rsidR="00DA0895" w:rsidRDefault="00DA0895" w:rsidP="00DA0895">
            <w:pPr>
              <w:pStyle w:val="ListParagraph"/>
              <w:numPr>
                <w:ilvl w:val="0"/>
                <w:numId w:val="116"/>
              </w:numPr>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249EFCF5" w14:textId="77777777" w:rsidR="00DA0895" w:rsidRDefault="00DA0895">
            <w:pPr>
              <w:keepNext/>
              <w:rPr>
                <w:lang w:val="en-US"/>
              </w:rPr>
            </w:pPr>
            <w:r>
              <w:rPr>
                <w:lang w:val="en-US"/>
              </w:rPr>
              <w:t>All  6 scenarios above do not contain any abnormal activity pairs.</w:t>
            </w:r>
          </w:p>
        </w:tc>
      </w:tr>
      <w:tr w:rsidR="00DA0895" w14:paraId="3117FF50"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79AB3BF4" w14:textId="77777777" w:rsidR="00DA0895" w:rsidRDefault="00DA0895">
            <w:pPr>
              <w:jc w:val="center"/>
              <w:rPr>
                <w:lang w:val="en-US"/>
              </w:rPr>
            </w:pPr>
            <w:r>
              <w:rPr>
                <w:lang w:val="en-US"/>
              </w:rPr>
              <w:t>9</w:t>
            </w:r>
          </w:p>
        </w:tc>
        <w:tc>
          <w:tcPr>
            <w:tcW w:w="2282" w:type="dxa"/>
            <w:tcBorders>
              <w:top w:val="single" w:sz="4" w:space="0" w:color="auto"/>
              <w:left w:val="single" w:sz="4" w:space="0" w:color="auto"/>
              <w:bottom w:val="single" w:sz="4" w:space="0" w:color="auto"/>
              <w:right w:val="single" w:sz="4" w:space="0" w:color="auto"/>
            </w:tcBorders>
            <w:hideMark/>
          </w:tcPr>
          <w:p w14:paraId="3927E95E" w14:textId="77777777" w:rsidR="00DA0895" w:rsidRDefault="00DA0895">
            <w:pPr>
              <w:rPr>
                <w:lang w:val="en-US"/>
              </w:rPr>
            </w:pPr>
            <w:r>
              <w:rPr>
                <w:lang w:val="en-US"/>
              </w:rPr>
              <w:t>name</w:t>
            </w:r>
          </w:p>
        </w:tc>
        <w:tc>
          <w:tcPr>
            <w:tcW w:w="2278" w:type="dxa"/>
            <w:tcBorders>
              <w:top w:val="single" w:sz="4" w:space="0" w:color="auto"/>
              <w:left w:val="single" w:sz="4" w:space="0" w:color="auto"/>
              <w:bottom w:val="single" w:sz="4" w:space="0" w:color="auto"/>
              <w:right w:val="single" w:sz="4" w:space="0" w:color="auto"/>
            </w:tcBorders>
            <w:hideMark/>
          </w:tcPr>
          <w:p w14:paraId="4B3090F1" w14:textId="77777777" w:rsidR="00DA0895" w:rsidRDefault="00DA0895" w:rsidP="00DA0895">
            <w:pPr>
              <w:pStyle w:val="ListParagraph"/>
              <w:numPr>
                <w:ilvl w:val="0"/>
                <w:numId w:val="117"/>
              </w:numPr>
              <w:ind w:left="241"/>
              <w:rPr>
                <w:rFonts w:cs="Times New Roman"/>
                <w:lang w:val="en-US"/>
              </w:rPr>
            </w:pPr>
            <w:r>
              <w:rPr>
                <w:rFonts w:cs="Times New Roman"/>
                <w:lang w:val="en-US"/>
              </w:rPr>
              <w:t>~dk</w:t>
            </w:r>
          </w:p>
          <w:p w14:paraId="21354691" w14:textId="77777777" w:rsidR="00DA0895" w:rsidRDefault="00DA0895" w:rsidP="00DA0895">
            <w:pPr>
              <w:pStyle w:val="ListParagraph"/>
              <w:numPr>
                <w:ilvl w:val="0"/>
                <w:numId w:val="117"/>
              </w:numPr>
              <w:ind w:left="241"/>
              <w:rPr>
                <w:rFonts w:cs="Times New Roman"/>
                <w:lang w:val="en-US"/>
              </w:rPr>
            </w:pPr>
            <w:r>
              <w:rPr>
                <w:rFonts w:cs="Times New Roman"/>
                <w:lang w:val="en-US"/>
              </w:rPr>
              <w:t>~duk</w:t>
            </w:r>
          </w:p>
          <w:p w14:paraId="13E0FA6D" w14:textId="77777777" w:rsidR="00DA0895" w:rsidRDefault="00DA0895" w:rsidP="00DA0895">
            <w:pPr>
              <w:pStyle w:val="ListParagraph"/>
              <w:numPr>
                <w:ilvl w:val="0"/>
                <w:numId w:val="117"/>
              </w:numPr>
              <w:ind w:left="241"/>
              <w:rPr>
                <w:rFonts w:cs="Times New Roman"/>
                <w:lang w:val="en-US"/>
              </w:rPr>
            </w:pPr>
            <w:r>
              <w:rPr>
                <w:rFonts w:cs="Times New Roman"/>
                <w:lang w:val="en-US"/>
              </w:rPr>
              <w:t xml:space="preserve">~duk </w:t>
            </w:r>
          </w:p>
          <w:p w14:paraId="38F3E198" w14:textId="77777777" w:rsidR="00DA0895" w:rsidRDefault="00DA0895" w:rsidP="00DA0895">
            <w:pPr>
              <w:pStyle w:val="ListParagraph"/>
              <w:numPr>
                <w:ilvl w:val="0"/>
                <w:numId w:val="117"/>
              </w:numPr>
              <w:ind w:left="241"/>
              <w:rPr>
                <w:rFonts w:cs="Times New Roman"/>
                <w:lang w:val="en-US"/>
              </w:rPr>
            </w:pPr>
            <w:r>
              <w:rPr>
                <w:rFonts w:cs="Times New Roman"/>
                <w:lang w:val="en-US"/>
              </w:rPr>
              <w:t>~duk</w:t>
            </w:r>
          </w:p>
          <w:p w14:paraId="7F224E52" w14:textId="77777777" w:rsidR="00DA0895" w:rsidRDefault="00DA0895" w:rsidP="00DA0895">
            <w:pPr>
              <w:pStyle w:val="ListParagraph"/>
              <w:numPr>
                <w:ilvl w:val="0"/>
                <w:numId w:val="117"/>
              </w:numPr>
              <w:ind w:left="241"/>
              <w:rPr>
                <w:rFonts w:cs="Times New Roman"/>
                <w:lang w:val="en-US"/>
              </w:rPr>
            </w:pPr>
            <w:r>
              <w:rPr>
                <w:rFonts w:cs="Times New Roman"/>
                <w:lang w:val="en-US"/>
              </w:rPr>
              <w:t>~dk</w:t>
            </w:r>
          </w:p>
          <w:p w14:paraId="62239247" w14:textId="77777777" w:rsidR="00DA0895" w:rsidRDefault="00DA0895" w:rsidP="00DA0895">
            <w:pPr>
              <w:pStyle w:val="ListParagraph"/>
              <w:numPr>
                <w:ilvl w:val="0"/>
                <w:numId w:val="117"/>
              </w:numPr>
              <w:ind w:left="241"/>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09AF9C9E" w14:textId="77777777" w:rsidR="00DA0895" w:rsidRDefault="00DA0895">
            <w:pPr>
              <w:keepNext/>
              <w:rPr>
                <w:lang w:val="en-US"/>
              </w:rPr>
            </w:pPr>
            <w:r>
              <w:rPr>
                <w:lang w:val="en-US"/>
              </w:rPr>
              <w:t>All  6 scenarios above do not contain any abnormal activity pairs.</w:t>
            </w:r>
          </w:p>
        </w:tc>
      </w:tr>
      <w:tr w:rsidR="00DA0895" w14:paraId="0D75AB10"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00AA7676" w14:textId="77777777" w:rsidR="00DA0895" w:rsidRDefault="00DA0895">
            <w:pPr>
              <w:jc w:val="center"/>
              <w:rPr>
                <w:lang w:val="en-US"/>
              </w:rPr>
            </w:pPr>
            <w:r>
              <w:rPr>
                <w:lang w:val="en-US"/>
              </w:rPr>
              <w:t>10</w:t>
            </w:r>
          </w:p>
        </w:tc>
        <w:tc>
          <w:tcPr>
            <w:tcW w:w="2282" w:type="dxa"/>
            <w:tcBorders>
              <w:top w:val="single" w:sz="4" w:space="0" w:color="auto"/>
              <w:left w:val="single" w:sz="4" w:space="0" w:color="auto"/>
              <w:bottom w:val="single" w:sz="4" w:space="0" w:color="auto"/>
              <w:right w:val="single" w:sz="4" w:space="0" w:color="auto"/>
            </w:tcBorders>
            <w:hideMark/>
          </w:tcPr>
          <w:p w14:paraId="268F2A8A" w14:textId="77777777" w:rsidR="00DA0895" w:rsidRDefault="00DA0895">
            <w:pPr>
              <w:rPr>
                <w:lang w:val="en-US"/>
              </w:rPr>
            </w:pPr>
            <w:r>
              <w:rPr>
                <w:lang w:val="en-US"/>
              </w:rPr>
              <w:t>confirmedPassword</w:t>
            </w:r>
          </w:p>
        </w:tc>
        <w:tc>
          <w:tcPr>
            <w:tcW w:w="2278" w:type="dxa"/>
            <w:tcBorders>
              <w:top w:val="single" w:sz="4" w:space="0" w:color="auto"/>
              <w:left w:val="single" w:sz="4" w:space="0" w:color="auto"/>
              <w:bottom w:val="single" w:sz="4" w:space="0" w:color="auto"/>
              <w:right w:val="single" w:sz="4" w:space="0" w:color="auto"/>
            </w:tcBorders>
            <w:hideMark/>
          </w:tcPr>
          <w:p w14:paraId="5D5FC746" w14:textId="77777777" w:rsidR="00DA0895" w:rsidRDefault="00DA0895" w:rsidP="00DA0895">
            <w:pPr>
              <w:pStyle w:val="ListParagraph"/>
              <w:numPr>
                <w:ilvl w:val="0"/>
                <w:numId w:val="118"/>
              </w:numPr>
              <w:rPr>
                <w:rFonts w:cs="Times New Roman"/>
                <w:lang w:val="en-US"/>
              </w:rPr>
            </w:pPr>
            <w:r>
              <w:rPr>
                <w:rFonts w:cs="Times New Roman"/>
                <w:lang w:val="en-US"/>
              </w:rPr>
              <w:t>~dk</w:t>
            </w:r>
          </w:p>
          <w:p w14:paraId="3E6CB749" w14:textId="77777777" w:rsidR="00DA0895" w:rsidRDefault="00DA0895" w:rsidP="00DA0895">
            <w:pPr>
              <w:pStyle w:val="ListParagraph"/>
              <w:numPr>
                <w:ilvl w:val="0"/>
                <w:numId w:val="118"/>
              </w:numPr>
              <w:rPr>
                <w:rFonts w:cs="Times New Roman"/>
                <w:lang w:val="en-US"/>
              </w:rPr>
            </w:pPr>
            <w:r>
              <w:rPr>
                <w:rFonts w:cs="Times New Roman"/>
                <w:lang w:val="en-US"/>
              </w:rPr>
              <w:t>~duk</w:t>
            </w:r>
          </w:p>
          <w:p w14:paraId="6BC04E6C" w14:textId="77777777" w:rsidR="00DA0895" w:rsidRDefault="00DA0895" w:rsidP="00DA0895">
            <w:pPr>
              <w:pStyle w:val="ListParagraph"/>
              <w:numPr>
                <w:ilvl w:val="0"/>
                <w:numId w:val="118"/>
              </w:numPr>
              <w:rPr>
                <w:rFonts w:cs="Times New Roman"/>
                <w:lang w:val="en-US"/>
              </w:rPr>
            </w:pPr>
            <w:r>
              <w:rPr>
                <w:rFonts w:cs="Times New Roman"/>
                <w:lang w:val="en-US"/>
              </w:rPr>
              <w:t xml:space="preserve">~duk </w:t>
            </w:r>
          </w:p>
          <w:p w14:paraId="4B8D7C72" w14:textId="77777777" w:rsidR="00DA0895" w:rsidRDefault="00DA0895" w:rsidP="00DA0895">
            <w:pPr>
              <w:pStyle w:val="ListParagraph"/>
              <w:numPr>
                <w:ilvl w:val="0"/>
                <w:numId w:val="118"/>
              </w:numPr>
              <w:rPr>
                <w:rFonts w:cs="Times New Roman"/>
                <w:lang w:val="en-US"/>
              </w:rPr>
            </w:pPr>
            <w:r>
              <w:rPr>
                <w:rFonts w:cs="Times New Roman"/>
                <w:lang w:val="en-US"/>
              </w:rPr>
              <w:t>~duk</w:t>
            </w:r>
          </w:p>
          <w:p w14:paraId="0DEBFAF5" w14:textId="77777777" w:rsidR="00DA0895" w:rsidRDefault="00DA0895" w:rsidP="00DA0895">
            <w:pPr>
              <w:pStyle w:val="ListParagraph"/>
              <w:numPr>
                <w:ilvl w:val="0"/>
                <w:numId w:val="118"/>
              </w:numPr>
              <w:rPr>
                <w:rFonts w:cs="Times New Roman"/>
                <w:lang w:val="en-US"/>
              </w:rPr>
            </w:pPr>
            <w:r>
              <w:rPr>
                <w:rFonts w:cs="Times New Roman"/>
                <w:lang w:val="en-US"/>
              </w:rPr>
              <w:t>~dk</w:t>
            </w:r>
          </w:p>
          <w:p w14:paraId="31073ECE" w14:textId="77777777" w:rsidR="00DA0895" w:rsidRDefault="00DA0895" w:rsidP="00DA0895">
            <w:pPr>
              <w:pStyle w:val="ListParagraph"/>
              <w:numPr>
                <w:ilvl w:val="0"/>
                <w:numId w:val="118"/>
              </w:numPr>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7E012858" w14:textId="77777777" w:rsidR="00DA0895" w:rsidRDefault="00DA0895">
            <w:pPr>
              <w:keepNext/>
              <w:rPr>
                <w:lang w:val="en-US"/>
              </w:rPr>
            </w:pPr>
            <w:r>
              <w:rPr>
                <w:lang w:val="en-US"/>
              </w:rPr>
              <w:t>All  6 scenarios above do not contain any abnormal activity pairs.</w:t>
            </w:r>
          </w:p>
        </w:tc>
      </w:tr>
      <w:tr w:rsidR="00DA0895" w14:paraId="37E31ABB"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76303849" w14:textId="77777777" w:rsidR="00DA0895" w:rsidRDefault="00DA0895">
            <w:pPr>
              <w:jc w:val="center"/>
              <w:rPr>
                <w:lang w:val="en-US"/>
              </w:rPr>
            </w:pPr>
            <w:r>
              <w:rPr>
                <w:lang w:val="en-US"/>
              </w:rPr>
              <w:t>11</w:t>
            </w:r>
          </w:p>
        </w:tc>
        <w:tc>
          <w:tcPr>
            <w:tcW w:w="2282" w:type="dxa"/>
            <w:tcBorders>
              <w:top w:val="single" w:sz="4" w:space="0" w:color="auto"/>
              <w:left w:val="single" w:sz="4" w:space="0" w:color="auto"/>
              <w:bottom w:val="single" w:sz="4" w:space="0" w:color="auto"/>
              <w:right w:val="single" w:sz="4" w:space="0" w:color="auto"/>
            </w:tcBorders>
            <w:hideMark/>
          </w:tcPr>
          <w:p w14:paraId="32EC408E" w14:textId="77777777" w:rsidR="00DA0895" w:rsidRDefault="00DA0895">
            <w:pPr>
              <w:rPr>
                <w:lang w:val="en-US"/>
              </w:rPr>
            </w:pPr>
            <w:r>
              <w:rPr>
                <w:lang w:val="en-US"/>
              </w:rPr>
              <w:t>phone</w:t>
            </w:r>
          </w:p>
        </w:tc>
        <w:tc>
          <w:tcPr>
            <w:tcW w:w="2278" w:type="dxa"/>
            <w:tcBorders>
              <w:top w:val="single" w:sz="4" w:space="0" w:color="auto"/>
              <w:left w:val="single" w:sz="4" w:space="0" w:color="auto"/>
              <w:bottom w:val="single" w:sz="4" w:space="0" w:color="auto"/>
              <w:right w:val="single" w:sz="4" w:space="0" w:color="auto"/>
            </w:tcBorders>
            <w:hideMark/>
          </w:tcPr>
          <w:p w14:paraId="2C756120" w14:textId="77777777" w:rsidR="00DA0895" w:rsidRDefault="00DA0895" w:rsidP="00DA0895">
            <w:pPr>
              <w:pStyle w:val="ListParagraph"/>
              <w:numPr>
                <w:ilvl w:val="0"/>
                <w:numId w:val="119"/>
              </w:numPr>
              <w:rPr>
                <w:rFonts w:cs="Times New Roman"/>
                <w:lang w:val="en-US"/>
              </w:rPr>
            </w:pPr>
            <w:r>
              <w:rPr>
                <w:rFonts w:cs="Times New Roman"/>
                <w:lang w:val="en-US"/>
              </w:rPr>
              <w:t>~dk</w:t>
            </w:r>
          </w:p>
          <w:p w14:paraId="2E1BE4CA" w14:textId="77777777" w:rsidR="00DA0895" w:rsidRDefault="00DA0895" w:rsidP="00DA0895">
            <w:pPr>
              <w:pStyle w:val="ListParagraph"/>
              <w:numPr>
                <w:ilvl w:val="0"/>
                <w:numId w:val="119"/>
              </w:numPr>
              <w:rPr>
                <w:rFonts w:cs="Times New Roman"/>
                <w:lang w:val="en-US"/>
              </w:rPr>
            </w:pPr>
            <w:r>
              <w:rPr>
                <w:rFonts w:cs="Times New Roman"/>
                <w:lang w:val="en-US"/>
              </w:rPr>
              <w:t>~duk</w:t>
            </w:r>
          </w:p>
          <w:p w14:paraId="7F24DCE4" w14:textId="77777777" w:rsidR="00DA0895" w:rsidRDefault="00DA0895" w:rsidP="00DA0895">
            <w:pPr>
              <w:pStyle w:val="ListParagraph"/>
              <w:numPr>
                <w:ilvl w:val="0"/>
                <w:numId w:val="119"/>
              </w:numPr>
              <w:rPr>
                <w:rFonts w:cs="Times New Roman"/>
                <w:lang w:val="en-US"/>
              </w:rPr>
            </w:pPr>
            <w:r>
              <w:rPr>
                <w:rFonts w:cs="Times New Roman"/>
                <w:lang w:val="en-US"/>
              </w:rPr>
              <w:t xml:space="preserve">~duk </w:t>
            </w:r>
          </w:p>
          <w:p w14:paraId="443B09EB" w14:textId="77777777" w:rsidR="00DA0895" w:rsidRDefault="00DA0895" w:rsidP="00DA0895">
            <w:pPr>
              <w:pStyle w:val="ListParagraph"/>
              <w:numPr>
                <w:ilvl w:val="0"/>
                <w:numId w:val="119"/>
              </w:numPr>
              <w:rPr>
                <w:rFonts w:cs="Times New Roman"/>
                <w:lang w:val="en-US"/>
              </w:rPr>
            </w:pPr>
            <w:r>
              <w:rPr>
                <w:rFonts w:cs="Times New Roman"/>
                <w:lang w:val="en-US"/>
              </w:rPr>
              <w:t>~duk</w:t>
            </w:r>
          </w:p>
          <w:p w14:paraId="27F85636" w14:textId="77777777" w:rsidR="00DA0895" w:rsidRDefault="00DA0895" w:rsidP="00DA0895">
            <w:pPr>
              <w:pStyle w:val="ListParagraph"/>
              <w:numPr>
                <w:ilvl w:val="0"/>
                <w:numId w:val="119"/>
              </w:numPr>
              <w:rPr>
                <w:rFonts w:cs="Times New Roman"/>
                <w:lang w:val="en-US"/>
              </w:rPr>
            </w:pPr>
            <w:r>
              <w:rPr>
                <w:rFonts w:cs="Times New Roman"/>
                <w:lang w:val="en-US"/>
              </w:rPr>
              <w:t>~dk</w:t>
            </w:r>
          </w:p>
          <w:p w14:paraId="7D102749" w14:textId="77777777" w:rsidR="00DA0895" w:rsidRDefault="00DA0895" w:rsidP="00DA0895">
            <w:pPr>
              <w:pStyle w:val="ListParagraph"/>
              <w:numPr>
                <w:ilvl w:val="0"/>
                <w:numId w:val="119"/>
              </w:numPr>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6FC01B45" w14:textId="77777777" w:rsidR="00DA0895" w:rsidRDefault="00DA0895">
            <w:pPr>
              <w:keepNext/>
              <w:rPr>
                <w:lang w:val="en-US"/>
              </w:rPr>
            </w:pPr>
            <w:r>
              <w:rPr>
                <w:lang w:val="en-US"/>
              </w:rPr>
              <w:t>All  6 scenarios above do not contain any abnormal activity pairs.</w:t>
            </w:r>
          </w:p>
        </w:tc>
      </w:tr>
    </w:tbl>
    <w:p w14:paraId="7382F3A0" w14:textId="77777777" w:rsidR="00B70F4E" w:rsidRDefault="00B70F4E">
      <w:pPr>
        <w:rPr>
          <w:rFonts w:eastAsiaTheme="majorEastAsia" w:cstheme="majorBidi"/>
          <w:b/>
          <w:szCs w:val="24"/>
        </w:rPr>
      </w:pPr>
      <w:r>
        <w:br w:type="page"/>
      </w:r>
    </w:p>
    <w:p w14:paraId="7A90B6C1" w14:textId="58168897" w:rsidR="00DA0895" w:rsidRDefault="00DA0895" w:rsidP="00DA0895">
      <w:pPr>
        <w:pStyle w:val="Heading3"/>
      </w:pPr>
      <w:bookmarkStart w:id="620" w:name="_Toc153613310"/>
      <w:r>
        <w:lastRenderedPageBreak/>
        <w:t>5.1.8 Delete User Function</w:t>
      </w:r>
      <w:bookmarkEnd w:id="620"/>
    </w:p>
    <w:p w14:paraId="1CC00D9D"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const</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deleteUser</w:t>
      </w:r>
      <w:r>
        <w:rPr>
          <w:rFonts w:ascii="Consolas" w:eastAsia="Times New Roman" w:hAnsi="Consolas" w:cs="Times New Roman"/>
          <w:color w:val="D4D4D4"/>
          <w:sz w:val="21"/>
          <w:szCs w:val="21"/>
        </w:rPr>
        <w:t xml:space="preserve"> = (</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=&gt;</w:t>
      </w: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xml:space="preserve">                                  //1</w:t>
      </w:r>
    </w:p>
    <w:p w14:paraId="0ED7117C"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Promise</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async</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resolve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 xml:space="preserve"> </w:t>
      </w:r>
      <w:r>
        <w:rPr>
          <w:rFonts w:ascii="Consolas" w:eastAsia="Times New Roman" w:hAnsi="Consolas" w:cs="Times New Roman"/>
          <w:color w:val="DCDCAA"/>
          <w:sz w:val="21"/>
          <w:szCs w:val="21"/>
        </w:rPr>
        <w:t>reject</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=&gt;</w:t>
      </w: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xml:space="preserve">           //2</w:t>
      </w:r>
    </w:p>
    <w:p w14:paraId="6BC68687"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try</w:t>
      </w:r>
      <w:r>
        <w:rPr>
          <w:rFonts w:ascii="Consolas" w:eastAsia="Times New Roman" w:hAnsi="Consolas" w:cs="Times New Roman"/>
          <w:color w:val="D4D4D4"/>
          <w:sz w:val="21"/>
          <w:szCs w:val="21"/>
        </w:rPr>
        <w:t xml:space="preserve"> {                                                 </w:t>
      </w:r>
    </w:p>
    <w:p w14:paraId="3A23E9FF"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const</w:t>
      </w:r>
      <w:r>
        <w:rPr>
          <w:rFonts w:ascii="Consolas" w:eastAsia="Times New Roman" w:hAnsi="Consolas" w:cs="Times New Roman"/>
          <w:color w:val="9CDCFE"/>
          <w:sz w:val="21"/>
          <w:szCs w:val="21"/>
        </w:rPr>
        <w:t xml:space="preserve"> </w:t>
      </w:r>
      <w:r>
        <w:rPr>
          <w:rFonts w:ascii="Consolas" w:eastAsia="Times New Roman" w:hAnsi="Consolas" w:cs="Times New Roman"/>
          <w:color w:val="4FC1FF"/>
          <w:sz w:val="21"/>
          <w:szCs w:val="21"/>
        </w:rPr>
        <w:t>checkUser</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 xml:space="preserve"> await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User</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findById</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//3</w:t>
      </w:r>
    </w:p>
    <w:p w14:paraId="0ED4A658"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_id</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 xml:space="preserve"> id</w:t>
      </w:r>
    </w:p>
    <w:p w14:paraId="0EFE351F"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49488DC0"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if</w:t>
      </w:r>
      <w:r>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checkUser</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 xml:space="preserve"> null</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xml:space="preserve">                         //4</w:t>
      </w:r>
    </w:p>
    <w:p w14:paraId="7F72CE05"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resolve</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//5</w:t>
      </w:r>
    </w:p>
    <w:p w14:paraId="72569CC2"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status</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'ERR'</w:t>
      </w:r>
      <w:r>
        <w:rPr>
          <w:rFonts w:ascii="Consolas" w:eastAsia="Times New Roman" w:hAnsi="Consolas" w:cs="Times New Roman"/>
          <w:color w:val="D4D4D4"/>
          <w:sz w:val="21"/>
          <w:szCs w:val="21"/>
        </w:rPr>
        <w:t>,</w:t>
      </w:r>
    </w:p>
    <w:p w14:paraId="7FC8C3EC"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message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'The user is not defined'</w:t>
      </w:r>
    </w:p>
    <w:p w14:paraId="541121E7"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04E8DC9"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0A21CF4"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63D9AAC"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await</w:t>
      </w:r>
      <w:r>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User</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findByIdAndDelete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id</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//6</w:t>
      </w:r>
    </w:p>
    <w:p w14:paraId="3463B71D"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resolve</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//7</w:t>
      </w:r>
    </w:p>
    <w:p w14:paraId="7074AC79"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status</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'OK'</w:t>
      </w:r>
      <w:r>
        <w:rPr>
          <w:rFonts w:ascii="Consolas" w:eastAsia="Times New Roman" w:hAnsi="Consolas" w:cs="Times New Roman"/>
          <w:color w:val="D4D4D4"/>
          <w:sz w:val="21"/>
          <w:szCs w:val="21"/>
        </w:rPr>
        <w:t>,</w:t>
      </w:r>
    </w:p>
    <w:p w14:paraId="47098F19"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message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'Delete user SUCCESS'</w:t>
      </w:r>
      <w:r>
        <w:rPr>
          <w:rFonts w:ascii="Consolas" w:eastAsia="Times New Roman" w:hAnsi="Consolas" w:cs="Times New Roman"/>
          <w:color w:val="D4D4D4"/>
          <w:sz w:val="21"/>
          <w:szCs w:val="21"/>
        </w:rPr>
        <w:t>,</w:t>
      </w:r>
    </w:p>
    <w:p w14:paraId="54C396B6"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E799BC8"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C586C0"/>
          <w:sz w:val="21"/>
          <w:szCs w:val="21"/>
        </w:rPr>
        <w:t xml:space="preserve"> catch</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error</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xml:space="preserve">                                      //8</w:t>
      </w:r>
    </w:p>
    <w:p w14:paraId="4A5A356D"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console</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error</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'Error generating tokens:'</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 xml:space="preserve"> error</w:t>
      </w:r>
      <w:r>
        <w:rPr>
          <w:rFonts w:ascii="Consolas" w:eastAsia="Times New Roman" w:hAnsi="Consolas" w:cs="Times New Roman"/>
          <w:color w:val="D4D4D4"/>
          <w:sz w:val="21"/>
          <w:szCs w:val="21"/>
        </w:rPr>
        <w:t>);</w:t>
      </w:r>
    </w:p>
    <w:p w14:paraId="01C0747D"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reject</w:t>
      </w:r>
      <w:r>
        <w:rPr>
          <w:rFonts w:ascii="Consolas" w:eastAsia="Times New Roman" w:hAnsi="Consolas" w:cs="Times New Roman"/>
          <w:color w:val="D4D4D4"/>
          <w:sz w:val="21"/>
          <w:szCs w:val="21"/>
        </w:rPr>
        <w:t>({</w:t>
      </w:r>
      <w:r>
        <w:rPr>
          <w:rFonts w:ascii="Consolas" w:eastAsia="Times New Roman" w:hAnsi="Consolas" w:cs="Times New Roman"/>
          <w:color w:val="6A9955"/>
          <w:sz w:val="21"/>
          <w:szCs w:val="21"/>
        </w:rPr>
        <w:t xml:space="preserve">                                           //9</w:t>
      </w:r>
    </w:p>
    <w:p w14:paraId="4F418360"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status</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'ERR'</w:t>
      </w:r>
      <w:r>
        <w:rPr>
          <w:rFonts w:ascii="Consolas" w:eastAsia="Times New Roman" w:hAnsi="Consolas" w:cs="Times New Roman"/>
          <w:color w:val="D4D4D4"/>
          <w:sz w:val="21"/>
          <w:szCs w:val="21"/>
        </w:rPr>
        <w:t>,</w:t>
      </w:r>
    </w:p>
    <w:p w14:paraId="1F59DAE9"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message</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'Token generation failed'</w:t>
      </w:r>
    </w:p>
    <w:p w14:paraId="552FEFBD"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B0D105C"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F396613"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480DB9C6" w14:textId="77777777" w:rsidR="00DA0895" w:rsidRDefault="00DA0895" w:rsidP="00DA08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19CB6B9" w14:textId="77777777" w:rsidR="00DA0895" w:rsidRDefault="00DA0895" w:rsidP="00DA0895">
      <w:pPr>
        <w:rPr>
          <w:noProof/>
        </w:rPr>
      </w:pPr>
    </w:p>
    <w:p w14:paraId="041AB03A" w14:textId="4E0852C1" w:rsidR="00DA0895" w:rsidRDefault="00DA0895" w:rsidP="00DA0895">
      <w:pPr>
        <w:keepNext/>
        <w:jc w:val="center"/>
      </w:pPr>
      <w:r>
        <w:rPr>
          <w:noProof/>
        </w:rPr>
        <w:lastRenderedPageBreak/>
        <w:drawing>
          <wp:inline distT="0" distB="0" distL="0" distR="0" wp14:anchorId="1B0CB01E" wp14:editId="1BB9FA77">
            <wp:extent cx="4383013" cy="6048375"/>
            <wp:effectExtent l="0" t="0" r="0" b="0"/>
            <wp:docPr id="1949489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3817" cy="6049485"/>
                    </a:xfrm>
                    <a:prstGeom prst="rect">
                      <a:avLst/>
                    </a:prstGeom>
                    <a:noFill/>
                    <a:ln>
                      <a:noFill/>
                    </a:ln>
                  </pic:spPr>
                </pic:pic>
              </a:graphicData>
            </a:graphic>
          </wp:inline>
        </w:drawing>
      </w:r>
    </w:p>
    <w:p w14:paraId="0EE74C75" w14:textId="5EE0E882" w:rsidR="00DA0895" w:rsidRDefault="00DA0895" w:rsidP="009A2CAA">
      <w:pPr>
        <w:pStyle w:val="Caption"/>
        <w:jc w:val="center"/>
        <w:rPr>
          <w:lang w:val="en-US"/>
        </w:rPr>
      </w:pPr>
      <w:bookmarkStart w:id="621" w:name="_Toc153613358"/>
      <w:r>
        <w:t xml:space="preserve">Figure </w:t>
      </w:r>
      <w:r>
        <w:fldChar w:fldCharType="begin"/>
      </w:r>
      <w:r>
        <w:instrText xml:space="preserve"> SEQ Figure \* ARABIC </w:instrText>
      </w:r>
      <w:r>
        <w:fldChar w:fldCharType="separate"/>
      </w:r>
      <w:r w:rsidR="00F073DD">
        <w:t>21</w:t>
      </w:r>
      <w:r>
        <w:fldChar w:fldCharType="end"/>
      </w:r>
      <w:r>
        <w:rPr>
          <w:lang w:val="en-US"/>
        </w:rPr>
        <w:t xml:space="preserve"> Delete User Control Flow Graph</w:t>
      </w:r>
      <w:bookmarkEnd w:id="621"/>
    </w:p>
    <w:p w14:paraId="5A6CDE7F" w14:textId="77777777" w:rsidR="00DA0895" w:rsidRDefault="00DA0895" w:rsidP="00DA0895">
      <w:pPr>
        <w:ind w:firstLine="720"/>
        <w:rPr>
          <w:lang w:val="en-US"/>
        </w:rPr>
      </w:pPr>
      <w:r>
        <w:rPr>
          <w:lang w:val="en-US"/>
        </w:rPr>
        <w:t>Cyclomatic complexity = P (decision nodes) =  2 + 1 = 3</w:t>
      </w:r>
    </w:p>
    <w:p w14:paraId="55E27A27" w14:textId="4D3CBD42" w:rsidR="00B70F4E" w:rsidRDefault="00B70F4E" w:rsidP="00B70F4E">
      <w:pPr>
        <w:pStyle w:val="Caption"/>
        <w:keepNext/>
        <w:jc w:val="center"/>
      </w:pPr>
      <w:bookmarkStart w:id="622" w:name="_Toc153613423"/>
      <w:r>
        <w:t xml:space="preserve">Table </w:t>
      </w:r>
      <w:r>
        <w:fldChar w:fldCharType="begin"/>
      </w:r>
      <w:r>
        <w:instrText xml:space="preserve"> SEQ Table \* ARABIC </w:instrText>
      </w:r>
      <w:r>
        <w:fldChar w:fldCharType="separate"/>
      </w:r>
      <w:r>
        <w:t>38</w:t>
      </w:r>
      <w:r>
        <w:fldChar w:fldCharType="end"/>
      </w:r>
      <w:r>
        <w:rPr>
          <w:lang w:val="en-US"/>
        </w:rPr>
        <w:t xml:space="preserve"> </w:t>
      </w:r>
      <w:r w:rsidRPr="003763F0">
        <w:rPr>
          <w:lang w:val="en-US"/>
        </w:rPr>
        <w:t>Delete User Test Cases</w:t>
      </w:r>
      <w:bookmarkEnd w:id="622"/>
    </w:p>
    <w:tbl>
      <w:tblPr>
        <w:tblStyle w:val="TableGrid"/>
        <w:tblW w:w="0" w:type="auto"/>
        <w:tblLook w:val="04A0" w:firstRow="1" w:lastRow="0" w:firstColumn="1" w:lastColumn="0" w:noHBand="0" w:noVBand="1"/>
      </w:tblPr>
      <w:tblGrid>
        <w:gridCol w:w="690"/>
        <w:gridCol w:w="3133"/>
        <w:gridCol w:w="3119"/>
        <w:gridCol w:w="2074"/>
      </w:tblGrid>
      <w:tr w:rsidR="00DA0895" w14:paraId="2516F93D" w14:textId="77777777" w:rsidTr="00B70F4E">
        <w:tc>
          <w:tcPr>
            <w:tcW w:w="690" w:type="dxa"/>
            <w:tcBorders>
              <w:top w:val="single" w:sz="4" w:space="0" w:color="auto"/>
              <w:left w:val="single" w:sz="4" w:space="0" w:color="auto"/>
              <w:bottom w:val="single" w:sz="4" w:space="0" w:color="auto"/>
              <w:right w:val="single" w:sz="4" w:space="0" w:color="auto"/>
            </w:tcBorders>
            <w:hideMark/>
          </w:tcPr>
          <w:p w14:paraId="1DA09E9B" w14:textId="77777777" w:rsidR="00DA0895" w:rsidRDefault="00DA0895">
            <w:pPr>
              <w:jc w:val="center"/>
              <w:rPr>
                <w:b/>
                <w:bCs/>
                <w:lang w:val="en-US"/>
              </w:rPr>
            </w:pPr>
            <w:r>
              <w:rPr>
                <w:b/>
                <w:bCs/>
                <w:lang w:val="en-US"/>
              </w:rPr>
              <w:t>No.</w:t>
            </w:r>
          </w:p>
        </w:tc>
        <w:tc>
          <w:tcPr>
            <w:tcW w:w="3133" w:type="dxa"/>
            <w:tcBorders>
              <w:top w:val="single" w:sz="4" w:space="0" w:color="auto"/>
              <w:left w:val="single" w:sz="4" w:space="0" w:color="auto"/>
              <w:bottom w:val="single" w:sz="4" w:space="0" w:color="auto"/>
              <w:right w:val="single" w:sz="4" w:space="0" w:color="auto"/>
            </w:tcBorders>
            <w:hideMark/>
          </w:tcPr>
          <w:p w14:paraId="35F16C70" w14:textId="77777777" w:rsidR="00DA0895" w:rsidRDefault="00DA0895">
            <w:pPr>
              <w:jc w:val="center"/>
              <w:rPr>
                <w:b/>
                <w:bCs/>
                <w:lang w:val="en-US"/>
              </w:rPr>
            </w:pPr>
            <w:r>
              <w:rPr>
                <w:b/>
                <w:bCs/>
                <w:lang w:val="en-US"/>
              </w:rPr>
              <w:t>Flow</w:t>
            </w:r>
          </w:p>
        </w:tc>
        <w:tc>
          <w:tcPr>
            <w:tcW w:w="3119" w:type="dxa"/>
            <w:tcBorders>
              <w:top w:val="single" w:sz="4" w:space="0" w:color="auto"/>
              <w:left w:val="single" w:sz="4" w:space="0" w:color="auto"/>
              <w:bottom w:val="single" w:sz="4" w:space="0" w:color="auto"/>
              <w:right w:val="single" w:sz="4" w:space="0" w:color="auto"/>
            </w:tcBorders>
            <w:hideMark/>
          </w:tcPr>
          <w:p w14:paraId="09D9CD26" w14:textId="77777777" w:rsidR="00DA0895" w:rsidRDefault="00DA0895">
            <w:pPr>
              <w:jc w:val="center"/>
              <w:rPr>
                <w:b/>
                <w:bCs/>
                <w:lang w:val="en-US"/>
              </w:rPr>
            </w:pPr>
            <w:r>
              <w:rPr>
                <w:b/>
                <w:bCs/>
                <w:lang w:val="en-US"/>
              </w:rPr>
              <w:t>Data</w:t>
            </w:r>
          </w:p>
        </w:tc>
        <w:tc>
          <w:tcPr>
            <w:tcW w:w="2074" w:type="dxa"/>
            <w:tcBorders>
              <w:top w:val="single" w:sz="4" w:space="0" w:color="auto"/>
              <w:left w:val="single" w:sz="4" w:space="0" w:color="auto"/>
              <w:bottom w:val="single" w:sz="4" w:space="0" w:color="auto"/>
              <w:right w:val="single" w:sz="4" w:space="0" w:color="auto"/>
            </w:tcBorders>
            <w:hideMark/>
          </w:tcPr>
          <w:p w14:paraId="039FD0B9" w14:textId="77777777" w:rsidR="00DA0895" w:rsidRDefault="00DA0895">
            <w:pPr>
              <w:jc w:val="center"/>
              <w:rPr>
                <w:b/>
                <w:bCs/>
                <w:lang w:val="en-US"/>
              </w:rPr>
            </w:pPr>
            <w:r>
              <w:rPr>
                <w:b/>
                <w:bCs/>
                <w:lang w:val="en-US"/>
              </w:rPr>
              <w:t>Result</w:t>
            </w:r>
          </w:p>
        </w:tc>
      </w:tr>
      <w:tr w:rsidR="00DA0895" w14:paraId="651CADAA" w14:textId="77777777" w:rsidTr="00B70F4E">
        <w:tc>
          <w:tcPr>
            <w:tcW w:w="690" w:type="dxa"/>
            <w:tcBorders>
              <w:top w:val="single" w:sz="4" w:space="0" w:color="auto"/>
              <w:left w:val="single" w:sz="4" w:space="0" w:color="auto"/>
              <w:bottom w:val="single" w:sz="4" w:space="0" w:color="auto"/>
              <w:right w:val="single" w:sz="4" w:space="0" w:color="auto"/>
            </w:tcBorders>
            <w:hideMark/>
          </w:tcPr>
          <w:p w14:paraId="7D645D31" w14:textId="77777777" w:rsidR="00DA0895" w:rsidRDefault="00DA0895">
            <w:pPr>
              <w:jc w:val="center"/>
              <w:rPr>
                <w:lang w:val="en-US"/>
              </w:rPr>
            </w:pPr>
            <w:r>
              <w:rPr>
                <w:lang w:val="en-US"/>
              </w:rPr>
              <w:t>1</w:t>
            </w:r>
          </w:p>
        </w:tc>
        <w:tc>
          <w:tcPr>
            <w:tcW w:w="3133" w:type="dxa"/>
            <w:tcBorders>
              <w:top w:val="single" w:sz="4" w:space="0" w:color="auto"/>
              <w:left w:val="single" w:sz="4" w:space="0" w:color="auto"/>
              <w:bottom w:val="single" w:sz="4" w:space="0" w:color="auto"/>
              <w:right w:val="single" w:sz="4" w:space="0" w:color="auto"/>
            </w:tcBorders>
            <w:hideMark/>
          </w:tcPr>
          <w:p w14:paraId="0E581E4F" w14:textId="77777777" w:rsidR="00DA0895" w:rsidRDefault="00DA0895">
            <w:pPr>
              <w:rPr>
                <w:lang w:val="en-US"/>
              </w:rPr>
            </w:pPr>
            <w:r>
              <w:rPr>
                <w:lang w:val="en-US"/>
              </w:rPr>
              <w:t>1-2-3-4-5</w:t>
            </w:r>
          </w:p>
        </w:tc>
        <w:tc>
          <w:tcPr>
            <w:tcW w:w="3119" w:type="dxa"/>
            <w:tcBorders>
              <w:top w:val="single" w:sz="4" w:space="0" w:color="auto"/>
              <w:left w:val="single" w:sz="4" w:space="0" w:color="auto"/>
              <w:bottom w:val="single" w:sz="4" w:space="0" w:color="auto"/>
              <w:right w:val="single" w:sz="4" w:space="0" w:color="auto"/>
            </w:tcBorders>
          </w:tcPr>
          <w:p w14:paraId="658F79C4" w14:textId="77777777" w:rsidR="00DA0895" w:rsidRDefault="00DA0895">
            <w:r>
              <w:rPr>
                <w:lang w:val="en-US"/>
              </w:rPr>
              <w:t xml:space="preserve">id: </w:t>
            </w:r>
            <w:r>
              <w:t>65328668afe86c2fc0fce3</w:t>
            </w:r>
          </w:p>
          <w:p w14:paraId="4C3F2F77" w14:textId="77777777" w:rsidR="00DA0895" w:rsidRDefault="00DA0895">
            <w:pPr>
              <w:rPr>
                <w:lang w:val="en-US"/>
              </w:rPr>
            </w:pPr>
          </w:p>
        </w:tc>
        <w:tc>
          <w:tcPr>
            <w:tcW w:w="2074" w:type="dxa"/>
            <w:tcBorders>
              <w:top w:val="single" w:sz="4" w:space="0" w:color="auto"/>
              <w:left w:val="single" w:sz="4" w:space="0" w:color="auto"/>
              <w:bottom w:val="single" w:sz="4" w:space="0" w:color="auto"/>
              <w:right w:val="single" w:sz="4" w:space="0" w:color="auto"/>
            </w:tcBorders>
            <w:hideMark/>
          </w:tcPr>
          <w:p w14:paraId="2F0CCB36" w14:textId="77777777" w:rsidR="00DA0895" w:rsidRDefault="00DA0895">
            <w:pPr>
              <w:rPr>
                <w:lang w:val="en-US"/>
              </w:rPr>
            </w:pPr>
            <w:r>
              <w:rPr>
                <w:lang w:val="en-US"/>
              </w:rPr>
              <w:t>Status: ‘ERR’</w:t>
            </w:r>
          </w:p>
          <w:p w14:paraId="18DCAE70" w14:textId="77777777" w:rsidR="00DA0895" w:rsidRDefault="00DA0895">
            <w:pPr>
              <w:rPr>
                <w:lang w:val="en-US"/>
              </w:rPr>
            </w:pPr>
            <w:r>
              <w:rPr>
                <w:lang w:val="en-US"/>
              </w:rPr>
              <w:t>Message: ‘The user is not defined’</w:t>
            </w:r>
          </w:p>
        </w:tc>
      </w:tr>
      <w:tr w:rsidR="00DA0895" w14:paraId="0B57853C" w14:textId="77777777" w:rsidTr="00B70F4E">
        <w:tc>
          <w:tcPr>
            <w:tcW w:w="690" w:type="dxa"/>
            <w:tcBorders>
              <w:top w:val="single" w:sz="4" w:space="0" w:color="auto"/>
              <w:left w:val="single" w:sz="4" w:space="0" w:color="auto"/>
              <w:bottom w:val="single" w:sz="4" w:space="0" w:color="auto"/>
              <w:right w:val="single" w:sz="4" w:space="0" w:color="auto"/>
            </w:tcBorders>
            <w:hideMark/>
          </w:tcPr>
          <w:p w14:paraId="183F4EB1" w14:textId="77777777" w:rsidR="00DA0895" w:rsidRDefault="00DA0895">
            <w:pPr>
              <w:jc w:val="center"/>
              <w:rPr>
                <w:lang w:val="en-US"/>
              </w:rPr>
            </w:pPr>
            <w:r>
              <w:rPr>
                <w:lang w:val="en-US"/>
              </w:rPr>
              <w:t>2</w:t>
            </w:r>
          </w:p>
        </w:tc>
        <w:tc>
          <w:tcPr>
            <w:tcW w:w="3133" w:type="dxa"/>
            <w:tcBorders>
              <w:top w:val="single" w:sz="4" w:space="0" w:color="auto"/>
              <w:left w:val="single" w:sz="4" w:space="0" w:color="auto"/>
              <w:bottom w:val="single" w:sz="4" w:space="0" w:color="auto"/>
              <w:right w:val="single" w:sz="4" w:space="0" w:color="auto"/>
            </w:tcBorders>
            <w:hideMark/>
          </w:tcPr>
          <w:p w14:paraId="4FBAA069" w14:textId="77777777" w:rsidR="00DA0895" w:rsidRDefault="00DA0895">
            <w:pPr>
              <w:rPr>
                <w:lang w:val="en-US"/>
              </w:rPr>
            </w:pPr>
            <w:r>
              <w:rPr>
                <w:lang w:val="en-US"/>
              </w:rPr>
              <w:t>1-2-3-4-6-7</w:t>
            </w:r>
          </w:p>
        </w:tc>
        <w:tc>
          <w:tcPr>
            <w:tcW w:w="3119" w:type="dxa"/>
            <w:tcBorders>
              <w:top w:val="single" w:sz="4" w:space="0" w:color="auto"/>
              <w:left w:val="single" w:sz="4" w:space="0" w:color="auto"/>
              <w:bottom w:val="single" w:sz="4" w:space="0" w:color="auto"/>
              <w:right w:val="single" w:sz="4" w:space="0" w:color="auto"/>
            </w:tcBorders>
            <w:hideMark/>
          </w:tcPr>
          <w:p w14:paraId="45A8BA41" w14:textId="77777777" w:rsidR="00DA0895" w:rsidRDefault="00DA0895">
            <w:r>
              <w:rPr>
                <w:lang w:val="en-US"/>
              </w:rPr>
              <w:t xml:space="preserve">Id: </w:t>
            </w:r>
            <w:r>
              <w:t>65328668afe86c2fc0fce318</w:t>
            </w:r>
          </w:p>
        </w:tc>
        <w:tc>
          <w:tcPr>
            <w:tcW w:w="2074" w:type="dxa"/>
            <w:tcBorders>
              <w:top w:val="single" w:sz="4" w:space="0" w:color="auto"/>
              <w:left w:val="single" w:sz="4" w:space="0" w:color="auto"/>
              <w:bottom w:val="single" w:sz="4" w:space="0" w:color="auto"/>
              <w:right w:val="single" w:sz="4" w:space="0" w:color="auto"/>
            </w:tcBorders>
            <w:hideMark/>
          </w:tcPr>
          <w:p w14:paraId="74FE2ED8" w14:textId="77777777" w:rsidR="00DA0895" w:rsidRDefault="00DA0895">
            <w:pPr>
              <w:rPr>
                <w:lang w:val="en-US"/>
              </w:rPr>
            </w:pPr>
            <w:r>
              <w:rPr>
                <w:lang w:val="en-US"/>
              </w:rPr>
              <w:t>Status: ‘OK’</w:t>
            </w:r>
          </w:p>
          <w:p w14:paraId="56580F80" w14:textId="77777777" w:rsidR="00DA0895" w:rsidRDefault="00DA0895">
            <w:pPr>
              <w:rPr>
                <w:lang w:val="en-US"/>
              </w:rPr>
            </w:pPr>
            <w:r>
              <w:rPr>
                <w:lang w:val="en-US"/>
              </w:rPr>
              <w:t>Message: ‘Delete user SUCCESS’</w:t>
            </w:r>
          </w:p>
        </w:tc>
      </w:tr>
      <w:tr w:rsidR="00DA0895" w14:paraId="5CC98832" w14:textId="77777777" w:rsidTr="00B70F4E">
        <w:tc>
          <w:tcPr>
            <w:tcW w:w="690" w:type="dxa"/>
            <w:tcBorders>
              <w:top w:val="single" w:sz="4" w:space="0" w:color="auto"/>
              <w:left w:val="single" w:sz="4" w:space="0" w:color="auto"/>
              <w:bottom w:val="single" w:sz="4" w:space="0" w:color="auto"/>
              <w:right w:val="single" w:sz="4" w:space="0" w:color="auto"/>
            </w:tcBorders>
            <w:hideMark/>
          </w:tcPr>
          <w:p w14:paraId="379EF935" w14:textId="77777777" w:rsidR="00DA0895" w:rsidRDefault="00DA0895">
            <w:pPr>
              <w:jc w:val="center"/>
              <w:rPr>
                <w:lang w:val="en-US"/>
              </w:rPr>
            </w:pPr>
            <w:r>
              <w:rPr>
                <w:lang w:val="en-US"/>
              </w:rPr>
              <w:t>3</w:t>
            </w:r>
          </w:p>
        </w:tc>
        <w:tc>
          <w:tcPr>
            <w:tcW w:w="3133" w:type="dxa"/>
            <w:tcBorders>
              <w:top w:val="single" w:sz="4" w:space="0" w:color="auto"/>
              <w:left w:val="single" w:sz="4" w:space="0" w:color="auto"/>
              <w:bottom w:val="single" w:sz="4" w:space="0" w:color="auto"/>
              <w:right w:val="single" w:sz="4" w:space="0" w:color="auto"/>
            </w:tcBorders>
            <w:hideMark/>
          </w:tcPr>
          <w:p w14:paraId="68CB38BF" w14:textId="77777777" w:rsidR="00DA0895" w:rsidRDefault="00DA0895">
            <w:r>
              <w:t>1-2-3-4-6-8-9</w:t>
            </w:r>
          </w:p>
        </w:tc>
        <w:tc>
          <w:tcPr>
            <w:tcW w:w="3119" w:type="dxa"/>
            <w:tcBorders>
              <w:top w:val="single" w:sz="4" w:space="0" w:color="auto"/>
              <w:left w:val="single" w:sz="4" w:space="0" w:color="auto"/>
              <w:bottom w:val="single" w:sz="4" w:space="0" w:color="auto"/>
              <w:right w:val="single" w:sz="4" w:space="0" w:color="auto"/>
            </w:tcBorders>
          </w:tcPr>
          <w:p w14:paraId="574CF710" w14:textId="77777777" w:rsidR="00DA0895" w:rsidRDefault="00DA0895">
            <w:pPr>
              <w:rPr>
                <w:lang w:val="en-US"/>
              </w:rPr>
            </w:pPr>
          </w:p>
        </w:tc>
        <w:tc>
          <w:tcPr>
            <w:tcW w:w="2074" w:type="dxa"/>
            <w:tcBorders>
              <w:top w:val="single" w:sz="4" w:space="0" w:color="auto"/>
              <w:left w:val="single" w:sz="4" w:space="0" w:color="auto"/>
              <w:bottom w:val="single" w:sz="4" w:space="0" w:color="auto"/>
              <w:right w:val="single" w:sz="4" w:space="0" w:color="auto"/>
            </w:tcBorders>
          </w:tcPr>
          <w:p w14:paraId="3EAF0E6F" w14:textId="77777777" w:rsidR="00DA0895" w:rsidRDefault="00DA0895">
            <w:pPr>
              <w:keepNext/>
              <w:rPr>
                <w:lang w:val="en-US"/>
              </w:rPr>
            </w:pPr>
          </w:p>
        </w:tc>
      </w:tr>
    </w:tbl>
    <w:p w14:paraId="15C24E65" w14:textId="77777777" w:rsidR="00DA0895" w:rsidRDefault="00DA0895" w:rsidP="00DA0895">
      <w:pPr>
        <w:rPr>
          <w:noProof/>
        </w:rPr>
      </w:pPr>
    </w:p>
    <w:p w14:paraId="5A463B74" w14:textId="24D0E49F" w:rsidR="00DA0895" w:rsidRDefault="00DA0895" w:rsidP="00DA0895">
      <w:pPr>
        <w:keepNext/>
        <w:jc w:val="center"/>
      </w:pPr>
      <w:r>
        <w:rPr>
          <w:noProof/>
        </w:rPr>
        <w:drawing>
          <wp:inline distT="0" distB="0" distL="0" distR="0" wp14:anchorId="50CD3076" wp14:editId="2BFC6D6D">
            <wp:extent cx="4594145" cy="6210300"/>
            <wp:effectExtent l="0" t="0" r="0" b="0"/>
            <wp:docPr id="188482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2186" cy="6221170"/>
                    </a:xfrm>
                    <a:prstGeom prst="rect">
                      <a:avLst/>
                    </a:prstGeom>
                    <a:noFill/>
                    <a:ln>
                      <a:noFill/>
                    </a:ln>
                  </pic:spPr>
                </pic:pic>
              </a:graphicData>
            </a:graphic>
          </wp:inline>
        </w:drawing>
      </w:r>
    </w:p>
    <w:p w14:paraId="5363A4E9" w14:textId="29752E69" w:rsidR="00DA0895" w:rsidRDefault="00DA0895" w:rsidP="009A2CAA">
      <w:pPr>
        <w:pStyle w:val="Caption"/>
        <w:jc w:val="center"/>
        <w:rPr>
          <w:lang w:val="en-US"/>
        </w:rPr>
      </w:pPr>
      <w:bookmarkStart w:id="623" w:name="_Toc153613359"/>
      <w:r>
        <w:t xml:space="preserve">Figure </w:t>
      </w:r>
      <w:r>
        <w:fldChar w:fldCharType="begin"/>
      </w:r>
      <w:r>
        <w:instrText xml:space="preserve"> SEQ Figure \* ARABIC </w:instrText>
      </w:r>
      <w:r>
        <w:fldChar w:fldCharType="separate"/>
      </w:r>
      <w:r w:rsidR="00F073DD">
        <w:t>22</w:t>
      </w:r>
      <w:r>
        <w:fldChar w:fldCharType="end"/>
      </w:r>
      <w:r>
        <w:rPr>
          <w:lang w:val="en-US"/>
        </w:rPr>
        <w:t xml:space="preserve"> Delete User Data Flow Graph</w:t>
      </w:r>
      <w:bookmarkEnd w:id="623"/>
    </w:p>
    <w:p w14:paraId="71AC30B1" w14:textId="1C11AF08" w:rsidR="00B70F4E" w:rsidRDefault="00B70F4E" w:rsidP="00B70F4E">
      <w:pPr>
        <w:pStyle w:val="Caption"/>
        <w:keepNext/>
        <w:jc w:val="center"/>
      </w:pPr>
      <w:bookmarkStart w:id="624" w:name="_Toc153613424"/>
      <w:r>
        <w:t xml:space="preserve">Table </w:t>
      </w:r>
      <w:r>
        <w:fldChar w:fldCharType="begin"/>
      </w:r>
      <w:r>
        <w:instrText xml:space="preserve"> SEQ Table \* ARABIC </w:instrText>
      </w:r>
      <w:r>
        <w:fldChar w:fldCharType="separate"/>
      </w:r>
      <w:r>
        <w:t>39</w:t>
      </w:r>
      <w:r>
        <w:fldChar w:fldCharType="end"/>
      </w:r>
      <w:r>
        <w:rPr>
          <w:lang w:val="en-US"/>
        </w:rPr>
        <w:t xml:space="preserve"> </w:t>
      </w:r>
      <w:r w:rsidRPr="00797D8E">
        <w:rPr>
          <w:lang w:val="en-US"/>
        </w:rPr>
        <w:t>Delete User Variables Lifecycle</w:t>
      </w:r>
      <w:bookmarkEnd w:id="624"/>
    </w:p>
    <w:tbl>
      <w:tblPr>
        <w:tblStyle w:val="TableGrid"/>
        <w:tblW w:w="0" w:type="auto"/>
        <w:jc w:val="center"/>
        <w:tblLook w:val="04A0" w:firstRow="1" w:lastRow="0" w:firstColumn="1" w:lastColumn="0" w:noHBand="0" w:noVBand="1"/>
      </w:tblPr>
      <w:tblGrid>
        <w:gridCol w:w="780"/>
        <w:gridCol w:w="2282"/>
        <w:gridCol w:w="2278"/>
        <w:gridCol w:w="3676"/>
      </w:tblGrid>
      <w:tr w:rsidR="00DA0895" w14:paraId="4B7347E6"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30BA5B55" w14:textId="77777777" w:rsidR="00DA0895" w:rsidRDefault="00DA0895">
            <w:pPr>
              <w:jc w:val="center"/>
              <w:rPr>
                <w:b/>
                <w:bCs/>
                <w:lang w:val="en-US"/>
              </w:rPr>
            </w:pPr>
            <w:r>
              <w:rPr>
                <w:b/>
                <w:bCs/>
                <w:lang w:val="en-US"/>
              </w:rPr>
              <w:t>No.</w:t>
            </w:r>
          </w:p>
        </w:tc>
        <w:tc>
          <w:tcPr>
            <w:tcW w:w="2282" w:type="dxa"/>
            <w:tcBorders>
              <w:top w:val="single" w:sz="4" w:space="0" w:color="auto"/>
              <w:left w:val="single" w:sz="4" w:space="0" w:color="auto"/>
              <w:bottom w:val="single" w:sz="4" w:space="0" w:color="auto"/>
              <w:right w:val="single" w:sz="4" w:space="0" w:color="auto"/>
            </w:tcBorders>
            <w:hideMark/>
          </w:tcPr>
          <w:p w14:paraId="784E99CD" w14:textId="77777777" w:rsidR="00DA0895" w:rsidRDefault="00DA0895">
            <w:pPr>
              <w:jc w:val="center"/>
              <w:rPr>
                <w:b/>
                <w:bCs/>
                <w:lang w:val="en-US"/>
              </w:rPr>
            </w:pPr>
            <w:r>
              <w:rPr>
                <w:b/>
                <w:bCs/>
                <w:lang w:val="en-US"/>
              </w:rPr>
              <w:t>Variable</w:t>
            </w:r>
          </w:p>
        </w:tc>
        <w:tc>
          <w:tcPr>
            <w:tcW w:w="2278" w:type="dxa"/>
            <w:tcBorders>
              <w:top w:val="single" w:sz="4" w:space="0" w:color="auto"/>
              <w:left w:val="single" w:sz="4" w:space="0" w:color="auto"/>
              <w:bottom w:val="single" w:sz="4" w:space="0" w:color="auto"/>
              <w:right w:val="single" w:sz="4" w:space="0" w:color="auto"/>
            </w:tcBorders>
            <w:hideMark/>
          </w:tcPr>
          <w:p w14:paraId="7A6F4A13" w14:textId="77777777" w:rsidR="00DA0895" w:rsidRDefault="00DA0895">
            <w:pPr>
              <w:ind w:hanging="479"/>
              <w:jc w:val="center"/>
              <w:rPr>
                <w:rFonts w:cs="Times New Roman"/>
                <w:b/>
                <w:bCs/>
                <w:lang w:val="en-US"/>
              </w:rPr>
            </w:pPr>
            <w:r>
              <w:rPr>
                <w:rFonts w:cs="Times New Roman"/>
                <w:b/>
                <w:bCs/>
                <w:lang w:val="en-US"/>
              </w:rPr>
              <w:t>Lifecycle</w:t>
            </w:r>
          </w:p>
        </w:tc>
        <w:tc>
          <w:tcPr>
            <w:tcW w:w="3676" w:type="dxa"/>
            <w:tcBorders>
              <w:top w:val="single" w:sz="4" w:space="0" w:color="auto"/>
              <w:left w:val="single" w:sz="4" w:space="0" w:color="auto"/>
              <w:bottom w:val="single" w:sz="4" w:space="0" w:color="auto"/>
              <w:right w:val="single" w:sz="4" w:space="0" w:color="auto"/>
            </w:tcBorders>
            <w:hideMark/>
          </w:tcPr>
          <w:p w14:paraId="1A79BDCE" w14:textId="77777777" w:rsidR="00DA0895" w:rsidRDefault="00DA0895">
            <w:pPr>
              <w:jc w:val="center"/>
              <w:rPr>
                <w:b/>
                <w:bCs/>
                <w:lang w:val="en-US"/>
              </w:rPr>
            </w:pPr>
            <w:r>
              <w:rPr>
                <w:b/>
                <w:bCs/>
                <w:lang w:val="en-US"/>
              </w:rPr>
              <w:t>Conclusion</w:t>
            </w:r>
          </w:p>
        </w:tc>
      </w:tr>
      <w:tr w:rsidR="00DA0895" w14:paraId="53FB4D0D"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209A2803" w14:textId="77777777" w:rsidR="00DA0895" w:rsidRDefault="00DA0895">
            <w:pPr>
              <w:jc w:val="center"/>
              <w:rPr>
                <w:lang w:val="en-US"/>
              </w:rPr>
            </w:pPr>
            <w:r>
              <w:rPr>
                <w:lang w:val="en-US"/>
              </w:rPr>
              <w:t>1</w:t>
            </w:r>
          </w:p>
        </w:tc>
        <w:tc>
          <w:tcPr>
            <w:tcW w:w="2282" w:type="dxa"/>
            <w:tcBorders>
              <w:top w:val="single" w:sz="4" w:space="0" w:color="auto"/>
              <w:left w:val="single" w:sz="4" w:space="0" w:color="auto"/>
              <w:bottom w:val="single" w:sz="4" w:space="0" w:color="auto"/>
              <w:right w:val="single" w:sz="4" w:space="0" w:color="auto"/>
            </w:tcBorders>
            <w:hideMark/>
          </w:tcPr>
          <w:p w14:paraId="54FDAC51" w14:textId="77777777" w:rsidR="00DA0895" w:rsidRDefault="00DA0895">
            <w:pPr>
              <w:rPr>
                <w:lang w:val="en-US"/>
              </w:rPr>
            </w:pPr>
            <w:r>
              <w:rPr>
                <w:lang w:val="en-US"/>
              </w:rPr>
              <w:t>id</w:t>
            </w:r>
          </w:p>
        </w:tc>
        <w:tc>
          <w:tcPr>
            <w:tcW w:w="2278" w:type="dxa"/>
            <w:tcBorders>
              <w:top w:val="single" w:sz="4" w:space="0" w:color="auto"/>
              <w:left w:val="single" w:sz="4" w:space="0" w:color="auto"/>
              <w:bottom w:val="single" w:sz="4" w:space="0" w:color="auto"/>
              <w:right w:val="single" w:sz="4" w:space="0" w:color="auto"/>
            </w:tcBorders>
            <w:hideMark/>
          </w:tcPr>
          <w:p w14:paraId="22C8863B" w14:textId="77777777" w:rsidR="00DA0895" w:rsidRDefault="00DA0895" w:rsidP="00DA0895">
            <w:pPr>
              <w:pStyle w:val="ListParagraph"/>
              <w:numPr>
                <w:ilvl w:val="0"/>
                <w:numId w:val="120"/>
              </w:numPr>
              <w:spacing w:line="360" w:lineRule="auto"/>
              <w:ind w:left="241" w:hanging="270"/>
              <w:rPr>
                <w:rFonts w:cs="Times New Roman"/>
                <w:bCs/>
                <w:szCs w:val="26"/>
                <w:lang w:val="en-US"/>
              </w:rPr>
            </w:pPr>
            <w:r>
              <w:rPr>
                <w:rFonts w:cs="Times New Roman"/>
                <w:bCs/>
                <w:szCs w:val="26"/>
                <w:lang w:val="en-US"/>
              </w:rPr>
              <w:t>~duk</w:t>
            </w:r>
          </w:p>
          <w:p w14:paraId="01D24101" w14:textId="77777777" w:rsidR="00DA0895" w:rsidRDefault="00DA0895" w:rsidP="00DA0895">
            <w:pPr>
              <w:pStyle w:val="ListParagraph"/>
              <w:numPr>
                <w:ilvl w:val="0"/>
                <w:numId w:val="120"/>
              </w:numPr>
              <w:spacing w:line="360" w:lineRule="auto"/>
              <w:ind w:left="241" w:hanging="270"/>
              <w:rPr>
                <w:rFonts w:cs="Times New Roman"/>
                <w:bCs/>
                <w:szCs w:val="26"/>
                <w:lang w:val="en-US"/>
              </w:rPr>
            </w:pPr>
            <w:r>
              <w:rPr>
                <w:rFonts w:cs="Times New Roman"/>
                <w:bCs/>
                <w:szCs w:val="26"/>
                <w:lang w:val="en-US"/>
              </w:rPr>
              <w:t>~duk</w:t>
            </w:r>
          </w:p>
          <w:p w14:paraId="7A148659" w14:textId="77777777" w:rsidR="00DA0895" w:rsidRDefault="00DA0895" w:rsidP="00DA0895">
            <w:pPr>
              <w:pStyle w:val="ListParagraph"/>
              <w:numPr>
                <w:ilvl w:val="0"/>
                <w:numId w:val="120"/>
              </w:numPr>
              <w:spacing w:line="360" w:lineRule="auto"/>
              <w:ind w:left="241" w:hanging="270"/>
              <w:rPr>
                <w:rFonts w:cs="Times New Roman"/>
                <w:bCs/>
                <w:szCs w:val="26"/>
                <w:lang w:val="en-US"/>
              </w:rPr>
            </w:pPr>
            <w:r>
              <w:rPr>
                <w:rFonts w:cs="Times New Roman"/>
                <w:bCs/>
                <w:szCs w:val="26"/>
                <w:lang w:val="en-US"/>
              </w:rPr>
              <w:t>~duk</w:t>
            </w:r>
          </w:p>
        </w:tc>
        <w:tc>
          <w:tcPr>
            <w:tcW w:w="3676" w:type="dxa"/>
            <w:tcBorders>
              <w:top w:val="single" w:sz="4" w:space="0" w:color="auto"/>
              <w:left w:val="single" w:sz="4" w:space="0" w:color="auto"/>
              <w:bottom w:val="single" w:sz="4" w:space="0" w:color="auto"/>
              <w:right w:val="single" w:sz="4" w:space="0" w:color="auto"/>
            </w:tcBorders>
            <w:hideMark/>
          </w:tcPr>
          <w:p w14:paraId="0072ED03" w14:textId="77777777" w:rsidR="00DA0895" w:rsidRDefault="00DA0895">
            <w:pPr>
              <w:rPr>
                <w:lang w:val="en-US"/>
              </w:rPr>
            </w:pPr>
            <w:r>
              <w:rPr>
                <w:lang w:val="en-US"/>
              </w:rPr>
              <w:t>All 3 scenarios above do not contain any abnormal activity pairs.</w:t>
            </w:r>
          </w:p>
        </w:tc>
      </w:tr>
      <w:tr w:rsidR="00DA0895" w14:paraId="610F64E1"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6AC7D811" w14:textId="77777777" w:rsidR="00DA0895" w:rsidRDefault="00DA0895">
            <w:pPr>
              <w:jc w:val="center"/>
              <w:rPr>
                <w:lang w:val="en-US"/>
              </w:rPr>
            </w:pPr>
            <w:r>
              <w:rPr>
                <w:lang w:val="en-US"/>
              </w:rPr>
              <w:t>2</w:t>
            </w:r>
          </w:p>
        </w:tc>
        <w:tc>
          <w:tcPr>
            <w:tcW w:w="2282" w:type="dxa"/>
            <w:tcBorders>
              <w:top w:val="single" w:sz="4" w:space="0" w:color="auto"/>
              <w:left w:val="single" w:sz="4" w:space="0" w:color="auto"/>
              <w:bottom w:val="single" w:sz="4" w:space="0" w:color="auto"/>
              <w:right w:val="single" w:sz="4" w:space="0" w:color="auto"/>
            </w:tcBorders>
            <w:hideMark/>
          </w:tcPr>
          <w:p w14:paraId="0FB90282" w14:textId="77777777" w:rsidR="00DA0895" w:rsidRDefault="00DA0895">
            <w:pPr>
              <w:rPr>
                <w:lang w:val="en-US"/>
              </w:rPr>
            </w:pPr>
            <w:r>
              <w:rPr>
                <w:lang w:val="en-US"/>
              </w:rPr>
              <w:t>deleteUser</w:t>
            </w:r>
          </w:p>
        </w:tc>
        <w:tc>
          <w:tcPr>
            <w:tcW w:w="2278" w:type="dxa"/>
            <w:tcBorders>
              <w:top w:val="single" w:sz="4" w:space="0" w:color="auto"/>
              <w:left w:val="single" w:sz="4" w:space="0" w:color="auto"/>
              <w:bottom w:val="single" w:sz="4" w:space="0" w:color="auto"/>
              <w:right w:val="single" w:sz="4" w:space="0" w:color="auto"/>
            </w:tcBorders>
            <w:hideMark/>
          </w:tcPr>
          <w:p w14:paraId="47A1F24B" w14:textId="77777777" w:rsidR="00DA0895" w:rsidRDefault="00DA0895" w:rsidP="00DA0895">
            <w:pPr>
              <w:pStyle w:val="ListParagraph"/>
              <w:numPr>
                <w:ilvl w:val="0"/>
                <w:numId w:val="121"/>
              </w:numPr>
              <w:ind w:left="241" w:hanging="270"/>
              <w:rPr>
                <w:rFonts w:cs="Times New Roman"/>
                <w:lang w:val="en-US"/>
              </w:rPr>
            </w:pPr>
            <w:r>
              <w:rPr>
                <w:rFonts w:cs="Times New Roman"/>
                <w:lang w:val="en-US"/>
              </w:rPr>
              <w:t>~dk</w:t>
            </w:r>
          </w:p>
          <w:p w14:paraId="2AD90283" w14:textId="77777777" w:rsidR="00DA0895" w:rsidRDefault="00DA0895" w:rsidP="00DA0895">
            <w:pPr>
              <w:pStyle w:val="ListParagraph"/>
              <w:numPr>
                <w:ilvl w:val="0"/>
                <w:numId w:val="121"/>
              </w:numPr>
              <w:ind w:left="241" w:hanging="270"/>
              <w:rPr>
                <w:rFonts w:cs="Times New Roman"/>
                <w:lang w:val="en-US"/>
              </w:rPr>
            </w:pPr>
            <w:r>
              <w:rPr>
                <w:rFonts w:cs="Times New Roman"/>
                <w:lang w:val="en-US"/>
              </w:rPr>
              <w:t>~dk</w:t>
            </w:r>
          </w:p>
          <w:p w14:paraId="62421834" w14:textId="77777777" w:rsidR="00DA0895" w:rsidRDefault="00DA0895" w:rsidP="00DA0895">
            <w:pPr>
              <w:pStyle w:val="ListParagraph"/>
              <w:numPr>
                <w:ilvl w:val="0"/>
                <w:numId w:val="121"/>
              </w:numPr>
              <w:spacing w:after="160" w:line="256" w:lineRule="auto"/>
              <w:ind w:left="241" w:hanging="270"/>
              <w:rPr>
                <w:rFonts w:cs="Times New Roman"/>
                <w:lang w:val="en-US"/>
              </w:rPr>
            </w:pPr>
            <w:r>
              <w:rPr>
                <w:rFonts w:cs="Times New Roman"/>
                <w:lang w:val="en-US"/>
              </w:rPr>
              <w:lastRenderedPageBreak/>
              <w:t>~dk</w:t>
            </w:r>
          </w:p>
        </w:tc>
        <w:tc>
          <w:tcPr>
            <w:tcW w:w="3676" w:type="dxa"/>
            <w:tcBorders>
              <w:top w:val="single" w:sz="4" w:space="0" w:color="auto"/>
              <w:left w:val="single" w:sz="4" w:space="0" w:color="auto"/>
              <w:bottom w:val="single" w:sz="4" w:space="0" w:color="auto"/>
              <w:right w:val="single" w:sz="4" w:space="0" w:color="auto"/>
            </w:tcBorders>
            <w:hideMark/>
          </w:tcPr>
          <w:p w14:paraId="1CA78113" w14:textId="77777777" w:rsidR="00DA0895" w:rsidRDefault="00DA0895">
            <w:pPr>
              <w:rPr>
                <w:lang w:val="en-US"/>
              </w:rPr>
            </w:pPr>
            <w:r>
              <w:rPr>
                <w:lang w:val="en-US"/>
              </w:rPr>
              <w:lastRenderedPageBreak/>
              <w:t>All 3 scenarios above do not contain any abnormal activity pairs.</w:t>
            </w:r>
          </w:p>
        </w:tc>
      </w:tr>
      <w:tr w:rsidR="00DA0895" w14:paraId="3391F9B8"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269E07AC" w14:textId="77777777" w:rsidR="00DA0895" w:rsidRDefault="00DA0895">
            <w:pPr>
              <w:jc w:val="center"/>
              <w:rPr>
                <w:lang w:val="en-US"/>
              </w:rPr>
            </w:pPr>
            <w:r>
              <w:rPr>
                <w:lang w:val="en-US"/>
              </w:rPr>
              <w:t>3</w:t>
            </w:r>
          </w:p>
        </w:tc>
        <w:tc>
          <w:tcPr>
            <w:tcW w:w="2282" w:type="dxa"/>
            <w:tcBorders>
              <w:top w:val="single" w:sz="4" w:space="0" w:color="auto"/>
              <w:left w:val="single" w:sz="4" w:space="0" w:color="auto"/>
              <w:bottom w:val="single" w:sz="4" w:space="0" w:color="auto"/>
              <w:right w:val="single" w:sz="4" w:space="0" w:color="auto"/>
            </w:tcBorders>
            <w:hideMark/>
          </w:tcPr>
          <w:p w14:paraId="17991599" w14:textId="77777777" w:rsidR="00DA0895" w:rsidRDefault="00DA0895">
            <w:pPr>
              <w:rPr>
                <w:lang w:val="en-US"/>
              </w:rPr>
            </w:pPr>
            <w:r>
              <w:rPr>
                <w:lang w:val="en-US"/>
              </w:rPr>
              <w:t>resolve</w:t>
            </w:r>
          </w:p>
        </w:tc>
        <w:tc>
          <w:tcPr>
            <w:tcW w:w="2278" w:type="dxa"/>
            <w:tcBorders>
              <w:top w:val="single" w:sz="4" w:space="0" w:color="auto"/>
              <w:left w:val="single" w:sz="4" w:space="0" w:color="auto"/>
              <w:bottom w:val="single" w:sz="4" w:space="0" w:color="auto"/>
              <w:right w:val="single" w:sz="4" w:space="0" w:color="auto"/>
            </w:tcBorders>
            <w:hideMark/>
          </w:tcPr>
          <w:p w14:paraId="66DE4654" w14:textId="77777777" w:rsidR="00DA0895" w:rsidRDefault="00DA0895" w:rsidP="00DA0895">
            <w:pPr>
              <w:pStyle w:val="ListParagraph"/>
              <w:numPr>
                <w:ilvl w:val="0"/>
                <w:numId w:val="122"/>
              </w:numPr>
              <w:ind w:left="241" w:hanging="270"/>
              <w:rPr>
                <w:rFonts w:cs="Times New Roman"/>
                <w:lang w:val="en-US"/>
              </w:rPr>
            </w:pPr>
            <w:r>
              <w:rPr>
                <w:rFonts w:cs="Times New Roman"/>
                <w:lang w:val="en-US"/>
              </w:rPr>
              <w:t>~dk</w:t>
            </w:r>
          </w:p>
          <w:p w14:paraId="783CE3BF" w14:textId="77777777" w:rsidR="00DA0895" w:rsidRDefault="00DA0895" w:rsidP="00DA0895">
            <w:pPr>
              <w:pStyle w:val="ListParagraph"/>
              <w:numPr>
                <w:ilvl w:val="0"/>
                <w:numId w:val="122"/>
              </w:numPr>
              <w:ind w:left="241" w:hanging="270"/>
              <w:rPr>
                <w:rFonts w:cs="Times New Roman"/>
                <w:lang w:val="en-US"/>
              </w:rPr>
            </w:pPr>
            <w:r>
              <w:rPr>
                <w:rFonts w:cs="Times New Roman"/>
                <w:lang w:val="en-US"/>
              </w:rPr>
              <w:t>~dk</w:t>
            </w:r>
          </w:p>
          <w:p w14:paraId="52FA116B" w14:textId="77777777" w:rsidR="00DA0895" w:rsidRDefault="00DA0895" w:rsidP="00DA0895">
            <w:pPr>
              <w:pStyle w:val="ListParagraph"/>
              <w:numPr>
                <w:ilvl w:val="0"/>
                <w:numId w:val="122"/>
              </w:numPr>
              <w:spacing w:after="160" w:line="256" w:lineRule="auto"/>
              <w:ind w:left="241" w:hanging="270"/>
              <w:rPr>
                <w:rFonts w:cs="Times New Roman"/>
                <w:lang w:val="en-US"/>
              </w:rPr>
            </w:pPr>
            <w:r>
              <w:rPr>
                <w:rFonts w:cs="Times New Roman"/>
                <w:lang w:val="en-US"/>
              </w:rPr>
              <w:t xml:space="preserve">~dk </w:t>
            </w:r>
          </w:p>
        </w:tc>
        <w:tc>
          <w:tcPr>
            <w:tcW w:w="3676" w:type="dxa"/>
            <w:tcBorders>
              <w:top w:val="single" w:sz="4" w:space="0" w:color="auto"/>
              <w:left w:val="single" w:sz="4" w:space="0" w:color="auto"/>
              <w:bottom w:val="single" w:sz="4" w:space="0" w:color="auto"/>
              <w:right w:val="single" w:sz="4" w:space="0" w:color="auto"/>
            </w:tcBorders>
            <w:hideMark/>
          </w:tcPr>
          <w:p w14:paraId="5E7B1999" w14:textId="77777777" w:rsidR="00DA0895" w:rsidRDefault="00DA0895">
            <w:pPr>
              <w:rPr>
                <w:lang w:val="en-US"/>
              </w:rPr>
            </w:pPr>
            <w:r>
              <w:rPr>
                <w:lang w:val="en-US"/>
              </w:rPr>
              <w:t>All 3 scenarios above do not contain any abnormal activity pairs.</w:t>
            </w:r>
          </w:p>
        </w:tc>
      </w:tr>
      <w:tr w:rsidR="00DA0895" w14:paraId="32D9BCCE"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0225DA58" w14:textId="77777777" w:rsidR="00DA0895" w:rsidRDefault="00DA0895">
            <w:pPr>
              <w:jc w:val="center"/>
              <w:rPr>
                <w:lang w:val="en-US"/>
              </w:rPr>
            </w:pPr>
            <w:r>
              <w:rPr>
                <w:lang w:val="en-US"/>
              </w:rPr>
              <w:t>4</w:t>
            </w:r>
          </w:p>
        </w:tc>
        <w:tc>
          <w:tcPr>
            <w:tcW w:w="2282" w:type="dxa"/>
            <w:tcBorders>
              <w:top w:val="single" w:sz="4" w:space="0" w:color="auto"/>
              <w:left w:val="single" w:sz="4" w:space="0" w:color="auto"/>
              <w:bottom w:val="single" w:sz="4" w:space="0" w:color="auto"/>
              <w:right w:val="single" w:sz="4" w:space="0" w:color="auto"/>
            </w:tcBorders>
            <w:hideMark/>
          </w:tcPr>
          <w:p w14:paraId="013614ED" w14:textId="77777777" w:rsidR="00DA0895" w:rsidRDefault="00DA0895">
            <w:pPr>
              <w:rPr>
                <w:lang w:val="en-US"/>
              </w:rPr>
            </w:pPr>
            <w:r>
              <w:rPr>
                <w:lang w:val="en-US"/>
              </w:rPr>
              <w:t>reject</w:t>
            </w:r>
          </w:p>
        </w:tc>
        <w:tc>
          <w:tcPr>
            <w:tcW w:w="2278" w:type="dxa"/>
            <w:tcBorders>
              <w:top w:val="single" w:sz="4" w:space="0" w:color="auto"/>
              <w:left w:val="single" w:sz="4" w:space="0" w:color="auto"/>
              <w:bottom w:val="single" w:sz="4" w:space="0" w:color="auto"/>
              <w:right w:val="single" w:sz="4" w:space="0" w:color="auto"/>
            </w:tcBorders>
            <w:hideMark/>
          </w:tcPr>
          <w:p w14:paraId="12CD68FF" w14:textId="77777777" w:rsidR="00DA0895" w:rsidRDefault="00DA0895" w:rsidP="00DA0895">
            <w:pPr>
              <w:pStyle w:val="ListParagraph"/>
              <w:numPr>
                <w:ilvl w:val="0"/>
                <w:numId w:val="123"/>
              </w:numPr>
              <w:ind w:left="241" w:hanging="270"/>
              <w:rPr>
                <w:rFonts w:cs="Times New Roman"/>
                <w:lang w:val="en-US"/>
              </w:rPr>
            </w:pPr>
            <w:r>
              <w:rPr>
                <w:rFonts w:cs="Times New Roman"/>
                <w:lang w:val="en-US"/>
              </w:rPr>
              <w:t>~dk</w:t>
            </w:r>
          </w:p>
          <w:p w14:paraId="6D41BF24" w14:textId="77777777" w:rsidR="00DA0895" w:rsidRDefault="00DA0895" w:rsidP="00DA0895">
            <w:pPr>
              <w:pStyle w:val="ListParagraph"/>
              <w:numPr>
                <w:ilvl w:val="0"/>
                <w:numId w:val="123"/>
              </w:numPr>
              <w:ind w:left="241" w:hanging="270"/>
              <w:rPr>
                <w:rFonts w:cs="Times New Roman"/>
                <w:lang w:val="en-US"/>
              </w:rPr>
            </w:pPr>
            <w:r>
              <w:rPr>
                <w:rFonts w:cs="Times New Roman"/>
                <w:lang w:val="en-US"/>
              </w:rPr>
              <w:t>~dk</w:t>
            </w:r>
          </w:p>
          <w:p w14:paraId="0E4EC438" w14:textId="77777777" w:rsidR="00DA0895" w:rsidRDefault="00DA0895" w:rsidP="00DA0895">
            <w:pPr>
              <w:pStyle w:val="ListParagraph"/>
              <w:numPr>
                <w:ilvl w:val="0"/>
                <w:numId w:val="123"/>
              </w:numPr>
              <w:spacing w:after="160" w:line="256" w:lineRule="auto"/>
              <w:ind w:left="241" w:hanging="270"/>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7ECA52DC" w14:textId="77777777" w:rsidR="00DA0895" w:rsidRDefault="00DA0895">
            <w:pPr>
              <w:keepNext/>
              <w:rPr>
                <w:lang w:val="en-US"/>
              </w:rPr>
            </w:pPr>
            <w:r>
              <w:rPr>
                <w:lang w:val="en-US"/>
              </w:rPr>
              <w:t>All 3 scenarios above do not contain any abnormal activity pairs.</w:t>
            </w:r>
          </w:p>
        </w:tc>
      </w:tr>
      <w:tr w:rsidR="00DA0895" w14:paraId="175C047E"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662D007A" w14:textId="77777777" w:rsidR="00DA0895" w:rsidRDefault="00DA0895">
            <w:pPr>
              <w:jc w:val="center"/>
              <w:rPr>
                <w:lang w:val="en-US"/>
              </w:rPr>
            </w:pPr>
            <w:r>
              <w:rPr>
                <w:lang w:val="en-US"/>
              </w:rPr>
              <w:t>5</w:t>
            </w:r>
          </w:p>
        </w:tc>
        <w:tc>
          <w:tcPr>
            <w:tcW w:w="2282" w:type="dxa"/>
            <w:tcBorders>
              <w:top w:val="single" w:sz="4" w:space="0" w:color="auto"/>
              <w:left w:val="single" w:sz="4" w:space="0" w:color="auto"/>
              <w:bottom w:val="single" w:sz="4" w:space="0" w:color="auto"/>
              <w:right w:val="single" w:sz="4" w:space="0" w:color="auto"/>
            </w:tcBorders>
            <w:hideMark/>
          </w:tcPr>
          <w:p w14:paraId="677839C2" w14:textId="77777777" w:rsidR="00DA0895" w:rsidRDefault="00DA0895">
            <w:pPr>
              <w:rPr>
                <w:lang w:val="en-US"/>
              </w:rPr>
            </w:pPr>
            <w:r>
              <w:rPr>
                <w:lang w:val="en-US"/>
              </w:rPr>
              <w:t>checkUser</w:t>
            </w:r>
          </w:p>
        </w:tc>
        <w:tc>
          <w:tcPr>
            <w:tcW w:w="2278" w:type="dxa"/>
            <w:tcBorders>
              <w:top w:val="single" w:sz="4" w:space="0" w:color="auto"/>
              <w:left w:val="single" w:sz="4" w:space="0" w:color="auto"/>
              <w:bottom w:val="single" w:sz="4" w:space="0" w:color="auto"/>
              <w:right w:val="single" w:sz="4" w:space="0" w:color="auto"/>
            </w:tcBorders>
            <w:hideMark/>
          </w:tcPr>
          <w:p w14:paraId="0A4CC7D5" w14:textId="77777777" w:rsidR="00DA0895" w:rsidRDefault="00DA0895" w:rsidP="00DA0895">
            <w:pPr>
              <w:pStyle w:val="ListParagraph"/>
              <w:numPr>
                <w:ilvl w:val="0"/>
                <w:numId w:val="124"/>
              </w:numPr>
              <w:ind w:left="241" w:hanging="270"/>
              <w:rPr>
                <w:rFonts w:cs="Times New Roman"/>
                <w:lang w:val="en-US"/>
              </w:rPr>
            </w:pPr>
            <w:r>
              <w:rPr>
                <w:rFonts w:cs="Times New Roman"/>
                <w:lang w:val="en-US"/>
              </w:rPr>
              <w:t>~duk</w:t>
            </w:r>
          </w:p>
          <w:p w14:paraId="3E9AEFA0" w14:textId="77777777" w:rsidR="00DA0895" w:rsidRDefault="00DA0895" w:rsidP="00DA0895">
            <w:pPr>
              <w:pStyle w:val="ListParagraph"/>
              <w:numPr>
                <w:ilvl w:val="0"/>
                <w:numId w:val="124"/>
              </w:numPr>
              <w:ind w:left="241" w:hanging="270"/>
              <w:rPr>
                <w:rFonts w:cs="Times New Roman"/>
                <w:lang w:val="en-US"/>
              </w:rPr>
            </w:pPr>
            <w:r>
              <w:rPr>
                <w:rFonts w:cs="Times New Roman"/>
                <w:lang w:val="en-US"/>
              </w:rPr>
              <w:t>~duk</w:t>
            </w:r>
          </w:p>
          <w:p w14:paraId="58E79E45" w14:textId="77777777" w:rsidR="00DA0895" w:rsidRDefault="00DA0895" w:rsidP="00DA0895">
            <w:pPr>
              <w:pStyle w:val="ListParagraph"/>
              <w:numPr>
                <w:ilvl w:val="0"/>
                <w:numId w:val="124"/>
              </w:numPr>
              <w:ind w:left="241" w:hanging="270"/>
              <w:rPr>
                <w:rFonts w:cs="Times New Roman"/>
                <w:lang w:val="en-US"/>
              </w:rPr>
            </w:pPr>
            <w:r>
              <w:rPr>
                <w:rFonts w:cs="Times New Roman"/>
                <w:lang w:val="en-US"/>
              </w:rPr>
              <w:t>~duk</w:t>
            </w:r>
          </w:p>
        </w:tc>
        <w:tc>
          <w:tcPr>
            <w:tcW w:w="3676" w:type="dxa"/>
            <w:tcBorders>
              <w:top w:val="single" w:sz="4" w:space="0" w:color="auto"/>
              <w:left w:val="single" w:sz="4" w:space="0" w:color="auto"/>
              <w:bottom w:val="single" w:sz="4" w:space="0" w:color="auto"/>
              <w:right w:val="single" w:sz="4" w:space="0" w:color="auto"/>
            </w:tcBorders>
            <w:hideMark/>
          </w:tcPr>
          <w:p w14:paraId="48AFB267" w14:textId="77777777" w:rsidR="00DA0895" w:rsidRDefault="00DA0895">
            <w:pPr>
              <w:keepNext/>
              <w:rPr>
                <w:lang w:val="en-US"/>
              </w:rPr>
            </w:pPr>
            <w:r>
              <w:rPr>
                <w:lang w:val="en-US"/>
              </w:rPr>
              <w:t>All 3 scenarios above do not contain any abnormal activity pairs.</w:t>
            </w:r>
          </w:p>
        </w:tc>
      </w:tr>
      <w:tr w:rsidR="00DA0895" w14:paraId="4E3A7C8A" w14:textId="77777777" w:rsidTr="00DA0895">
        <w:trPr>
          <w:jc w:val="center"/>
        </w:trPr>
        <w:tc>
          <w:tcPr>
            <w:tcW w:w="780" w:type="dxa"/>
            <w:tcBorders>
              <w:top w:val="single" w:sz="4" w:space="0" w:color="auto"/>
              <w:left w:val="single" w:sz="4" w:space="0" w:color="auto"/>
              <w:bottom w:val="single" w:sz="4" w:space="0" w:color="auto"/>
              <w:right w:val="single" w:sz="4" w:space="0" w:color="auto"/>
            </w:tcBorders>
            <w:hideMark/>
          </w:tcPr>
          <w:p w14:paraId="40251EE7" w14:textId="77777777" w:rsidR="00DA0895" w:rsidRDefault="00DA0895">
            <w:pPr>
              <w:jc w:val="center"/>
              <w:rPr>
                <w:lang w:val="en-US"/>
              </w:rPr>
            </w:pPr>
            <w:r>
              <w:rPr>
                <w:lang w:val="en-US"/>
              </w:rPr>
              <w:t>6</w:t>
            </w:r>
          </w:p>
        </w:tc>
        <w:tc>
          <w:tcPr>
            <w:tcW w:w="2282" w:type="dxa"/>
            <w:tcBorders>
              <w:top w:val="single" w:sz="4" w:space="0" w:color="auto"/>
              <w:left w:val="single" w:sz="4" w:space="0" w:color="auto"/>
              <w:bottom w:val="single" w:sz="4" w:space="0" w:color="auto"/>
              <w:right w:val="single" w:sz="4" w:space="0" w:color="auto"/>
            </w:tcBorders>
            <w:hideMark/>
          </w:tcPr>
          <w:p w14:paraId="6B1F688B" w14:textId="77777777" w:rsidR="00DA0895" w:rsidRDefault="00DA0895">
            <w:pPr>
              <w:rPr>
                <w:lang w:val="en-US"/>
              </w:rPr>
            </w:pPr>
            <w:r>
              <w:rPr>
                <w:lang w:val="en-US"/>
              </w:rPr>
              <w:t>err</w:t>
            </w:r>
          </w:p>
        </w:tc>
        <w:tc>
          <w:tcPr>
            <w:tcW w:w="2278" w:type="dxa"/>
            <w:tcBorders>
              <w:top w:val="single" w:sz="4" w:space="0" w:color="auto"/>
              <w:left w:val="single" w:sz="4" w:space="0" w:color="auto"/>
              <w:bottom w:val="single" w:sz="4" w:space="0" w:color="auto"/>
              <w:right w:val="single" w:sz="4" w:space="0" w:color="auto"/>
            </w:tcBorders>
          </w:tcPr>
          <w:p w14:paraId="2EFA9A87" w14:textId="77777777" w:rsidR="00DA0895" w:rsidRDefault="00DA0895" w:rsidP="00DA0895">
            <w:pPr>
              <w:pStyle w:val="ListParagraph"/>
              <w:numPr>
                <w:ilvl w:val="0"/>
                <w:numId w:val="125"/>
              </w:numPr>
              <w:ind w:left="241" w:hanging="270"/>
              <w:rPr>
                <w:rFonts w:cs="Times New Roman"/>
                <w:lang w:val="en-US"/>
              </w:rPr>
            </w:pPr>
          </w:p>
          <w:p w14:paraId="5F06F499" w14:textId="77777777" w:rsidR="00DA0895" w:rsidRDefault="00DA0895" w:rsidP="00DA0895">
            <w:pPr>
              <w:pStyle w:val="ListParagraph"/>
              <w:numPr>
                <w:ilvl w:val="0"/>
                <w:numId w:val="125"/>
              </w:numPr>
              <w:ind w:left="241" w:hanging="270"/>
              <w:rPr>
                <w:rFonts w:cs="Times New Roman"/>
                <w:lang w:val="en-US"/>
              </w:rPr>
            </w:pPr>
          </w:p>
          <w:p w14:paraId="28E27D55" w14:textId="77777777" w:rsidR="00DA0895" w:rsidRDefault="00DA0895" w:rsidP="00DA0895">
            <w:pPr>
              <w:pStyle w:val="ListParagraph"/>
              <w:numPr>
                <w:ilvl w:val="0"/>
                <w:numId w:val="125"/>
              </w:numPr>
              <w:ind w:left="241" w:hanging="270"/>
              <w:rPr>
                <w:rFonts w:cs="Times New Roman"/>
                <w:lang w:val="en-US"/>
              </w:rPr>
            </w:pPr>
            <w:r>
              <w:rPr>
                <w:rFonts w:cs="Times New Roman"/>
                <w:lang w:val="en-US"/>
              </w:rPr>
              <w:t>~dk</w:t>
            </w:r>
          </w:p>
        </w:tc>
        <w:tc>
          <w:tcPr>
            <w:tcW w:w="3676" w:type="dxa"/>
            <w:tcBorders>
              <w:top w:val="single" w:sz="4" w:space="0" w:color="auto"/>
              <w:left w:val="single" w:sz="4" w:space="0" w:color="auto"/>
              <w:bottom w:val="single" w:sz="4" w:space="0" w:color="auto"/>
              <w:right w:val="single" w:sz="4" w:space="0" w:color="auto"/>
            </w:tcBorders>
            <w:hideMark/>
          </w:tcPr>
          <w:p w14:paraId="13EEE100" w14:textId="77777777" w:rsidR="00DA0895" w:rsidRDefault="00DA0895">
            <w:pPr>
              <w:keepNext/>
              <w:rPr>
                <w:lang w:val="en-US"/>
              </w:rPr>
            </w:pPr>
            <w:r>
              <w:rPr>
                <w:lang w:val="en-US"/>
              </w:rPr>
              <w:t>All 3 scenarios above do not contain any abnormal activity pairs.</w:t>
            </w:r>
          </w:p>
        </w:tc>
      </w:tr>
    </w:tbl>
    <w:p w14:paraId="088AD36D" w14:textId="70B8C4D4" w:rsidR="002F6F1C" w:rsidRDefault="002F6F1C">
      <w:pPr>
        <w:rPr>
          <w:lang w:val="en-US"/>
        </w:rPr>
      </w:pPr>
      <w:r>
        <w:rPr>
          <w:lang w:val="en-US"/>
        </w:rPr>
        <w:br w:type="page"/>
      </w:r>
    </w:p>
    <w:p w14:paraId="7B63E163" w14:textId="4359D281" w:rsidR="000C764C" w:rsidRDefault="002F6F1C" w:rsidP="002F6F1C">
      <w:pPr>
        <w:pStyle w:val="Heading1"/>
        <w:rPr>
          <w:lang w:val="en-US"/>
        </w:rPr>
      </w:pPr>
      <w:bookmarkStart w:id="625" w:name="_Toc153613311"/>
      <w:r>
        <w:rPr>
          <w:lang w:val="en-US"/>
        </w:rPr>
        <w:lastRenderedPageBreak/>
        <w:t xml:space="preserve">CHAPTER </w:t>
      </w:r>
      <w:r w:rsidR="001D6EEB">
        <w:rPr>
          <w:lang w:val="en-US"/>
        </w:rPr>
        <w:t>6</w:t>
      </w:r>
      <w:r>
        <w:rPr>
          <w:lang w:val="en-US"/>
        </w:rPr>
        <w:t xml:space="preserve"> </w:t>
      </w:r>
      <w:r w:rsidR="00632DDF">
        <w:rPr>
          <w:lang w:val="en-US"/>
        </w:rPr>
        <w:t>BLACKBOX TESTING</w:t>
      </w:r>
      <w:bookmarkEnd w:id="625"/>
    </w:p>
    <w:p w14:paraId="64BF1CF2" w14:textId="5ED6AC0F" w:rsidR="00425393" w:rsidRDefault="00425393" w:rsidP="00C7510C">
      <w:pPr>
        <w:pStyle w:val="Heading2"/>
        <w:spacing w:line="360" w:lineRule="auto"/>
        <w:rPr>
          <w:lang w:val="en-US"/>
        </w:rPr>
      </w:pPr>
      <w:bookmarkStart w:id="626" w:name="_Toc153613312"/>
      <w:r>
        <w:rPr>
          <w:lang w:val="en-US"/>
        </w:rPr>
        <w:t>6.1 BUG MANAGEMENT SYSTEM</w:t>
      </w:r>
      <w:bookmarkEnd w:id="626"/>
    </w:p>
    <w:p w14:paraId="5612B467" w14:textId="38D32DC1" w:rsidR="009452CA" w:rsidRDefault="009452CA" w:rsidP="00C7510C">
      <w:pPr>
        <w:pStyle w:val="Heading3"/>
        <w:spacing w:line="360" w:lineRule="auto"/>
        <w:rPr>
          <w:lang w:val="en-US"/>
        </w:rPr>
      </w:pPr>
      <w:bookmarkStart w:id="627" w:name="_Toc153613313"/>
      <w:r>
        <w:rPr>
          <w:lang w:val="en-US"/>
        </w:rPr>
        <w:t>6.1.1 Introduction of MantisBT</w:t>
      </w:r>
      <w:bookmarkEnd w:id="627"/>
    </w:p>
    <w:p w14:paraId="43504315" w14:textId="3918A7D8" w:rsidR="009452CA" w:rsidRDefault="009452CA" w:rsidP="00C7510C">
      <w:pPr>
        <w:spacing w:line="360" w:lineRule="auto"/>
        <w:ind w:firstLine="720"/>
        <w:jc w:val="both"/>
        <w:rPr>
          <w:lang w:val="en-US"/>
        </w:rPr>
      </w:pPr>
      <w:r w:rsidRPr="009452CA">
        <w:rPr>
          <w:lang w:val="en-US"/>
        </w:rPr>
        <w:t>MantisBT, commonly known as Mantis, is an open-source web-based bug tracking system designed to help teams efficiently manage and track software defects throughout the development lifecycle. It provides a centralized platform for reporting, tracking, and resolving issues, making it an invaluable tool for quality assurance and testing processes.</w:t>
      </w:r>
    </w:p>
    <w:p w14:paraId="63BCC40D" w14:textId="423A9883" w:rsidR="009452CA" w:rsidRDefault="009452CA" w:rsidP="00C7510C">
      <w:pPr>
        <w:pStyle w:val="Heading3"/>
        <w:spacing w:line="360" w:lineRule="auto"/>
      </w:pPr>
      <w:bookmarkStart w:id="628" w:name="_Toc153613314"/>
      <w:r>
        <w:t>6.1.2 Advantages of MantisBT</w:t>
      </w:r>
      <w:bookmarkEnd w:id="628"/>
    </w:p>
    <w:p w14:paraId="610A2C92" w14:textId="6BF7B0BC" w:rsidR="009452CA" w:rsidRDefault="009452CA" w:rsidP="00C7510C">
      <w:pPr>
        <w:pStyle w:val="ListParagraph"/>
        <w:numPr>
          <w:ilvl w:val="0"/>
          <w:numId w:val="126"/>
        </w:numPr>
        <w:spacing w:line="360" w:lineRule="auto"/>
        <w:jc w:val="both"/>
      </w:pPr>
      <w:r>
        <w:t>Open Source: MantisBT is open-source software, meaning that it is freely available for use, modification, and distribution. This makes it accessible to a wide range of development and testing teams without incurring licensing costs.</w:t>
      </w:r>
    </w:p>
    <w:p w14:paraId="27171972" w14:textId="3D62580F" w:rsidR="009452CA" w:rsidRDefault="009452CA" w:rsidP="00C7510C">
      <w:pPr>
        <w:pStyle w:val="ListParagraph"/>
        <w:numPr>
          <w:ilvl w:val="0"/>
          <w:numId w:val="126"/>
        </w:numPr>
        <w:spacing w:line="360" w:lineRule="auto"/>
        <w:jc w:val="both"/>
      </w:pPr>
      <w:r>
        <w:t>User-Friendly Interface: MantisBT offers a straightforward and user-friendly interface, making it easy for both technical and non-technical team members to create, track, and manage issues. This simplicity contributes to increased adoption and efficiency within the team.</w:t>
      </w:r>
    </w:p>
    <w:p w14:paraId="48816BE5" w14:textId="39BF783F" w:rsidR="009452CA" w:rsidRDefault="009452CA" w:rsidP="00C7510C">
      <w:pPr>
        <w:pStyle w:val="ListParagraph"/>
        <w:numPr>
          <w:ilvl w:val="0"/>
          <w:numId w:val="126"/>
        </w:numPr>
        <w:spacing w:line="360" w:lineRule="auto"/>
        <w:jc w:val="both"/>
      </w:pPr>
      <w:r>
        <w:t>Customization: MantisBT allows teams to customize workflows, fields, and issue categories, tailoring the bug tracking process to match specific project requirements. This flexibility ensures that MantisBT can adapt to diverse development and testing workflows.</w:t>
      </w:r>
    </w:p>
    <w:p w14:paraId="4890B933" w14:textId="7136CA89" w:rsidR="009452CA" w:rsidRDefault="009452CA" w:rsidP="00C7510C">
      <w:pPr>
        <w:pStyle w:val="ListParagraph"/>
        <w:numPr>
          <w:ilvl w:val="0"/>
          <w:numId w:val="126"/>
        </w:numPr>
        <w:spacing w:line="360" w:lineRule="auto"/>
        <w:jc w:val="both"/>
      </w:pPr>
      <w:r>
        <w:t>Collaboration Features: MantisBT supports collaboration by enabling team members to add notes, comments, and attachments to issues. It also facilitates communication through email notifications and @mentions, ensuring that everyone involved is kept informed about issue updates.</w:t>
      </w:r>
    </w:p>
    <w:p w14:paraId="72CCCFF9" w14:textId="731DC4E6" w:rsidR="009452CA" w:rsidRDefault="009452CA" w:rsidP="00C7510C">
      <w:pPr>
        <w:pStyle w:val="ListParagraph"/>
        <w:numPr>
          <w:ilvl w:val="0"/>
          <w:numId w:val="126"/>
        </w:numPr>
        <w:spacing w:line="360" w:lineRule="auto"/>
        <w:jc w:val="both"/>
      </w:pPr>
      <w:r>
        <w:t>Integration Capabilities: MantisBT can be integrated with version control systems like Git and SVN, providing a seamless connection between bug tracking and source code repositories. This integration helps streamline the development and testing process.</w:t>
      </w:r>
    </w:p>
    <w:p w14:paraId="61E7A1E5" w14:textId="669E1A60" w:rsidR="009452CA" w:rsidRDefault="009452CA" w:rsidP="00C7510C">
      <w:pPr>
        <w:pStyle w:val="Heading3"/>
        <w:spacing w:line="360" w:lineRule="auto"/>
      </w:pPr>
      <w:bookmarkStart w:id="629" w:name="_Toc153613315"/>
      <w:r>
        <w:lastRenderedPageBreak/>
        <w:t>6.1.3 Setting up and configuration</w:t>
      </w:r>
      <w:bookmarkEnd w:id="629"/>
    </w:p>
    <w:p w14:paraId="0D27216C" w14:textId="0941F23D" w:rsidR="009452CA" w:rsidRDefault="009452CA" w:rsidP="00C7510C">
      <w:pPr>
        <w:pStyle w:val="ListParagraph"/>
        <w:numPr>
          <w:ilvl w:val="0"/>
          <w:numId w:val="127"/>
        </w:numPr>
        <w:spacing w:line="360" w:lineRule="auto"/>
        <w:ind w:hanging="450"/>
        <w:jc w:val="both"/>
      </w:pPr>
      <w:r>
        <w:t>Download and Install:</w:t>
      </w:r>
    </w:p>
    <w:p w14:paraId="3139F37E" w14:textId="77777777" w:rsidR="009452CA" w:rsidRDefault="009452CA" w:rsidP="00C7510C">
      <w:pPr>
        <w:pStyle w:val="ListParagraph"/>
        <w:numPr>
          <w:ilvl w:val="0"/>
          <w:numId w:val="128"/>
        </w:numPr>
        <w:spacing w:line="360" w:lineRule="auto"/>
        <w:ind w:left="990" w:hanging="270"/>
        <w:jc w:val="both"/>
      </w:pPr>
      <w:r>
        <w:t>Download the latest version of MantisBT from the official website.</w:t>
      </w:r>
    </w:p>
    <w:p w14:paraId="173EF8A6" w14:textId="77777777" w:rsidR="009452CA" w:rsidRDefault="009452CA" w:rsidP="00C7510C">
      <w:pPr>
        <w:pStyle w:val="ListParagraph"/>
        <w:numPr>
          <w:ilvl w:val="0"/>
          <w:numId w:val="128"/>
        </w:numPr>
        <w:spacing w:line="360" w:lineRule="auto"/>
        <w:ind w:left="990" w:hanging="270"/>
        <w:jc w:val="both"/>
      </w:pPr>
      <w:r>
        <w:t>Follow the installation instructions provided in the installation manual.</w:t>
      </w:r>
    </w:p>
    <w:p w14:paraId="54C97FAF" w14:textId="44104B6B" w:rsidR="009452CA" w:rsidRDefault="009452CA" w:rsidP="00C7510C">
      <w:pPr>
        <w:pStyle w:val="ListParagraph"/>
        <w:numPr>
          <w:ilvl w:val="0"/>
          <w:numId w:val="127"/>
        </w:numPr>
        <w:spacing w:line="360" w:lineRule="auto"/>
        <w:ind w:hanging="450"/>
        <w:jc w:val="both"/>
      </w:pPr>
      <w:r>
        <w:t>Access MantisBT:</w:t>
      </w:r>
    </w:p>
    <w:p w14:paraId="513445B3" w14:textId="77777777" w:rsidR="009452CA" w:rsidRDefault="009452CA" w:rsidP="00C7510C">
      <w:pPr>
        <w:pStyle w:val="ListParagraph"/>
        <w:numPr>
          <w:ilvl w:val="0"/>
          <w:numId w:val="129"/>
        </w:numPr>
        <w:spacing w:line="360" w:lineRule="auto"/>
        <w:ind w:left="990" w:hanging="270"/>
        <w:jc w:val="both"/>
      </w:pPr>
      <w:r>
        <w:t>Once installed, access MantisBT through a web browser using the provided URL.</w:t>
      </w:r>
    </w:p>
    <w:p w14:paraId="5D62B7CC" w14:textId="77777777" w:rsidR="009452CA" w:rsidRDefault="009452CA" w:rsidP="00C7510C">
      <w:pPr>
        <w:pStyle w:val="ListParagraph"/>
        <w:numPr>
          <w:ilvl w:val="0"/>
          <w:numId w:val="129"/>
        </w:numPr>
        <w:spacing w:line="360" w:lineRule="auto"/>
        <w:ind w:left="990" w:hanging="270"/>
        <w:jc w:val="both"/>
      </w:pPr>
      <w:r>
        <w:t>Log in using the default administrator credentials.</w:t>
      </w:r>
    </w:p>
    <w:p w14:paraId="28E30509" w14:textId="4D5C31AA" w:rsidR="009452CA" w:rsidRDefault="009452CA" w:rsidP="00C7510C">
      <w:pPr>
        <w:pStyle w:val="ListParagraph"/>
        <w:numPr>
          <w:ilvl w:val="0"/>
          <w:numId w:val="127"/>
        </w:numPr>
        <w:spacing w:line="360" w:lineRule="auto"/>
        <w:ind w:hanging="450"/>
        <w:jc w:val="both"/>
      </w:pPr>
      <w:r>
        <w:t>User Management:</w:t>
      </w:r>
    </w:p>
    <w:p w14:paraId="28450084" w14:textId="77777777" w:rsidR="009452CA" w:rsidRDefault="009452CA" w:rsidP="00C7510C">
      <w:pPr>
        <w:pStyle w:val="ListParagraph"/>
        <w:numPr>
          <w:ilvl w:val="0"/>
          <w:numId w:val="130"/>
        </w:numPr>
        <w:spacing w:line="360" w:lineRule="auto"/>
        <w:ind w:left="990" w:hanging="270"/>
        <w:jc w:val="both"/>
      </w:pPr>
      <w:r>
        <w:t>Create user accounts for team members in the "Manage Users" section.</w:t>
      </w:r>
    </w:p>
    <w:p w14:paraId="7A317E0C" w14:textId="77777777" w:rsidR="009452CA" w:rsidRDefault="009452CA" w:rsidP="00C7510C">
      <w:pPr>
        <w:pStyle w:val="ListParagraph"/>
        <w:numPr>
          <w:ilvl w:val="0"/>
          <w:numId w:val="130"/>
        </w:numPr>
        <w:spacing w:line="360" w:lineRule="auto"/>
        <w:ind w:left="990" w:hanging="270"/>
        <w:jc w:val="both"/>
      </w:pPr>
      <w:r>
        <w:t>Assign roles (e.g., developer, reporter) to users based on their responsibilities.</w:t>
      </w:r>
    </w:p>
    <w:p w14:paraId="1F81267E" w14:textId="118EDFEC" w:rsidR="009452CA" w:rsidRDefault="009452CA" w:rsidP="00C7510C">
      <w:pPr>
        <w:pStyle w:val="ListParagraph"/>
        <w:numPr>
          <w:ilvl w:val="0"/>
          <w:numId w:val="127"/>
        </w:numPr>
        <w:spacing w:line="360" w:lineRule="auto"/>
        <w:ind w:hanging="450"/>
        <w:jc w:val="both"/>
      </w:pPr>
      <w:r>
        <w:t>Project Configuration:</w:t>
      </w:r>
    </w:p>
    <w:p w14:paraId="38AE6BB8" w14:textId="77777777" w:rsidR="009452CA" w:rsidRDefault="009452CA" w:rsidP="00C7510C">
      <w:pPr>
        <w:pStyle w:val="ListParagraph"/>
        <w:numPr>
          <w:ilvl w:val="0"/>
          <w:numId w:val="131"/>
        </w:numPr>
        <w:spacing w:line="360" w:lineRule="auto"/>
        <w:ind w:left="990" w:hanging="270"/>
        <w:jc w:val="both"/>
      </w:pPr>
      <w:r>
        <w:t>Create a new project in the "Manage Projects" section.</w:t>
      </w:r>
    </w:p>
    <w:p w14:paraId="16673150" w14:textId="77777777" w:rsidR="009452CA" w:rsidRDefault="009452CA" w:rsidP="00C7510C">
      <w:pPr>
        <w:pStyle w:val="ListParagraph"/>
        <w:numPr>
          <w:ilvl w:val="0"/>
          <w:numId w:val="131"/>
        </w:numPr>
        <w:spacing w:line="360" w:lineRule="auto"/>
        <w:ind w:left="990" w:hanging="270"/>
        <w:jc w:val="both"/>
      </w:pPr>
      <w:r>
        <w:t>Configure project settings, including custom fields and workflows.</w:t>
      </w:r>
    </w:p>
    <w:p w14:paraId="718E92C3" w14:textId="65AA20BA" w:rsidR="009452CA" w:rsidRDefault="009452CA" w:rsidP="00C7510C">
      <w:pPr>
        <w:pStyle w:val="ListParagraph"/>
        <w:numPr>
          <w:ilvl w:val="0"/>
          <w:numId w:val="127"/>
        </w:numPr>
        <w:spacing w:line="360" w:lineRule="auto"/>
        <w:ind w:hanging="450"/>
        <w:jc w:val="both"/>
      </w:pPr>
      <w:r>
        <w:t>Issue Tracking:</w:t>
      </w:r>
    </w:p>
    <w:p w14:paraId="05A126A6" w14:textId="77777777" w:rsidR="009452CA" w:rsidRDefault="009452CA" w:rsidP="00C7510C">
      <w:pPr>
        <w:pStyle w:val="ListParagraph"/>
        <w:numPr>
          <w:ilvl w:val="0"/>
          <w:numId w:val="132"/>
        </w:numPr>
        <w:spacing w:line="360" w:lineRule="auto"/>
        <w:ind w:left="990" w:hanging="270"/>
        <w:jc w:val="both"/>
      </w:pPr>
      <w:r>
        <w:t>Start tracking issues by creating new issues through the "Report Issue" feature.</w:t>
      </w:r>
    </w:p>
    <w:p w14:paraId="12545FB0" w14:textId="77777777" w:rsidR="009452CA" w:rsidRDefault="009452CA" w:rsidP="00C7510C">
      <w:pPr>
        <w:pStyle w:val="ListParagraph"/>
        <w:numPr>
          <w:ilvl w:val="0"/>
          <w:numId w:val="132"/>
        </w:numPr>
        <w:spacing w:line="360" w:lineRule="auto"/>
        <w:ind w:left="990" w:hanging="270"/>
        <w:jc w:val="both"/>
      </w:pPr>
      <w:r>
        <w:t>Fill in issue details such as summary, description, and category.</w:t>
      </w:r>
    </w:p>
    <w:p w14:paraId="52CA65F7" w14:textId="7C34B7C1" w:rsidR="009452CA" w:rsidRDefault="009452CA" w:rsidP="00C7510C">
      <w:pPr>
        <w:pStyle w:val="ListParagraph"/>
        <w:numPr>
          <w:ilvl w:val="0"/>
          <w:numId w:val="127"/>
        </w:numPr>
        <w:spacing w:line="360" w:lineRule="auto"/>
        <w:ind w:hanging="450"/>
        <w:jc w:val="both"/>
      </w:pPr>
      <w:r>
        <w:t>Workflow Customization:</w:t>
      </w:r>
    </w:p>
    <w:p w14:paraId="39B69ED4" w14:textId="77777777" w:rsidR="009452CA" w:rsidRDefault="009452CA" w:rsidP="00C7510C">
      <w:pPr>
        <w:pStyle w:val="ListParagraph"/>
        <w:numPr>
          <w:ilvl w:val="0"/>
          <w:numId w:val="133"/>
        </w:numPr>
        <w:spacing w:line="360" w:lineRule="auto"/>
        <w:ind w:left="990" w:hanging="270"/>
        <w:jc w:val="both"/>
      </w:pPr>
      <w:r>
        <w:t>Customize workflows and fields in the "Manage Custom Fields" and "Manage Workflows" sections to align MantisBT with your testing process.</w:t>
      </w:r>
    </w:p>
    <w:p w14:paraId="200A09C8" w14:textId="26D9B8AD" w:rsidR="009452CA" w:rsidRDefault="009452CA" w:rsidP="00C7510C">
      <w:pPr>
        <w:pStyle w:val="ListParagraph"/>
        <w:numPr>
          <w:ilvl w:val="0"/>
          <w:numId w:val="127"/>
        </w:numPr>
        <w:spacing w:line="360" w:lineRule="auto"/>
        <w:ind w:hanging="450"/>
        <w:jc w:val="both"/>
      </w:pPr>
      <w:r>
        <w:t>Collaboration and Notifications:</w:t>
      </w:r>
    </w:p>
    <w:p w14:paraId="3C261074" w14:textId="77777777" w:rsidR="009452CA" w:rsidRDefault="009452CA" w:rsidP="00C7510C">
      <w:pPr>
        <w:pStyle w:val="ListParagraph"/>
        <w:numPr>
          <w:ilvl w:val="0"/>
          <w:numId w:val="134"/>
        </w:numPr>
        <w:spacing w:line="360" w:lineRule="auto"/>
        <w:ind w:left="1080"/>
        <w:jc w:val="both"/>
      </w:pPr>
      <w:r>
        <w:t>Enable and configure email notifications in the "Manage Configuration" section.</w:t>
      </w:r>
    </w:p>
    <w:p w14:paraId="1B5200F8" w14:textId="77777777" w:rsidR="009452CA" w:rsidRDefault="009452CA" w:rsidP="00C7510C">
      <w:pPr>
        <w:pStyle w:val="ListParagraph"/>
        <w:numPr>
          <w:ilvl w:val="0"/>
          <w:numId w:val="134"/>
        </w:numPr>
        <w:spacing w:line="360" w:lineRule="auto"/>
        <w:ind w:left="1080"/>
        <w:jc w:val="both"/>
      </w:pPr>
      <w:r>
        <w:t>Encourage team members to use notes, comments, and @mentions for effective collaboration.</w:t>
      </w:r>
    </w:p>
    <w:p w14:paraId="60EE7605" w14:textId="2BACD1DF" w:rsidR="009452CA" w:rsidRDefault="009452CA" w:rsidP="00C7510C">
      <w:pPr>
        <w:pStyle w:val="ListParagraph"/>
        <w:numPr>
          <w:ilvl w:val="0"/>
          <w:numId w:val="127"/>
        </w:numPr>
        <w:spacing w:line="360" w:lineRule="auto"/>
        <w:ind w:hanging="450"/>
        <w:jc w:val="both"/>
      </w:pPr>
      <w:r>
        <w:t>Integration (Optional):</w:t>
      </w:r>
    </w:p>
    <w:p w14:paraId="373281B2" w14:textId="77777777" w:rsidR="009452CA" w:rsidRDefault="009452CA" w:rsidP="00C7510C">
      <w:pPr>
        <w:pStyle w:val="ListParagraph"/>
        <w:numPr>
          <w:ilvl w:val="0"/>
          <w:numId w:val="135"/>
        </w:numPr>
        <w:spacing w:line="360" w:lineRule="auto"/>
        <w:ind w:left="1080"/>
        <w:jc w:val="both"/>
      </w:pPr>
      <w:r>
        <w:t>Explore the "Manage Plugins" section to integrate MantisBT with version control systems if needed.</w:t>
      </w:r>
    </w:p>
    <w:p w14:paraId="35FEF521" w14:textId="2F53DC96" w:rsidR="009452CA" w:rsidRDefault="009452CA" w:rsidP="00C7510C">
      <w:pPr>
        <w:pStyle w:val="ListParagraph"/>
        <w:numPr>
          <w:ilvl w:val="0"/>
          <w:numId w:val="127"/>
        </w:numPr>
        <w:spacing w:line="360" w:lineRule="auto"/>
        <w:ind w:hanging="450"/>
        <w:jc w:val="both"/>
      </w:pPr>
      <w:r>
        <w:t>Documentation and Support:</w:t>
      </w:r>
    </w:p>
    <w:p w14:paraId="110ECD0E" w14:textId="77777777" w:rsidR="009452CA" w:rsidRDefault="009452CA" w:rsidP="00C7510C">
      <w:pPr>
        <w:pStyle w:val="ListParagraph"/>
        <w:numPr>
          <w:ilvl w:val="0"/>
          <w:numId w:val="136"/>
        </w:numPr>
        <w:spacing w:line="360" w:lineRule="auto"/>
        <w:ind w:left="1080"/>
        <w:jc w:val="both"/>
      </w:pPr>
      <w:r>
        <w:t>Refer to the official documentation for detailed guidance.</w:t>
      </w:r>
    </w:p>
    <w:p w14:paraId="7FDD524C" w14:textId="77777777" w:rsidR="009452CA" w:rsidRDefault="009452CA" w:rsidP="00C7510C">
      <w:pPr>
        <w:pStyle w:val="ListParagraph"/>
        <w:numPr>
          <w:ilvl w:val="0"/>
          <w:numId w:val="136"/>
        </w:numPr>
        <w:spacing w:line="360" w:lineRule="auto"/>
        <w:ind w:left="1080"/>
        <w:jc w:val="both"/>
      </w:pPr>
      <w:r>
        <w:lastRenderedPageBreak/>
        <w:t>Utilize the MantisBT community forums for support and discussions.</w:t>
      </w:r>
    </w:p>
    <w:p w14:paraId="081DCC5A" w14:textId="153C9802" w:rsidR="009452CA" w:rsidRDefault="009452CA" w:rsidP="00C7510C">
      <w:pPr>
        <w:pStyle w:val="ListParagraph"/>
        <w:numPr>
          <w:ilvl w:val="0"/>
          <w:numId w:val="127"/>
        </w:numPr>
        <w:spacing w:line="360" w:lineRule="auto"/>
        <w:ind w:hanging="450"/>
        <w:jc w:val="both"/>
      </w:pPr>
      <w:r>
        <w:t>Regular Maintenance:</w:t>
      </w:r>
    </w:p>
    <w:p w14:paraId="7A3559E1" w14:textId="77777777" w:rsidR="009452CA" w:rsidRDefault="009452CA" w:rsidP="00C7510C">
      <w:pPr>
        <w:pStyle w:val="ListParagraph"/>
        <w:numPr>
          <w:ilvl w:val="0"/>
          <w:numId w:val="137"/>
        </w:numPr>
        <w:spacing w:line="360" w:lineRule="auto"/>
        <w:ind w:left="1080"/>
        <w:jc w:val="both"/>
      </w:pPr>
      <w:r>
        <w:t>Stay informed about updates and security patches.</w:t>
      </w:r>
    </w:p>
    <w:p w14:paraId="48BF9C19" w14:textId="77777777" w:rsidR="00A3687E" w:rsidRDefault="009452CA" w:rsidP="00C7510C">
      <w:pPr>
        <w:pStyle w:val="ListParagraph"/>
        <w:numPr>
          <w:ilvl w:val="0"/>
          <w:numId w:val="137"/>
        </w:numPr>
        <w:spacing w:line="360" w:lineRule="auto"/>
        <w:ind w:left="1080"/>
        <w:jc w:val="both"/>
      </w:pPr>
      <w:r>
        <w:t>Refer to the upgrade guide when necessary.</w:t>
      </w:r>
    </w:p>
    <w:p w14:paraId="633441EC" w14:textId="3CAFBF47" w:rsidR="001D6EEB" w:rsidRPr="001D6EEB" w:rsidRDefault="00A3687E" w:rsidP="00A3687E">
      <w:pPr>
        <w:pStyle w:val="Heading2"/>
      </w:pPr>
      <w:r>
        <w:t xml:space="preserve"> </w:t>
      </w:r>
      <w:bookmarkStart w:id="630" w:name="_Toc153613316"/>
      <w:r w:rsidR="00F07015">
        <w:t>6.</w:t>
      </w:r>
      <w:r>
        <w:rPr>
          <w:lang w:val="en-US"/>
        </w:rPr>
        <w:t>2</w:t>
      </w:r>
      <w:r w:rsidR="00F07015">
        <w:t xml:space="preserve"> BUG REPORTS</w:t>
      </w:r>
      <w:bookmarkEnd w:id="630"/>
    </w:p>
    <w:p w14:paraId="4DE8DAB3" w14:textId="58100371" w:rsidR="001D6EEB" w:rsidRPr="001D6EEB" w:rsidRDefault="008E6B4A" w:rsidP="00DC74CA">
      <w:pPr>
        <w:pStyle w:val="Heading3"/>
        <w:spacing w:line="360" w:lineRule="auto"/>
      </w:pPr>
      <w:bookmarkStart w:id="631" w:name="_Toc153613317"/>
      <w:r>
        <w:t>6.</w:t>
      </w:r>
      <w:r w:rsidR="00A3687E">
        <w:t>2</w:t>
      </w:r>
      <w:r>
        <w:t>.1 Bug report [LAM_002]</w:t>
      </w:r>
      <w:bookmarkEnd w:id="631"/>
    </w:p>
    <w:p w14:paraId="1FE554D9" w14:textId="77777777" w:rsidR="00F073DD" w:rsidRDefault="008E6B4A" w:rsidP="00DC74CA">
      <w:pPr>
        <w:keepNext/>
        <w:spacing w:line="360" w:lineRule="auto"/>
        <w:jc w:val="center"/>
      </w:pPr>
      <w:r w:rsidRPr="008E6B4A">
        <w:rPr>
          <w:rFonts w:eastAsia="Arial" w:cs="Times New Roman"/>
          <w:color w:val="000000"/>
          <w:szCs w:val="26"/>
          <w:lang w:val="en-US"/>
        </w:rPr>
        <w:drawing>
          <wp:inline distT="0" distB="0" distL="0" distR="0" wp14:anchorId="139680D9" wp14:editId="7C72CB52">
            <wp:extent cx="5906104" cy="3114675"/>
            <wp:effectExtent l="0" t="0" r="0" b="0"/>
            <wp:docPr id="381166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66761" name="Picture 1" descr="A screenshot of a computer&#10;&#10;Description automatically generated"/>
                    <pic:cNvPicPr/>
                  </pic:nvPicPr>
                  <pic:blipFill>
                    <a:blip r:embed="rId42"/>
                    <a:stretch>
                      <a:fillRect/>
                    </a:stretch>
                  </pic:blipFill>
                  <pic:spPr>
                    <a:xfrm>
                      <a:off x="0" y="0"/>
                      <a:ext cx="5906864" cy="3115076"/>
                    </a:xfrm>
                    <a:prstGeom prst="rect">
                      <a:avLst/>
                    </a:prstGeom>
                  </pic:spPr>
                </pic:pic>
              </a:graphicData>
            </a:graphic>
          </wp:inline>
        </w:drawing>
      </w:r>
    </w:p>
    <w:p w14:paraId="253D6800" w14:textId="1E29C4CC" w:rsidR="008E6B4A" w:rsidRDefault="00F073DD" w:rsidP="00DC74CA">
      <w:pPr>
        <w:pStyle w:val="Caption"/>
        <w:spacing w:line="360" w:lineRule="auto"/>
        <w:jc w:val="center"/>
        <w:rPr>
          <w:rFonts w:eastAsia="Arial"/>
          <w:color w:val="000000"/>
          <w:szCs w:val="26"/>
          <w:lang w:val="en-US"/>
        </w:rPr>
      </w:pPr>
      <w:bookmarkStart w:id="632" w:name="_Toc153613360"/>
      <w:r>
        <w:t xml:space="preserve">Figure </w:t>
      </w:r>
      <w:r>
        <w:fldChar w:fldCharType="begin"/>
      </w:r>
      <w:r>
        <w:instrText xml:space="preserve"> SEQ Figure \* ARABIC </w:instrText>
      </w:r>
      <w:r>
        <w:fldChar w:fldCharType="separate"/>
      </w:r>
      <w:r>
        <w:t>23</w:t>
      </w:r>
      <w:r>
        <w:fldChar w:fldCharType="end"/>
      </w:r>
      <w:r>
        <w:rPr>
          <w:lang w:val="en-US"/>
        </w:rPr>
        <w:t xml:space="preserve"> Bug report [LAM_002]</w:t>
      </w:r>
      <w:bookmarkEnd w:id="632"/>
    </w:p>
    <w:p w14:paraId="6B85056E" w14:textId="77777777" w:rsidR="00F073DD" w:rsidRDefault="00F073DD" w:rsidP="00DC74CA">
      <w:pPr>
        <w:keepNext/>
        <w:spacing w:line="360" w:lineRule="auto"/>
        <w:jc w:val="center"/>
      </w:pPr>
      <w:r w:rsidRPr="00F073DD">
        <w:rPr>
          <w:rFonts w:eastAsia="Arial" w:cs="Times New Roman"/>
          <w:color w:val="000000"/>
          <w:szCs w:val="26"/>
          <w:lang w:val="en-US"/>
        </w:rPr>
        <w:drawing>
          <wp:inline distT="0" distB="0" distL="0" distR="0" wp14:anchorId="1C0898CC" wp14:editId="2B3E7192">
            <wp:extent cx="5731510" cy="2613025"/>
            <wp:effectExtent l="0" t="0" r="2540" b="0"/>
            <wp:docPr id="823406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622" name="Picture 1" descr="A screenshot of a computer&#10;&#10;Description automatically generated"/>
                    <pic:cNvPicPr/>
                  </pic:nvPicPr>
                  <pic:blipFill>
                    <a:blip r:embed="rId43"/>
                    <a:stretch>
                      <a:fillRect/>
                    </a:stretch>
                  </pic:blipFill>
                  <pic:spPr>
                    <a:xfrm>
                      <a:off x="0" y="0"/>
                      <a:ext cx="5731510" cy="2613025"/>
                    </a:xfrm>
                    <a:prstGeom prst="rect">
                      <a:avLst/>
                    </a:prstGeom>
                  </pic:spPr>
                </pic:pic>
              </a:graphicData>
            </a:graphic>
          </wp:inline>
        </w:drawing>
      </w:r>
    </w:p>
    <w:p w14:paraId="1223C73E" w14:textId="3C1CBEEB" w:rsidR="00DC74CA" w:rsidRDefault="00F073DD" w:rsidP="00DC74CA">
      <w:pPr>
        <w:pStyle w:val="Caption"/>
        <w:spacing w:line="360" w:lineRule="auto"/>
        <w:jc w:val="center"/>
        <w:rPr>
          <w:lang w:val="en-US"/>
        </w:rPr>
      </w:pPr>
      <w:bookmarkStart w:id="633" w:name="_Toc153613361"/>
      <w:r>
        <w:t xml:space="preserve">Figure </w:t>
      </w:r>
      <w:r>
        <w:fldChar w:fldCharType="begin"/>
      </w:r>
      <w:r>
        <w:instrText xml:space="preserve"> SEQ Figure \* ARABIC </w:instrText>
      </w:r>
      <w:r>
        <w:fldChar w:fldCharType="separate"/>
      </w:r>
      <w:r>
        <w:t>24</w:t>
      </w:r>
      <w:r>
        <w:fldChar w:fldCharType="end"/>
      </w:r>
      <w:r>
        <w:rPr>
          <w:lang w:val="en-US"/>
        </w:rPr>
        <w:t xml:space="preserve"> Activities in [LAM_002]</w:t>
      </w:r>
      <w:bookmarkEnd w:id="633"/>
    </w:p>
    <w:p w14:paraId="287F70F2" w14:textId="49E2B00F" w:rsidR="00F073DD" w:rsidRPr="00DC74CA" w:rsidRDefault="00DC74CA" w:rsidP="00DC74CA">
      <w:pPr>
        <w:rPr>
          <w:rFonts w:eastAsia="Calibri" w:cs="Times New Roman"/>
          <w:b/>
          <w:iCs/>
          <w:noProof/>
          <w:color w:val="000000" w:themeColor="text1"/>
          <w:sz w:val="22"/>
          <w:szCs w:val="18"/>
          <w:lang w:val="en-US"/>
        </w:rPr>
      </w:pPr>
      <w:r>
        <w:rPr>
          <w:lang w:val="en-US"/>
        </w:rPr>
        <w:lastRenderedPageBreak/>
        <w:br w:type="page"/>
      </w:r>
    </w:p>
    <w:p w14:paraId="6FCBE3AA" w14:textId="44F35C9A" w:rsidR="008E6B4A" w:rsidRDefault="008E6B4A" w:rsidP="00DC74CA">
      <w:pPr>
        <w:pStyle w:val="Heading3"/>
        <w:spacing w:line="360" w:lineRule="auto"/>
        <w:rPr>
          <w:rFonts w:eastAsia="Arial"/>
          <w:lang w:val="en-US"/>
        </w:rPr>
      </w:pPr>
      <w:bookmarkStart w:id="634" w:name="_Toc153613318"/>
      <w:r>
        <w:rPr>
          <w:rFonts w:eastAsia="Arial"/>
          <w:lang w:val="en-US"/>
        </w:rPr>
        <w:lastRenderedPageBreak/>
        <w:t>6</w:t>
      </w:r>
      <w:r w:rsidR="00A3687E">
        <w:rPr>
          <w:rFonts w:eastAsia="Arial"/>
          <w:lang w:val="en-US"/>
        </w:rPr>
        <w:t>.2</w:t>
      </w:r>
      <w:r>
        <w:rPr>
          <w:rFonts w:eastAsia="Arial"/>
          <w:lang w:val="en-US"/>
        </w:rPr>
        <w:t>.2 Bug report [HNG_001]</w:t>
      </w:r>
      <w:bookmarkEnd w:id="634"/>
    </w:p>
    <w:p w14:paraId="65060B8D" w14:textId="77777777" w:rsidR="00F073DD" w:rsidRDefault="008E6B4A" w:rsidP="00DC74CA">
      <w:pPr>
        <w:keepNext/>
        <w:spacing w:line="360" w:lineRule="auto"/>
      </w:pPr>
      <w:r w:rsidRPr="008E6B4A">
        <w:rPr>
          <w:lang w:val="en-US"/>
        </w:rPr>
        <w:drawing>
          <wp:inline distT="0" distB="0" distL="0" distR="0" wp14:anchorId="081D9AFE" wp14:editId="7ACEE413">
            <wp:extent cx="5913793" cy="2958861"/>
            <wp:effectExtent l="0" t="0" r="0" b="0"/>
            <wp:docPr id="8930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1871" name="Picture 1" descr="A screenshot of a computer&#10;&#10;Description automatically generated"/>
                    <pic:cNvPicPr/>
                  </pic:nvPicPr>
                  <pic:blipFill>
                    <a:blip r:embed="rId44"/>
                    <a:stretch>
                      <a:fillRect/>
                    </a:stretch>
                  </pic:blipFill>
                  <pic:spPr>
                    <a:xfrm>
                      <a:off x="0" y="0"/>
                      <a:ext cx="5924571" cy="2964254"/>
                    </a:xfrm>
                    <a:prstGeom prst="rect">
                      <a:avLst/>
                    </a:prstGeom>
                  </pic:spPr>
                </pic:pic>
              </a:graphicData>
            </a:graphic>
          </wp:inline>
        </w:drawing>
      </w:r>
    </w:p>
    <w:p w14:paraId="1EF3CD20" w14:textId="004C2955" w:rsidR="008E6B4A" w:rsidRDefault="00F073DD" w:rsidP="00DC74CA">
      <w:pPr>
        <w:pStyle w:val="Caption"/>
        <w:spacing w:line="360" w:lineRule="auto"/>
        <w:jc w:val="center"/>
        <w:rPr>
          <w:lang w:val="en-US"/>
        </w:rPr>
      </w:pPr>
      <w:bookmarkStart w:id="635" w:name="_Toc153613362"/>
      <w:r>
        <w:t xml:space="preserve">Figure </w:t>
      </w:r>
      <w:r>
        <w:fldChar w:fldCharType="begin"/>
      </w:r>
      <w:r>
        <w:instrText xml:space="preserve"> SEQ Figure \* ARABIC </w:instrText>
      </w:r>
      <w:r>
        <w:fldChar w:fldCharType="separate"/>
      </w:r>
      <w:r>
        <w:t>25</w:t>
      </w:r>
      <w:r>
        <w:fldChar w:fldCharType="end"/>
      </w:r>
      <w:r>
        <w:rPr>
          <w:lang w:val="en-US"/>
        </w:rPr>
        <w:t xml:space="preserve"> Bug report [HNG_001]</w:t>
      </w:r>
      <w:bookmarkEnd w:id="635"/>
    </w:p>
    <w:p w14:paraId="79778700" w14:textId="77777777" w:rsidR="00F073DD" w:rsidRDefault="00F073DD" w:rsidP="00DC74CA">
      <w:pPr>
        <w:keepNext/>
        <w:spacing w:line="360" w:lineRule="auto"/>
      </w:pPr>
      <w:r w:rsidRPr="00F073DD">
        <w:rPr>
          <w:lang w:val="en-US"/>
        </w:rPr>
        <w:drawing>
          <wp:inline distT="0" distB="0" distL="0" distR="0" wp14:anchorId="7636CB06" wp14:editId="5FFE3684">
            <wp:extent cx="5731510" cy="2409190"/>
            <wp:effectExtent l="0" t="0" r="2540" b="0"/>
            <wp:docPr id="62575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9044" name="Picture 1" descr="A screenshot of a computer&#10;&#10;Description automatically generated"/>
                    <pic:cNvPicPr/>
                  </pic:nvPicPr>
                  <pic:blipFill>
                    <a:blip r:embed="rId45"/>
                    <a:stretch>
                      <a:fillRect/>
                    </a:stretch>
                  </pic:blipFill>
                  <pic:spPr>
                    <a:xfrm>
                      <a:off x="0" y="0"/>
                      <a:ext cx="5731510" cy="2409190"/>
                    </a:xfrm>
                    <a:prstGeom prst="rect">
                      <a:avLst/>
                    </a:prstGeom>
                  </pic:spPr>
                </pic:pic>
              </a:graphicData>
            </a:graphic>
          </wp:inline>
        </w:drawing>
      </w:r>
    </w:p>
    <w:p w14:paraId="79212853" w14:textId="538C7F37" w:rsidR="00F073DD" w:rsidRPr="008E6B4A" w:rsidRDefault="00F073DD" w:rsidP="00DC74CA">
      <w:pPr>
        <w:pStyle w:val="Caption"/>
        <w:spacing w:line="360" w:lineRule="auto"/>
        <w:jc w:val="center"/>
        <w:rPr>
          <w:lang w:val="en-US"/>
        </w:rPr>
      </w:pPr>
      <w:bookmarkStart w:id="636" w:name="_Toc153613363"/>
      <w:r>
        <w:t xml:space="preserve">Figure </w:t>
      </w:r>
      <w:r>
        <w:fldChar w:fldCharType="begin"/>
      </w:r>
      <w:r>
        <w:instrText xml:space="preserve"> SEQ Figure \* ARABIC </w:instrText>
      </w:r>
      <w:r>
        <w:fldChar w:fldCharType="separate"/>
      </w:r>
      <w:r>
        <w:t>26</w:t>
      </w:r>
      <w:r>
        <w:fldChar w:fldCharType="end"/>
      </w:r>
      <w:r>
        <w:rPr>
          <w:lang w:val="en-US"/>
        </w:rPr>
        <w:t xml:space="preserve"> Activities [HNG_001]</w:t>
      </w:r>
      <w:bookmarkEnd w:id="636"/>
    </w:p>
    <w:p w14:paraId="14D9F3EC" w14:textId="3E99035D" w:rsidR="008E6B4A" w:rsidRDefault="008E6B4A" w:rsidP="00DC74CA">
      <w:pPr>
        <w:pStyle w:val="Heading3"/>
        <w:spacing w:line="360" w:lineRule="auto"/>
        <w:rPr>
          <w:lang w:val="en-US"/>
        </w:rPr>
      </w:pPr>
      <w:bookmarkStart w:id="637" w:name="_Toc153613319"/>
      <w:r>
        <w:rPr>
          <w:lang w:val="en-US"/>
        </w:rPr>
        <w:lastRenderedPageBreak/>
        <w:t>6.</w:t>
      </w:r>
      <w:r w:rsidR="00A3687E">
        <w:rPr>
          <w:lang w:val="en-US"/>
        </w:rPr>
        <w:t>2</w:t>
      </w:r>
      <w:r>
        <w:rPr>
          <w:lang w:val="en-US"/>
        </w:rPr>
        <w:t>.3 Bug report [HNG_002]</w:t>
      </w:r>
      <w:bookmarkEnd w:id="637"/>
    </w:p>
    <w:p w14:paraId="0A0E4EA5" w14:textId="77777777" w:rsidR="00F073DD" w:rsidRDefault="008E6B4A" w:rsidP="00DC74CA">
      <w:pPr>
        <w:keepNext/>
        <w:spacing w:line="360" w:lineRule="auto"/>
        <w:jc w:val="center"/>
      </w:pPr>
      <w:r w:rsidRPr="008E6B4A">
        <w:rPr>
          <w:lang w:val="en-US"/>
        </w:rPr>
        <w:drawing>
          <wp:inline distT="0" distB="0" distL="0" distR="0" wp14:anchorId="4B9BF1B0" wp14:editId="6FAD34BE">
            <wp:extent cx="6012611" cy="3139440"/>
            <wp:effectExtent l="0" t="0" r="7620" b="3810"/>
            <wp:docPr id="117097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7584" name="Picture 1" descr="A screenshot of a computer&#10;&#10;Description automatically generated"/>
                    <pic:cNvPicPr/>
                  </pic:nvPicPr>
                  <pic:blipFill>
                    <a:blip r:embed="rId46"/>
                    <a:stretch>
                      <a:fillRect/>
                    </a:stretch>
                  </pic:blipFill>
                  <pic:spPr>
                    <a:xfrm>
                      <a:off x="0" y="0"/>
                      <a:ext cx="6029644" cy="3148334"/>
                    </a:xfrm>
                    <a:prstGeom prst="rect">
                      <a:avLst/>
                    </a:prstGeom>
                  </pic:spPr>
                </pic:pic>
              </a:graphicData>
            </a:graphic>
          </wp:inline>
        </w:drawing>
      </w:r>
    </w:p>
    <w:p w14:paraId="377AA70F" w14:textId="796F618D" w:rsidR="008E6B4A" w:rsidRDefault="00F073DD" w:rsidP="00DC74CA">
      <w:pPr>
        <w:pStyle w:val="Caption"/>
        <w:spacing w:line="360" w:lineRule="auto"/>
        <w:jc w:val="center"/>
        <w:rPr>
          <w:lang w:val="en-US"/>
        </w:rPr>
      </w:pPr>
      <w:bookmarkStart w:id="638" w:name="_Toc153613364"/>
      <w:r>
        <w:t xml:space="preserve">Figure </w:t>
      </w:r>
      <w:r>
        <w:fldChar w:fldCharType="begin"/>
      </w:r>
      <w:r>
        <w:instrText xml:space="preserve"> SEQ Figure \* ARABIC </w:instrText>
      </w:r>
      <w:r>
        <w:fldChar w:fldCharType="separate"/>
      </w:r>
      <w:r>
        <w:t>27</w:t>
      </w:r>
      <w:r>
        <w:fldChar w:fldCharType="end"/>
      </w:r>
      <w:r>
        <w:rPr>
          <w:lang w:val="en-US"/>
        </w:rPr>
        <w:t xml:space="preserve"> Bug report [HNG_002]</w:t>
      </w:r>
      <w:bookmarkEnd w:id="638"/>
    </w:p>
    <w:p w14:paraId="6D403DC4" w14:textId="77777777" w:rsidR="00F073DD" w:rsidRDefault="00F073DD" w:rsidP="00DC74CA">
      <w:pPr>
        <w:keepNext/>
        <w:spacing w:line="360" w:lineRule="auto"/>
        <w:jc w:val="center"/>
      </w:pPr>
      <w:r w:rsidRPr="00F073DD">
        <w:rPr>
          <w:lang w:val="en-US"/>
        </w:rPr>
        <w:drawing>
          <wp:inline distT="0" distB="0" distL="0" distR="0" wp14:anchorId="60309EEF" wp14:editId="11E528C0">
            <wp:extent cx="5731510" cy="2355850"/>
            <wp:effectExtent l="0" t="0" r="2540" b="6350"/>
            <wp:docPr id="200135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5735" name="Picture 1" descr="A screenshot of a computer&#10;&#10;Description automatically generated"/>
                    <pic:cNvPicPr/>
                  </pic:nvPicPr>
                  <pic:blipFill>
                    <a:blip r:embed="rId47"/>
                    <a:stretch>
                      <a:fillRect/>
                    </a:stretch>
                  </pic:blipFill>
                  <pic:spPr>
                    <a:xfrm>
                      <a:off x="0" y="0"/>
                      <a:ext cx="5731510" cy="2355850"/>
                    </a:xfrm>
                    <a:prstGeom prst="rect">
                      <a:avLst/>
                    </a:prstGeom>
                  </pic:spPr>
                </pic:pic>
              </a:graphicData>
            </a:graphic>
          </wp:inline>
        </w:drawing>
      </w:r>
    </w:p>
    <w:p w14:paraId="2453C111" w14:textId="7E42A286" w:rsidR="00F073DD" w:rsidRDefault="00F073DD" w:rsidP="00DC74CA">
      <w:pPr>
        <w:pStyle w:val="Caption"/>
        <w:spacing w:line="360" w:lineRule="auto"/>
        <w:jc w:val="center"/>
        <w:rPr>
          <w:lang w:val="en-US"/>
        </w:rPr>
      </w:pPr>
      <w:bookmarkStart w:id="639" w:name="_Toc153613365"/>
      <w:r>
        <w:t xml:space="preserve">Figure </w:t>
      </w:r>
      <w:r>
        <w:fldChar w:fldCharType="begin"/>
      </w:r>
      <w:r>
        <w:instrText xml:space="preserve"> SEQ Figure \* ARABIC </w:instrText>
      </w:r>
      <w:r>
        <w:fldChar w:fldCharType="separate"/>
      </w:r>
      <w:r>
        <w:t>28</w:t>
      </w:r>
      <w:r>
        <w:fldChar w:fldCharType="end"/>
      </w:r>
      <w:r>
        <w:rPr>
          <w:lang w:val="en-US"/>
        </w:rPr>
        <w:t xml:space="preserve"> Activities in [HNG_002]</w:t>
      </w:r>
      <w:bookmarkEnd w:id="639"/>
    </w:p>
    <w:p w14:paraId="79587437" w14:textId="4860A82D" w:rsidR="008E6B4A" w:rsidRDefault="008E6B4A" w:rsidP="00DC74CA">
      <w:pPr>
        <w:pStyle w:val="Heading3"/>
        <w:spacing w:line="360" w:lineRule="auto"/>
        <w:rPr>
          <w:lang w:val="en-US"/>
        </w:rPr>
      </w:pPr>
      <w:bookmarkStart w:id="640" w:name="_Toc153613320"/>
      <w:r>
        <w:rPr>
          <w:lang w:val="en-US"/>
        </w:rPr>
        <w:lastRenderedPageBreak/>
        <w:t>6.</w:t>
      </w:r>
      <w:r w:rsidR="00A3687E">
        <w:rPr>
          <w:lang w:val="en-US"/>
        </w:rPr>
        <w:t>2</w:t>
      </w:r>
      <w:r>
        <w:rPr>
          <w:lang w:val="en-US"/>
        </w:rPr>
        <w:t>.4 Bug report [KIN_001]</w:t>
      </w:r>
      <w:bookmarkEnd w:id="640"/>
    </w:p>
    <w:p w14:paraId="1B20D4B4" w14:textId="77777777" w:rsidR="00F073DD" w:rsidRDefault="008E6B4A" w:rsidP="00DC74CA">
      <w:pPr>
        <w:keepNext/>
        <w:spacing w:line="360" w:lineRule="auto"/>
        <w:jc w:val="center"/>
      </w:pPr>
      <w:r w:rsidRPr="008E6B4A">
        <w:rPr>
          <w:lang w:val="en-US"/>
        </w:rPr>
        <w:drawing>
          <wp:inline distT="0" distB="0" distL="0" distR="0" wp14:anchorId="1234681A" wp14:editId="63CEF871">
            <wp:extent cx="6029864" cy="3174365"/>
            <wp:effectExtent l="0" t="0" r="9525" b="6985"/>
            <wp:docPr id="116138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8760" name="Picture 1" descr="A screenshot of a computer&#10;&#10;Description automatically generated"/>
                    <pic:cNvPicPr/>
                  </pic:nvPicPr>
                  <pic:blipFill>
                    <a:blip r:embed="rId48"/>
                    <a:stretch>
                      <a:fillRect/>
                    </a:stretch>
                  </pic:blipFill>
                  <pic:spPr>
                    <a:xfrm>
                      <a:off x="0" y="0"/>
                      <a:ext cx="6054385" cy="3187274"/>
                    </a:xfrm>
                    <a:prstGeom prst="rect">
                      <a:avLst/>
                    </a:prstGeom>
                  </pic:spPr>
                </pic:pic>
              </a:graphicData>
            </a:graphic>
          </wp:inline>
        </w:drawing>
      </w:r>
    </w:p>
    <w:p w14:paraId="27FCB42E" w14:textId="0D5A0341" w:rsidR="008E6B4A" w:rsidRDefault="00F073DD" w:rsidP="00DC74CA">
      <w:pPr>
        <w:pStyle w:val="Caption"/>
        <w:spacing w:line="360" w:lineRule="auto"/>
        <w:jc w:val="center"/>
        <w:rPr>
          <w:lang w:val="en-US"/>
        </w:rPr>
      </w:pPr>
      <w:bookmarkStart w:id="641" w:name="_Toc153613366"/>
      <w:r>
        <w:t xml:space="preserve">Figure </w:t>
      </w:r>
      <w:r>
        <w:fldChar w:fldCharType="begin"/>
      </w:r>
      <w:r>
        <w:instrText xml:space="preserve"> SEQ Figure \* ARABIC </w:instrText>
      </w:r>
      <w:r>
        <w:fldChar w:fldCharType="separate"/>
      </w:r>
      <w:r>
        <w:t>29</w:t>
      </w:r>
      <w:r>
        <w:fldChar w:fldCharType="end"/>
      </w:r>
      <w:r>
        <w:rPr>
          <w:lang w:val="en-US"/>
        </w:rPr>
        <w:t xml:space="preserve"> Bug report [KIN_001]</w:t>
      </w:r>
      <w:bookmarkEnd w:id="641"/>
    </w:p>
    <w:p w14:paraId="00091FF5" w14:textId="77777777" w:rsidR="00F073DD" w:rsidRDefault="00F073DD" w:rsidP="00DC74CA">
      <w:pPr>
        <w:keepNext/>
        <w:spacing w:line="360" w:lineRule="auto"/>
        <w:jc w:val="center"/>
      </w:pPr>
      <w:r w:rsidRPr="00F073DD">
        <w:rPr>
          <w:lang w:val="en-US"/>
        </w:rPr>
        <w:drawing>
          <wp:inline distT="0" distB="0" distL="0" distR="0" wp14:anchorId="59FA1931" wp14:editId="1BDA0DF6">
            <wp:extent cx="5954273" cy="2587925"/>
            <wp:effectExtent l="0" t="0" r="8890" b="3175"/>
            <wp:docPr id="645934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4955" name="Picture 1" descr="A screenshot of a computer&#10;&#10;Description automatically generated"/>
                    <pic:cNvPicPr/>
                  </pic:nvPicPr>
                  <pic:blipFill>
                    <a:blip r:embed="rId49"/>
                    <a:stretch>
                      <a:fillRect/>
                    </a:stretch>
                  </pic:blipFill>
                  <pic:spPr>
                    <a:xfrm>
                      <a:off x="0" y="0"/>
                      <a:ext cx="5955778" cy="2588579"/>
                    </a:xfrm>
                    <a:prstGeom prst="rect">
                      <a:avLst/>
                    </a:prstGeom>
                  </pic:spPr>
                </pic:pic>
              </a:graphicData>
            </a:graphic>
          </wp:inline>
        </w:drawing>
      </w:r>
    </w:p>
    <w:p w14:paraId="78DACA21" w14:textId="75615016" w:rsidR="00F073DD" w:rsidRDefault="00F073DD" w:rsidP="00DC74CA">
      <w:pPr>
        <w:pStyle w:val="Caption"/>
        <w:spacing w:line="360" w:lineRule="auto"/>
        <w:jc w:val="center"/>
        <w:rPr>
          <w:lang w:val="en-US"/>
        </w:rPr>
      </w:pPr>
      <w:bookmarkStart w:id="642" w:name="_Toc153613367"/>
      <w:r>
        <w:t xml:space="preserve">Figure </w:t>
      </w:r>
      <w:r>
        <w:fldChar w:fldCharType="begin"/>
      </w:r>
      <w:r>
        <w:instrText xml:space="preserve"> SEQ Figure \* ARABIC </w:instrText>
      </w:r>
      <w:r>
        <w:fldChar w:fldCharType="separate"/>
      </w:r>
      <w:r>
        <w:t>30</w:t>
      </w:r>
      <w:r>
        <w:fldChar w:fldCharType="end"/>
      </w:r>
      <w:r>
        <w:rPr>
          <w:lang w:val="en-US"/>
        </w:rPr>
        <w:t xml:space="preserve"> Activities in [KIN_001]</w:t>
      </w:r>
      <w:bookmarkEnd w:id="642"/>
    </w:p>
    <w:p w14:paraId="1F962681" w14:textId="61916467" w:rsidR="008E6B4A" w:rsidRDefault="008E6B4A" w:rsidP="00DC74CA">
      <w:pPr>
        <w:pStyle w:val="Heading3"/>
        <w:spacing w:line="360" w:lineRule="auto"/>
        <w:rPr>
          <w:lang w:val="en-US"/>
        </w:rPr>
      </w:pPr>
      <w:bookmarkStart w:id="643" w:name="_Toc153613321"/>
      <w:r>
        <w:rPr>
          <w:lang w:val="en-US"/>
        </w:rPr>
        <w:lastRenderedPageBreak/>
        <w:t>6.</w:t>
      </w:r>
      <w:r w:rsidR="00A3687E">
        <w:rPr>
          <w:lang w:val="en-US"/>
        </w:rPr>
        <w:t>2</w:t>
      </w:r>
      <w:r>
        <w:rPr>
          <w:lang w:val="en-US"/>
        </w:rPr>
        <w:t>.5 Bug report [KIN_002]</w:t>
      </w:r>
      <w:bookmarkEnd w:id="643"/>
    </w:p>
    <w:p w14:paraId="5730E81D" w14:textId="77777777" w:rsidR="00F073DD" w:rsidRDefault="008E6B4A" w:rsidP="00DC74CA">
      <w:pPr>
        <w:keepNext/>
        <w:spacing w:line="360" w:lineRule="auto"/>
      </w:pPr>
      <w:r w:rsidRPr="008E6B4A">
        <w:rPr>
          <w:lang w:val="en-US"/>
        </w:rPr>
        <w:drawing>
          <wp:inline distT="0" distB="0" distL="0" distR="0" wp14:anchorId="59E2770A" wp14:editId="35C89E92">
            <wp:extent cx="5977033" cy="3001992"/>
            <wp:effectExtent l="0" t="0" r="5080" b="8255"/>
            <wp:docPr id="100260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1547" name="Picture 1" descr="A screenshot of a computer&#10;&#10;Description automatically generated"/>
                    <pic:cNvPicPr/>
                  </pic:nvPicPr>
                  <pic:blipFill>
                    <a:blip r:embed="rId50"/>
                    <a:stretch>
                      <a:fillRect/>
                    </a:stretch>
                  </pic:blipFill>
                  <pic:spPr>
                    <a:xfrm>
                      <a:off x="0" y="0"/>
                      <a:ext cx="5987376" cy="3007187"/>
                    </a:xfrm>
                    <a:prstGeom prst="rect">
                      <a:avLst/>
                    </a:prstGeom>
                  </pic:spPr>
                </pic:pic>
              </a:graphicData>
            </a:graphic>
          </wp:inline>
        </w:drawing>
      </w:r>
    </w:p>
    <w:p w14:paraId="395A0835" w14:textId="6CF68233" w:rsidR="008E6B4A" w:rsidRDefault="00F073DD" w:rsidP="00DC74CA">
      <w:pPr>
        <w:pStyle w:val="Caption"/>
        <w:spacing w:line="360" w:lineRule="auto"/>
        <w:jc w:val="center"/>
        <w:rPr>
          <w:lang w:val="en-US"/>
        </w:rPr>
      </w:pPr>
      <w:bookmarkStart w:id="644" w:name="_Toc153613368"/>
      <w:r>
        <w:t xml:space="preserve">Figure </w:t>
      </w:r>
      <w:r>
        <w:fldChar w:fldCharType="begin"/>
      </w:r>
      <w:r>
        <w:instrText xml:space="preserve"> SEQ Figure \* ARABIC </w:instrText>
      </w:r>
      <w:r>
        <w:fldChar w:fldCharType="separate"/>
      </w:r>
      <w:r>
        <w:t>31</w:t>
      </w:r>
      <w:r>
        <w:fldChar w:fldCharType="end"/>
      </w:r>
      <w:r>
        <w:rPr>
          <w:lang w:val="en-US"/>
        </w:rPr>
        <w:t xml:space="preserve"> Bug report [KIN_002]</w:t>
      </w:r>
      <w:bookmarkEnd w:id="644"/>
    </w:p>
    <w:p w14:paraId="6147212F" w14:textId="77777777" w:rsidR="00F073DD" w:rsidRDefault="00F073DD" w:rsidP="00DC74CA">
      <w:pPr>
        <w:keepNext/>
        <w:spacing w:line="360" w:lineRule="auto"/>
      </w:pPr>
      <w:r w:rsidRPr="00F073DD">
        <w:rPr>
          <w:lang w:val="en-US"/>
        </w:rPr>
        <w:drawing>
          <wp:inline distT="0" distB="0" distL="0" distR="0" wp14:anchorId="345D399A" wp14:editId="25CFC61A">
            <wp:extent cx="6052636" cy="2286000"/>
            <wp:effectExtent l="0" t="0" r="5715" b="0"/>
            <wp:docPr id="1294376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6408" name="Picture 1" descr="A screenshot of a computer&#10;&#10;Description automatically generated"/>
                    <pic:cNvPicPr/>
                  </pic:nvPicPr>
                  <pic:blipFill>
                    <a:blip r:embed="rId51"/>
                    <a:stretch>
                      <a:fillRect/>
                    </a:stretch>
                  </pic:blipFill>
                  <pic:spPr>
                    <a:xfrm>
                      <a:off x="0" y="0"/>
                      <a:ext cx="6057422" cy="2287808"/>
                    </a:xfrm>
                    <a:prstGeom prst="rect">
                      <a:avLst/>
                    </a:prstGeom>
                  </pic:spPr>
                </pic:pic>
              </a:graphicData>
            </a:graphic>
          </wp:inline>
        </w:drawing>
      </w:r>
    </w:p>
    <w:p w14:paraId="692CDDA8" w14:textId="15C088BD" w:rsidR="00F073DD" w:rsidRDefault="00F073DD" w:rsidP="00DC74CA">
      <w:pPr>
        <w:pStyle w:val="Caption"/>
        <w:spacing w:line="360" w:lineRule="auto"/>
        <w:jc w:val="center"/>
        <w:rPr>
          <w:lang w:val="en-US"/>
        </w:rPr>
      </w:pPr>
      <w:bookmarkStart w:id="645" w:name="_Toc153613369"/>
      <w:r>
        <w:t xml:space="preserve">Figure </w:t>
      </w:r>
      <w:r>
        <w:fldChar w:fldCharType="begin"/>
      </w:r>
      <w:r>
        <w:instrText xml:space="preserve"> SEQ Figure \* ARABIC </w:instrText>
      </w:r>
      <w:r>
        <w:fldChar w:fldCharType="separate"/>
      </w:r>
      <w:r>
        <w:t>32</w:t>
      </w:r>
      <w:r>
        <w:fldChar w:fldCharType="end"/>
      </w:r>
      <w:r>
        <w:rPr>
          <w:lang w:val="en-US"/>
        </w:rPr>
        <w:t xml:space="preserve"> Activities in [KIN_002]</w:t>
      </w:r>
      <w:bookmarkEnd w:id="645"/>
    </w:p>
    <w:p w14:paraId="3B8BC6A8" w14:textId="358ABA83" w:rsidR="008E6B4A" w:rsidRDefault="008E6B4A" w:rsidP="00DC74CA">
      <w:pPr>
        <w:pStyle w:val="Heading3"/>
        <w:spacing w:line="360" w:lineRule="auto"/>
        <w:rPr>
          <w:lang w:val="en-US"/>
        </w:rPr>
      </w:pPr>
      <w:bookmarkStart w:id="646" w:name="_Toc153613322"/>
      <w:r>
        <w:rPr>
          <w:lang w:val="en-US"/>
        </w:rPr>
        <w:lastRenderedPageBreak/>
        <w:t>6.</w:t>
      </w:r>
      <w:r w:rsidR="00A3687E">
        <w:rPr>
          <w:lang w:val="en-US"/>
        </w:rPr>
        <w:t>2</w:t>
      </w:r>
      <w:r>
        <w:rPr>
          <w:lang w:val="en-US"/>
        </w:rPr>
        <w:t>.6 Bug report [KIN_003]</w:t>
      </w:r>
      <w:bookmarkEnd w:id="646"/>
    </w:p>
    <w:p w14:paraId="38AF1CEB" w14:textId="77777777" w:rsidR="00F073DD" w:rsidRDefault="008E6B4A" w:rsidP="00DC74CA">
      <w:pPr>
        <w:keepNext/>
        <w:spacing w:line="360" w:lineRule="auto"/>
      </w:pPr>
      <w:r w:rsidRPr="008E6B4A">
        <w:rPr>
          <w:lang w:val="en-US"/>
        </w:rPr>
        <w:drawing>
          <wp:inline distT="0" distB="0" distL="0" distR="0" wp14:anchorId="2460BB78" wp14:editId="08241B32">
            <wp:extent cx="6012586" cy="2872596"/>
            <wp:effectExtent l="0" t="0" r="7620" b="4445"/>
            <wp:docPr id="993008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08945" name="Picture 1" descr="A screenshot of a computer&#10;&#10;Description automatically generated"/>
                    <pic:cNvPicPr/>
                  </pic:nvPicPr>
                  <pic:blipFill>
                    <a:blip r:embed="rId52"/>
                    <a:stretch>
                      <a:fillRect/>
                    </a:stretch>
                  </pic:blipFill>
                  <pic:spPr>
                    <a:xfrm>
                      <a:off x="0" y="0"/>
                      <a:ext cx="6024879" cy="2878469"/>
                    </a:xfrm>
                    <a:prstGeom prst="rect">
                      <a:avLst/>
                    </a:prstGeom>
                  </pic:spPr>
                </pic:pic>
              </a:graphicData>
            </a:graphic>
          </wp:inline>
        </w:drawing>
      </w:r>
    </w:p>
    <w:p w14:paraId="475EF13D" w14:textId="07D334AA" w:rsidR="008E6B4A" w:rsidRDefault="00F073DD" w:rsidP="00DC74CA">
      <w:pPr>
        <w:pStyle w:val="Caption"/>
        <w:spacing w:line="360" w:lineRule="auto"/>
        <w:jc w:val="center"/>
        <w:rPr>
          <w:lang w:val="en-US"/>
        </w:rPr>
      </w:pPr>
      <w:bookmarkStart w:id="647" w:name="_Toc153613370"/>
      <w:r>
        <w:t xml:space="preserve">Figure </w:t>
      </w:r>
      <w:r>
        <w:fldChar w:fldCharType="begin"/>
      </w:r>
      <w:r>
        <w:instrText xml:space="preserve"> SEQ Figure \* ARABIC </w:instrText>
      </w:r>
      <w:r>
        <w:fldChar w:fldCharType="separate"/>
      </w:r>
      <w:r>
        <w:t>33</w:t>
      </w:r>
      <w:r>
        <w:fldChar w:fldCharType="end"/>
      </w:r>
      <w:r>
        <w:rPr>
          <w:lang w:val="en-US"/>
        </w:rPr>
        <w:t xml:space="preserve"> Bug report [KIN_003]</w:t>
      </w:r>
      <w:bookmarkEnd w:id="647"/>
    </w:p>
    <w:p w14:paraId="54D923F2" w14:textId="77777777" w:rsidR="00F073DD" w:rsidRDefault="00F073DD" w:rsidP="00DC74CA">
      <w:pPr>
        <w:keepNext/>
        <w:spacing w:line="360" w:lineRule="auto"/>
      </w:pPr>
      <w:r w:rsidRPr="00F073DD">
        <w:rPr>
          <w:lang w:val="en-US"/>
        </w:rPr>
        <w:drawing>
          <wp:inline distT="0" distB="0" distL="0" distR="0" wp14:anchorId="6F5BA3FF" wp14:editId="1E1A440C">
            <wp:extent cx="5731510" cy="2362200"/>
            <wp:effectExtent l="0" t="0" r="2540" b="0"/>
            <wp:docPr id="42891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19411" name="Picture 1" descr="A screenshot of a computer&#10;&#10;Description automatically generated"/>
                    <pic:cNvPicPr/>
                  </pic:nvPicPr>
                  <pic:blipFill>
                    <a:blip r:embed="rId53"/>
                    <a:stretch>
                      <a:fillRect/>
                    </a:stretch>
                  </pic:blipFill>
                  <pic:spPr>
                    <a:xfrm>
                      <a:off x="0" y="0"/>
                      <a:ext cx="5731510" cy="2362200"/>
                    </a:xfrm>
                    <a:prstGeom prst="rect">
                      <a:avLst/>
                    </a:prstGeom>
                  </pic:spPr>
                </pic:pic>
              </a:graphicData>
            </a:graphic>
          </wp:inline>
        </w:drawing>
      </w:r>
    </w:p>
    <w:p w14:paraId="38624306" w14:textId="1A543035" w:rsidR="00F073DD" w:rsidRDefault="00F073DD" w:rsidP="00DC74CA">
      <w:pPr>
        <w:pStyle w:val="Caption"/>
        <w:spacing w:line="360" w:lineRule="auto"/>
        <w:jc w:val="center"/>
        <w:rPr>
          <w:lang w:val="en-US"/>
        </w:rPr>
      </w:pPr>
      <w:bookmarkStart w:id="648" w:name="_Toc153613371"/>
      <w:r>
        <w:t xml:space="preserve">Figure </w:t>
      </w:r>
      <w:r>
        <w:fldChar w:fldCharType="begin"/>
      </w:r>
      <w:r>
        <w:instrText xml:space="preserve"> SEQ Figure \* ARABIC </w:instrText>
      </w:r>
      <w:r>
        <w:fldChar w:fldCharType="separate"/>
      </w:r>
      <w:r>
        <w:t>34</w:t>
      </w:r>
      <w:r>
        <w:fldChar w:fldCharType="end"/>
      </w:r>
      <w:r>
        <w:rPr>
          <w:lang w:val="en-US"/>
        </w:rPr>
        <w:t xml:space="preserve"> Activities in [KIN_003]</w:t>
      </w:r>
      <w:bookmarkEnd w:id="648"/>
    </w:p>
    <w:p w14:paraId="55CE86DB" w14:textId="00D4E462" w:rsidR="008E6B4A" w:rsidRDefault="008E6B4A" w:rsidP="00DC74CA">
      <w:pPr>
        <w:pStyle w:val="Heading3"/>
        <w:spacing w:line="360" w:lineRule="auto"/>
        <w:rPr>
          <w:lang w:val="en-US"/>
        </w:rPr>
      </w:pPr>
      <w:bookmarkStart w:id="649" w:name="_Toc153613323"/>
      <w:r>
        <w:rPr>
          <w:lang w:val="en-US"/>
        </w:rPr>
        <w:lastRenderedPageBreak/>
        <w:t>6.</w:t>
      </w:r>
      <w:r w:rsidR="00A3687E">
        <w:rPr>
          <w:lang w:val="en-US"/>
        </w:rPr>
        <w:t>2</w:t>
      </w:r>
      <w:r>
        <w:rPr>
          <w:lang w:val="en-US"/>
        </w:rPr>
        <w:t>.7 Bug report [NHN_002]</w:t>
      </w:r>
      <w:bookmarkEnd w:id="649"/>
    </w:p>
    <w:p w14:paraId="259ED503" w14:textId="77777777" w:rsidR="00F073DD" w:rsidRDefault="008E6B4A" w:rsidP="00DC74CA">
      <w:pPr>
        <w:keepNext/>
        <w:tabs>
          <w:tab w:val="left" w:pos="1657"/>
        </w:tabs>
        <w:spacing w:line="360" w:lineRule="auto"/>
      </w:pPr>
      <w:r w:rsidRPr="008E6B4A">
        <w:rPr>
          <w:lang w:val="en-US"/>
        </w:rPr>
        <w:drawing>
          <wp:inline distT="0" distB="0" distL="0" distR="0" wp14:anchorId="4C439261" wp14:editId="314F8775">
            <wp:extent cx="6057265" cy="3045125"/>
            <wp:effectExtent l="0" t="0" r="635" b="3175"/>
            <wp:docPr id="8285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479" name="Picture 1" descr="A screenshot of a computer&#10;&#10;Description automatically generated"/>
                    <pic:cNvPicPr/>
                  </pic:nvPicPr>
                  <pic:blipFill>
                    <a:blip r:embed="rId54"/>
                    <a:stretch>
                      <a:fillRect/>
                    </a:stretch>
                  </pic:blipFill>
                  <pic:spPr>
                    <a:xfrm>
                      <a:off x="0" y="0"/>
                      <a:ext cx="6067842" cy="3050443"/>
                    </a:xfrm>
                    <a:prstGeom prst="rect">
                      <a:avLst/>
                    </a:prstGeom>
                  </pic:spPr>
                </pic:pic>
              </a:graphicData>
            </a:graphic>
          </wp:inline>
        </w:drawing>
      </w:r>
    </w:p>
    <w:p w14:paraId="08A7CA4A" w14:textId="6EC0CAB7" w:rsidR="008E6B4A" w:rsidRDefault="00F073DD" w:rsidP="00DC74CA">
      <w:pPr>
        <w:pStyle w:val="Caption"/>
        <w:spacing w:line="360" w:lineRule="auto"/>
        <w:jc w:val="center"/>
        <w:rPr>
          <w:lang w:val="en-US"/>
        </w:rPr>
      </w:pPr>
      <w:bookmarkStart w:id="650" w:name="_Toc153613372"/>
      <w:r>
        <w:t xml:space="preserve">Figure </w:t>
      </w:r>
      <w:r>
        <w:fldChar w:fldCharType="begin"/>
      </w:r>
      <w:r>
        <w:instrText xml:space="preserve"> SEQ Figure \* ARABIC </w:instrText>
      </w:r>
      <w:r>
        <w:fldChar w:fldCharType="separate"/>
      </w:r>
      <w:r>
        <w:t>35</w:t>
      </w:r>
      <w:r>
        <w:fldChar w:fldCharType="end"/>
      </w:r>
      <w:r>
        <w:rPr>
          <w:lang w:val="en-US"/>
        </w:rPr>
        <w:t xml:space="preserve"> Bug report [NHN_002]</w:t>
      </w:r>
      <w:bookmarkEnd w:id="650"/>
    </w:p>
    <w:p w14:paraId="0655682F" w14:textId="77777777" w:rsidR="00F073DD" w:rsidRDefault="00F073DD" w:rsidP="00DC74CA">
      <w:pPr>
        <w:keepNext/>
        <w:tabs>
          <w:tab w:val="left" w:pos="1657"/>
        </w:tabs>
        <w:spacing w:line="360" w:lineRule="auto"/>
      </w:pPr>
      <w:r w:rsidRPr="00F073DD">
        <w:rPr>
          <w:lang w:val="en-US"/>
        </w:rPr>
        <w:drawing>
          <wp:inline distT="0" distB="0" distL="0" distR="0" wp14:anchorId="72A9478A" wp14:editId="7A03B95D">
            <wp:extent cx="5786654" cy="3485071"/>
            <wp:effectExtent l="0" t="0" r="5080" b="1270"/>
            <wp:docPr id="143695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59853" name="Picture 1" descr="A screenshot of a computer&#10;&#10;Description automatically generated"/>
                    <pic:cNvPicPr/>
                  </pic:nvPicPr>
                  <pic:blipFill>
                    <a:blip r:embed="rId55"/>
                    <a:stretch>
                      <a:fillRect/>
                    </a:stretch>
                  </pic:blipFill>
                  <pic:spPr>
                    <a:xfrm>
                      <a:off x="0" y="0"/>
                      <a:ext cx="5788410" cy="3486129"/>
                    </a:xfrm>
                    <a:prstGeom prst="rect">
                      <a:avLst/>
                    </a:prstGeom>
                  </pic:spPr>
                </pic:pic>
              </a:graphicData>
            </a:graphic>
          </wp:inline>
        </w:drawing>
      </w:r>
    </w:p>
    <w:p w14:paraId="5D7C981B" w14:textId="4F96E29F" w:rsidR="00F073DD" w:rsidRDefault="00F073DD" w:rsidP="00DC74CA">
      <w:pPr>
        <w:pStyle w:val="Caption"/>
        <w:spacing w:line="360" w:lineRule="auto"/>
        <w:jc w:val="center"/>
        <w:rPr>
          <w:lang w:val="en-US"/>
        </w:rPr>
      </w:pPr>
      <w:bookmarkStart w:id="651" w:name="_Toc153613373"/>
      <w:r>
        <w:t xml:space="preserve">Figure </w:t>
      </w:r>
      <w:r>
        <w:fldChar w:fldCharType="begin"/>
      </w:r>
      <w:r>
        <w:instrText xml:space="preserve"> SEQ Figure \* ARABIC </w:instrText>
      </w:r>
      <w:r>
        <w:fldChar w:fldCharType="separate"/>
      </w:r>
      <w:r>
        <w:t>36</w:t>
      </w:r>
      <w:r>
        <w:fldChar w:fldCharType="end"/>
      </w:r>
      <w:r>
        <w:rPr>
          <w:lang w:val="en-US"/>
        </w:rPr>
        <w:t xml:space="preserve"> Activities in [NHN_002]</w:t>
      </w:r>
      <w:bookmarkEnd w:id="651"/>
    </w:p>
    <w:p w14:paraId="71FA9527" w14:textId="726F601C" w:rsidR="008E6B4A" w:rsidRDefault="008E6B4A" w:rsidP="00DC74CA">
      <w:pPr>
        <w:pStyle w:val="Heading3"/>
        <w:spacing w:line="360" w:lineRule="auto"/>
        <w:rPr>
          <w:lang w:val="en-US"/>
        </w:rPr>
      </w:pPr>
      <w:bookmarkStart w:id="652" w:name="_Toc153613324"/>
      <w:r>
        <w:rPr>
          <w:lang w:val="en-US"/>
        </w:rPr>
        <w:lastRenderedPageBreak/>
        <w:t>6.</w:t>
      </w:r>
      <w:r w:rsidR="00A3687E">
        <w:rPr>
          <w:lang w:val="en-US"/>
        </w:rPr>
        <w:t>2</w:t>
      </w:r>
      <w:r>
        <w:rPr>
          <w:lang w:val="en-US"/>
        </w:rPr>
        <w:t>.8 Bug report [LAM_004]</w:t>
      </w:r>
      <w:bookmarkEnd w:id="652"/>
    </w:p>
    <w:p w14:paraId="5C875E73" w14:textId="77777777" w:rsidR="00F073DD" w:rsidRDefault="008E6B4A" w:rsidP="00DC74CA">
      <w:pPr>
        <w:keepNext/>
        <w:spacing w:line="360" w:lineRule="auto"/>
      </w:pPr>
      <w:r w:rsidRPr="008E6B4A">
        <w:rPr>
          <w:lang w:val="en-US"/>
        </w:rPr>
        <w:drawing>
          <wp:inline distT="0" distB="0" distL="0" distR="0" wp14:anchorId="425F4415" wp14:editId="3F607B0C">
            <wp:extent cx="6078790" cy="2846717"/>
            <wp:effectExtent l="0" t="0" r="0" b="0"/>
            <wp:docPr id="43547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77042" name="Picture 1" descr="A screenshot of a computer&#10;&#10;Description automatically generated"/>
                    <pic:cNvPicPr/>
                  </pic:nvPicPr>
                  <pic:blipFill>
                    <a:blip r:embed="rId56"/>
                    <a:stretch>
                      <a:fillRect/>
                    </a:stretch>
                  </pic:blipFill>
                  <pic:spPr>
                    <a:xfrm>
                      <a:off x="0" y="0"/>
                      <a:ext cx="6089386" cy="2851679"/>
                    </a:xfrm>
                    <a:prstGeom prst="rect">
                      <a:avLst/>
                    </a:prstGeom>
                  </pic:spPr>
                </pic:pic>
              </a:graphicData>
            </a:graphic>
          </wp:inline>
        </w:drawing>
      </w:r>
    </w:p>
    <w:p w14:paraId="647D41E6" w14:textId="52E1C9F5" w:rsidR="008E6B4A" w:rsidRDefault="00F073DD" w:rsidP="00DC74CA">
      <w:pPr>
        <w:pStyle w:val="Caption"/>
        <w:spacing w:line="360" w:lineRule="auto"/>
        <w:jc w:val="center"/>
        <w:rPr>
          <w:lang w:val="en-US"/>
        </w:rPr>
      </w:pPr>
      <w:bookmarkStart w:id="653" w:name="_Toc153613374"/>
      <w:r>
        <w:t xml:space="preserve">Figure </w:t>
      </w:r>
      <w:r>
        <w:fldChar w:fldCharType="begin"/>
      </w:r>
      <w:r>
        <w:instrText xml:space="preserve"> SEQ Figure \* ARABIC </w:instrText>
      </w:r>
      <w:r>
        <w:fldChar w:fldCharType="separate"/>
      </w:r>
      <w:r>
        <w:t>37</w:t>
      </w:r>
      <w:r>
        <w:fldChar w:fldCharType="end"/>
      </w:r>
      <w:r>
        <w:rPr>
          <w:lang w:val="en-US"/>
        </w:rPr>
        <w:t xml:space="preserve"> Bug report [LAM_004]</w:t>
      </w:r>
      <w:bookmarkEnd w:id="653"/>
    </w:p>
    <w:p w14:paraId="2B3FD8E4" w14:textId="77777777" w:rsidR="00F073DD" w:rsidRDefault="00F073DD" w:rsidP="00DC74CA">
      <w:pPr>
        <w:keepNext/>
        <w:spacing w:line="360" w:lineRule="auto"/>
      </w:pPr>
      <w:r w:rsidRPr="00F073DD">
        <w:rPr>
          <w:lang w:val="en-US"/>
        </w:rPr>
        <w:drawing>
          <wp:inline distT="0" distB="0" distL="0" distR="0" wp14:anchorId="799CD12D" wp14:editId="3CD040DC">
            <wp:extent cx="5731510" cy="2814955"/>
            <wp:effectExtent l="0" t="0" r="2540" b="4445"/>
            <wp:docPr id="4780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193" name="Picture 1" descr="A screenshot of a computer&#10;&#10;Description automatically generated"/>
                    <pic:cNvPicPr/>
                  </pic:nvPicPr>
                  <pic:blipFill>
                    <a:blip r:embed="rId57"/>
                    <a:stretch>
                      <a:fillRect/>
                    </a:stretch>
                  </pic:blipFill>
                  <pic:spPr>
                    <a:xfrm>
                      <a:off x="0" y="0"/>
                      <a:ext cx="5731510" cy="2814955"/>
                    </a:xfrm>
                    <a:prstGeom prst="rect">
                      <a:avLst/>
                    </a:prstGeom>
                  </pic:spPr>
                </pic:pic>
              </a:graphicData>
            </a:graphic>
          </wp:inline>
        </w:drawing>
      </w:r>
    </w:p>
    <w:p w14:paraId="0780C974" w14:textId="24487EBD" w:rsidR="00F073DD" w:rsidRDefault="00F073DD" w:rsidP="00DC74CA">
      <w:pPr>
        <w:pStyle w:val="Caption"/>
        <w:spacing w:line="360" w:lineRule="auto"/>
        <w:jc w:val="center"/>
        <w:rPr>
          <w:lang w:val="en-US"/>
        </w:rPr>
      </w:pPr>
      <w:bookmarkStart w:id="654" w:name="_Toc153613375"/>
      <w:r>
        <w:t xml:space="preserve">Figure </w:t>
      </w:r>
      <w:r>
        <w:fldChar w:fldCharType="begin"/>
      </w:r>
      <w:r>
        <w:instrText xml:space="preserve"> SEQ Figure \* ARABIC </w:instrText>
      </w:r>
      <w:r>
        <w:fldChar w:fldCharType="separate"/>
      </w:r>
      <w:r>
        <w:t>38</w:t>
      </w:r>
      <w:r>
        <w:fldChar w:fldCharType="end"/>
      </w:r>
      <w:r>
        <w:rPr>
          <w:lang w:val="en-US"/>
        </w:rPr>
        <w:t xml:space="preserve"> Activities in [LAM_004]</w:t>
      </w:r>
      <w:bookmarkEnd w:id="654"/>
    </w:p>
    <w:p w14:paraId="6E39AC46" w14:textId="315C348B" w:rsidR="008E6B4A" w:rsidRDefault="008E6B4A" w:rsidP="00DC74CA">
      <w:pPr>
        <w:pStyle w:val="Heading3"/>
        <w:spacing w:line="360" w:lineRule="auto"/>
        <w:rPr>
          <w:lang w:val="en-US"/>
        </w:rPr>
      </w:pPr>
      <w:bookmarkStart w:id="655" w:name="_Toc153613325"/>
      <w:r>
        <w:rPr>
          <w:lang w:val="en-US"/>
        </w:rPr>
        <w:lastRenderedPageBreak/>
        <w:t>6.</w:t>
      </w:r>
      <w:r w:rsidR="00A3687E">
        <w:rPr>
          <w:lang w:val="en-US"/>
        </w:rPr>
        <w:t>2</w:t>
      </w:r>
      <w:r>
        <w:rPr>
          <w:lang w:val="en-US"/>
        </w:rPr>
        <w:t>.9 Bug report [LAM_006]</w:t>
      </w:r>
      <w:bookmarkEnd w:id="655"/>
    </w:p>
    <w:p w14:paraId="25163154" w14:textId="77777777" w:rsidR="00F073DD" w:rsidRDefault="00F073DD" w:rsidP="00DC74CA">
      <w:pPr>
        <w:keepNext/>
        <w:spacing w:line="360" w:lineRule="auto"/>
      </w:pPr>
      <w:r w:rsidRPr="00F073DD">
        <w:rPr>
          <w:lang w:val="en-US"/>
        </w:rPr>
        <w:drawing>
          <wp:inline distT="0" distB="0" distL="0" distR="0" wp14:anchorId="223FE893" wp14:editId="68394F2F">
            <wp:extent cx="5965647" cy="2777705"/>
            <wp:effectExtent l="0" t="0" r="0" b="3810"/>
            <wp:docPr id="285450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003" name="Picture 1" descr="A screenshot of a computer&#10;&#10;Description automatically generated"/>
                    <pic:cNvPicPr/>
                  </pic:nvPicPr>
                  <pic:blipFill>
                    <a:blip r:embed="rId58"/>
                    <a:stretch>
                      <a:fillRect/>
                    </a:stretch>
                  </pic:blipFill>
                  <pic:spPr>
                    <a:xfrm>
                      <a:off x="0" y="0"/>
                      <a:ext cx="5970224" cy="2779836"/>
                    </a:xfrm>
                    <a:prstGeom prst="rect">
                      <a:avLst/>
                    </a:prstGeom>
                  </pic:spPr>
                </pic:pic>
              </a:graphicData>
            </a:graphic>
          </wp:inline>
        </w:drawing>
      </w:r>
    </w:p>
    <w:p w14:paraId="5FE78B65" w14:textId="3BBE70BF" w:rsidR="008E6B4A" w:rsidRDefault="00F073DD" w:rsidP="00DC74CA">
      <w:pPr>
        <w:pStyle w:val="Caption"/>
        <w:spacing w:line="360" w:lineRule="auto"/>
        <w:jc w:val="center"/>
        <w:rPr>
          <w:lang w:val="en-US"/>
        </w:rPr>
      </w:pPr>
      <w:bookmarkStart w:id="656" w:name="_Toc153613376"/>
      <w:r>
        <w:t xml:space="preserve">Figure </w:t>
      </w:r>
      <w:r>
        <w:fldChar w:fldCharType="begin"/>
      </w:r>
      <w:r>
        <w:instrText xml:space="preserve"> SEQ Figure \* ARABIC </w:instrText>
      </w:r>
      <w:r>
        <w:fldChar w:fldCharType="separate"/>
      </w:r>
      <w:r>
        <w:t>39</w:t>
      </w:r>
      <w:r>
        <w:fldChar w:fldCharType="end"/>
      </w:r>
      <w:r>
        <w:rPr>
          <w:lang w:val="en-US"/>
        </w:rPr>
        <w:t xml:space="preserve"> Bug report [LAM_006]</w:t>
      </w:r>
      <w:bookmarkEnd w:id="656"/>
    </w:p>
    <w:p w14:paraId="3E1B7F81" w14:textId="77777777" w:rsidR="00F073DD" w:rsidRDefault="00F073DD" w:rsidP="00DC74CA">
      <w:pPr>
        <w:keepNext/>
        <w:spacing w:line="360" w:lineRule="auto"/>
      </w:pPr>
      <w:r w:rsidRPr="00F073DD">
        <w:rPr>
          <w:lang w:val="en-US"/>
        </w:rPr>
        <w:drawing>
          <wp:inline distT="0" distB="0" distL="0" distR="0" wp14:anchorId="10A6963F" wp14:editId="2CF904DB">
            <wp:extent cx="5731510" cy="1510665"/>
            <wp:effectExtent l="0" t="0" r="2540" b="0"/>
            <wp:docPr id="205782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6330" name="Picture 1" descr="A screenshot of a computer&#10;&#10;Description automatically generated"/>
                    <pic:cNvPicPr/>
                  </pic:nvPicPr>
                  <pic:blipFill>
                    <a:blip r:embed="rId59"/>
                    <a:stretch>
                      <a:fillRect/>
                    </a:stretch>
                  </pic:blipFill>
                  <pic:spPr>
                    <a:xfrm>
                      <a:off x="0" y="0"/>
                      <a:ext cx="5731510" cy="1510665"/>
                    </a:xfrm>
                    <a:prstGeom prst="rect">
                      <a:avLst/>
                    </a:prstGeom>
                  </pic:spPr>
                </pic:pic>
              </a:graphicData>
            </a:graphic>
          </wp:inline>
        </w:drawing>
      </w:r>
    </w:p>
    <w:p w14:paraId="052A27F1" w14:textId="342649C8" w:rsidR="00F073DD" w:rsidRDefault="00F073DD" w:rsidP="00DC74CA">
      <w:pPr>
        <w:pStyle w:val="Caption"/>
        <w:spacing w:line="360" w:lineRule="auto"/>
        <w:jc w:val="center"/>
        <w:rPr>
          <w:lang w:val="en-US"/>
        </w:rPr>
      </w:pPr>
      <w:bookmarkStart w:id="657" w:name="_Toc153613377"/>
      <w:r>
        <w:t xml:space="preserve">Figure </w:t>
      </w:r>
      <w:r>
        <w:fldChar w:fldCharType="begin"/>
      </w:r>
      <w:r>
        <w:instrText xml:space="preserve"> SEQ Figure \* ARABIC </w:instrText>
      </w:r>
      <w:r>
        <w:fldChar w:fldCharType="separate"/>
      </w:r>
      <w:r>
        <w:t>40</w:t>
      </w:r>
      <w:r>
        <w:fldChar w:fldCharType="end"/>
      </w:r>
      <w:r>
        <w:rPr>
          <w:lang w:val="en-US"/>
        </w:rPr>
        <w:t xml:space="preserve"> Activities in [LAM_006]</w:t>
      </w:r>
      <w:bookmarkEnd w:id="657"/>
    </w:p>
    <w:p w14:paraId="3399F3AF" w14:textId="7EB7F85F" w:rsidR="00F073DD" w:rsidRPr="00F073DD" w:rsidRDefault="00F073DD" w:rsidP="00DC74CA">
      <w:pPr>
        <w:spacing w:line="360" w:lineRule="auto"/>
        <w:rPr>
          <w:rFonts w:eastAsia="Calibri" w:cs="Times New Roman"/>
          <w:b/>
          <w:iCs/>
          <w:noProof/>
          <w:color w:val="000000" w:themeColor="text1"/>
          <w:sz w:val="22"/>
          <w:szCs w:val="18"/>
          <w:lang w:val="en-US"/>
        </w:rPr>
      </w:pPr>
      <w:r>
        <w:rPr>
          <w:lang w:val="en-US"/>
        </w:rPr>
        <w:br w:type="page"/>
      </w:r>
    </w:p>
    <w:p w14:paraId="453AE6F5" w14:textId="14BF2CC1" w:rsidR="008E6B4A" w:rsidRDefault="008E6B4A" w:rsidP="00DC74CA">
      <w:pPr>
        <w:pStyle w:val="Heading3"/>
        <w:spacing w:line="360" w:lineRule="auto"/>
        <w:rPr>
          <w:lang w:val="en-US"/>
        </w:rPr>
      </w:pPr>
      <w:bookmarkStart w:id="658" w:name="_Toc153613326"/>
      <w:r>
        <w:rPr>
          <w:lang w:val="en-US"/>
        </w:rPr>
        <w:lastRenderedPageBreak/>
        <w:t>6.</w:t>
      </w:r>
      <w:r w:rsidR="00A3687E">
        <w:rPr>
          <w:lang w:val="en-US"/>
        </w:rPr>
        <w:t>2</w:t>
      </w:r>
      <w:r>
        <w:rPr>
          <w:lang w:val="en-US"/>
        </w:rPr>
        <w:t>.10 Bug report [LAM_008]</w:t>
      </w:r>
      <w:bookmarkEnd w:id="658"/>
    </w:p>
    <w:p w14:paraId="1F35E45F" w14:textId="77777777" w:rsidR="00F073DD" w:rsidRDefault="00F073DD" w:rsidP="00DC74CA">
      <w:pPr>
        <w:keepNext/>
        <w:spacing w:line="360" w:lineRule="auto"/>
      </w:pPr>
      <w:r w:rsidRPr="00F073DD">
        <w:rPr>
          <w:lang w:val="en-US"/>
        </w:rPr>
        <w:drawing>
          <wp:inline distT="0" distB="0" distL="0" distR="0" wp14:anchorId="040E3519" wp14:editId="170C0FEC">
            <wp:extent cx="5928764" cy="2855344"/>
            <wp:effectExtent l="0" t="0" r="0" b="2540"/>
            <wp:docPr id="121190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9194" name="Picture 1" descr="A screenshot of a computer&#10;&#10;Description automatically generated"/>
                    <pic:cNvPicPr/>
                  </pic:nvPicPr>
                  <pic:blipFill>
                    <a:blip r:embed="rId60"/>
                    <a:stretch>
                      <a:fillRect/>
                    </a:stretch>
                  </pic:blipFill>
                  <pic:spPr>
                    <a:xfrm>
                      <a:off x="0" y="0"/>
                      <a:ext cx="5937384" cy="2859496"/>
                    </a:xfrm>
                    <a:prstGeom prst="rect">
                      <a:avLst/>
                    </a:prstGeom>
                  </pic:spPr>
                </pic:pic>
              </a:graphicData>
            </a:graphic>
          </wp:inline>
        </w:drawing>
      </w:r>
    </w:p>
    <w:p w14:paraId="495BAD7A" w14:textId="73B3B883" w:rsidR="008E6B4A" w:rsidRDefault="00F073DD" w:rsidP="00DC74CA">
      <w:pPr>
        <w:pStyle w:val="Caption"/>
        <w:spacing w:line="360" w:lineRule="auto"/>
        <w:jc w:val="center"/>
        <w:rPr>
          <w:lang w:val="en-US"/>
        </w:rPr>
      </w:pPr>
      <w:bookmarkStart w:id="659" w:name="_Toc153613378"/>
      <w:r>
        <w:t xml:space="preserve">Figure </w:t>
      </w:r>
      <w:r>
        <w:fldChar w:fldCharType="begin"/>
      </w:r>
      <w:r>
        <w:instrText xml:space="preserve"> SEQ Figure \* ARABIC </w:instrText>
      </w:r>
      <w:r>
        <w:fldChar w:fldCharType="separate"/>
      </w:r>
      <w:r>
        <w:t>41</w:t>
      </w:r>
      <w:r>
        <w:fldChar w:fldCharType="end"/>
      </w:r>
      <w:r>
        <w:rPr>
          <w:lang w:val="en-US"/>
        </w:rPr>
        <w:t xml:space="preserve"> Bug report [LAM_008]</w:t>
      </w:r>
      <w:bookmarkEnd w:id="659"/>
    </w:p>
    <w:p w14:paraId="34EE9D53" w14:textId="77777777" w:rsidR="00F073DD" w:rsidRDefault="00F073DD" w:rsidP="00DC74CA">
      <w:pPr>
        <w:keepNext/>
        <w:spacing w:line="360" w:lineRule="auto"/>
      </w:pPr>
      <w:r w:rsidRPr="00F073DD">
        <w:rPr>
          <w:lang w:val="en-US"/>
        </w:rPr>
        <w:drawing>
          <wp:inline distT="0" distB="0" distL="0" distR="0" wp14:anchorId="41FF3892" wp14:editId="2572D1D0">
            <wp:extent cx="5731510" cy="1942465"/>
            <wp:effectExtent l="0" t="0" r="2540" b="635"/>
            <wp:docPr id="1857772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2975" name="Picture 1" descr="A screenshot of a computer&#10;&#10;Description automatically generated"/>
                    <pic:cNvPicPr/>
                  </pic:nvPicPr>
                  <pic:blipFill>
                    <a:blip r:embed="rId61"/>
                    <a:stretch>
                      <a:fillRect/>
                    </a:stretch>
                  </pic:blipFill>
                  <pic:spPr>
                    <a:xfrm>
                      <a:off x="0" y="0"/>
                      <a:ext cx="5731510" cy="1942465"/>
                    </a:xfrm>
                    <a:prstGeom prst="rect">
                      <a:avLst/>
                    </a:prstGeom>
                  </pic:spPr>
                </pic:pic>
              </a:graphicData>
            </a:graphic>
          </wp:inline>
        </w:drawing>
      </w:r>
    </w:p>
    <w:p w14:paraId="6396545B" w14:textId="6EF6DC36" w:rsidR="00F073DD" w:rsidRDefault="00F073DD" w:rsidP="00DC74CA">
      <w:pPr>
        <w:pStyle w:val="Caption"/>
        <w:spacing w:line="360" w:lineRule="auto"/>
        <w:jc w:val="center"/>
        <w:rPr>
          <w:lang w:val="en-US"/>
        </w:rPr>
      </w:pPr>
      <w:bookmarkStart w:id="660" w:name="_Toc153613379"/>
      <w:r>
        <w:t xml:space="preserve">Figure </w:t>
      </w:r>
      <w:r>
        <w:fldChar w:fldCharType="begin"/>
      </w:r>
      <w:r>
        <w:instrText xml:space="preserve"> SEQ Figure \* ARABIC </w:instrText>
      </w:r>
      <w:r>
        <w:fldChar w:fldCharType="separate"/>
      </w:r>
      <w:r>
        <w:t>42</w:t>
      </w:r>
      <w:r>
        <w:fldChar w:fldCharType="end"/>
      </w:r>
      <w:r>
        <w:rPr>
          <w:lang w:val="en-US"/>
        </w:rPr>
        <w:t xml:space="preserve"> Activities in [LAM_008]</w:t>
      </w:r>
      <w:bookmarkEnd w:id="660"/>
    </w:p>
    <w:p w14:paraId="684BAC49" w14:textId="6B37C195" w:rsidR="008E6B4A" w:rsidRDefault="008E6B4A" w:rsidP="00DC74CA">
      <w:pPr>
        <w:pStyle w:val="Heading3"/>
        <w:spacing w:line="360" w:lineRule="auto"/>
        <w:rPr>
          <w:lang w:val="en-US"/>
        </w:rPr>
      </w:pPr>
      <w:bookmarkStart w:id="661" w:name="_Toc153613327"/>
      <w:r>
        <w:rPr>
          <w:lang w:val="en-US"/>
        </w:rPr>
        <w:lastRenderedPageBreak/>
        <w:t>6.</w:t>
      </w:r>
      <w:r w:rsidR="00A3687E">
        <w:rPr>
          <w:lang w:val="en-US"/>
        </w:rPr>
        <w:t>2</w:t>
      </w:r>
      <w:r>
        <w:rPr>
          <w:lang w:val="en-US"/>
        </w:rPr>
        <w:t>.11 Bug report [LAM_011]</w:t>
      </w:r>
      <w:bookmarkEnd w:id="661"/>
    </w:p>
    <w:p w14:paraId="3D913831" w14:textId="77777777" w:rsidR="00F073DD" w:rsidRDefault="00F073DD" w:rsidP="00DC74CA">
      <w:pPr>
        <w:keepNext/>
        <w:spacing w:line="360" w:lineRule="auto"/>
      </w:pPr>
      <w:r w:rsidRPr="00F073DD">
        <w:rPr>
          <w:lang w:val="en-US"/>
        </w:rPr>
        <w:drawing>
          <wp:inline distT="0" distB="0" distL="0" distR="0" wp14:anchorId="07C82D10" wp14:editId="3DC5CABF">
            <wp:extent cx="6080135" cy="2889849"/>
            <wp:effectExtent l="0" t="0" r="0" b="6350"/>
            <wp:docPr id="1580625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25329" name="Picture 1" descr="A screenshot of a computer&#10;&#10;Description automatically generated"/>
                    <pic:cNvPicPr/>
                  </pic:nvPicPr>
                  <pic:blipFill>
                    <a:blip r:embed="rId62"/>
                    <a:stretch>
                      <a:fillRect/>
                    </a:stretch>
                  </pic:blipFill>
                  <pic:spPr>
                    <a:xfrm>
                      <a:off x="0" y="0"/>
                      <a:ext cx="6089310" cy="2894210"/>
                    </a:xfrm>
                    <a:prstGeom prst="rect">
                      <a:avLst/>
                    </a:prstGeom>
                  </pic:spPr>
                </pic:pic>
              </a:graphicData>
            </a:graphic>
          </wp:inline>
        </w:drawing>
      </w:r>
    </w:p>
    <w:p w14:paraId="16006576" w14:textId="6A7E1785" w:rsidR="008E6B4A" w:rsidRDefault="00F073DD" w:rsidP="00DC74CA">
      <w:pPr>
        <w:pStyle w:val="Caption"/>
        <w:spacing w:line="360" w:lineRule="auto"/>
        <w:jc w:val="center"/>
        <w:rPr>
          <w:lang w:val="en-US"/>
        </w:rPr>
      </w:pPr>
      <w:bookmarkStart w:id="662" w:name="_Toc153613380"/>
      <w:r>
        <w:t xml:space="preserve">Figure </w:t>
      </w:r>
      <w:r>
        <w:fldChar w:fldCharType="begin"/>
      </w:r>
      <w:r>
        <w:instrText xml:space="preserve"> SEQ Figure \* ARABIC </w:instrText>
      </w:r>
      <w:r>
        <w:fldChar w:fldCharType="separate"/>
      </w:r>
      <w:r>
        <w:t>43</w:t>
      </w:r>
      <w:r>
        <w:fldChar w:fldCharType="end"/>
      </w:r>
      <w:r>
        <w:rPr>
          <w:lang w:val="en-US"/>
        </w:rPr>
        <w:t xml:space="preserve"> Bug report [LAM_011]</w:t>
      </w:r>
      <w:bookmarkEnd w:id="662"/>
    </w:p>
    <w:p w14:paraId="6BA61BBC" w14:textId="77777777" w:rsidR="00F073DD" w:rsidRDefault="00F073DD" w:rsidP="00DC74CA">
      <w:pPr>
        <w:keepNext/>
        <w:spacing w:line="360" w:lineRule="auto"/>
      </w:pPr>
      <w:r w:rsidRPr="00F073DD">
        <w:rPr>
          <w:lang w:val="en-US"/>
        </w:rPr>
        <w:drawing>
          <wp:inline distT="0" distB="0" distL="0" distR="0" wp14:anchorId="37DB8DBB" wp14:editId="43F21ABF">
            <wp:extent cx="5731510" cy="1183640"/>
            <wp:effectExtent l="0" t="0" r="2540" b="0"/>
            <wp:docPr id="71771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133" name="Picture 1" descr="A screenshot of a computer&#10;&#10;Description automatically generated"/>
                    <pic:cNvPicPr/>
                  </pic:nvPicPr>
                  <pic:blipFill>
                    <a:blip r:embed="rId63"/>
                    <a:stretch>
                      <a:fillRect/>
                    </a:stretch>
                  </pic:blipFill>
                  <pic:spPr>
                    <a:xfrm>
                      <a:off x="0" y="0"/>
                      <a:ext cx="5731510" cy="1183640"/>
                    </a:xfrm>
                    <a:prstGeom prst="rect">
                      <a:avLst/>
                    </a:prstGeom>
                  </pic:spPr>
                </pic:pic>
              </a:graphicData>
            </a:graphic>
          </wp:inline>
        </w:drawing>
      </w:r>
    </w:p>
    <w:p w14:paraId="1A430E03" w14:textId="40FDFB2C" w:rsidR="00DC74CA" w:rsidRDefault="00F073DD" w:rsidP="00DC74CA">
      <w:pPr>
        <w:pStyle w:val="Caption"/>
        <w:spacing w:line="360" w:lineRule="auto"/>
        <w:jc w:val="center"/>
        <w:rPr>
          <w:lang w:val="en-US"/>
        </w:rPr>
      </w:pPr>
      <w:bookmarkStart w:id="663" w:name="_Toc153613381"/>
      <w:r>
        <w:t xml:space="preserve">Figure </w:t>
      </w:r>
      <w:r>
        <w:fldChar w:fldCharType="begin"/>
      </w:r>
      <w:r>
        <w:instrText xml:space="preserve"> SEQ Figure \* ARABIC </w:instrText>
      </w:r>
      <w:r>
        <w:fldChar w:fldCharType="separate"/>
      </w:r>
      <w:r>
        <w:t>44</w:t>
      </w:r>
      <w:r>
        <w:fldChar w:fldCharType="end"/>
      </w:r>
      <w:r>
        <w:rPr>
          <w:lang w:val="en-US"/>
        </w:rPr>
        <w:t xml:space="preserve"> Activities in [LAM_011]</w:t>
      </w:r>
      <w:bookmarkEnd w:id="663"/>
    </w:p>
    <w:p w14:paraId="75E08291" w14:textId="23008D39" w:rsidR="00F073DD" w:rsidRPr="00DC74CA" w:rsidRDefault="00DC74CA" w:rsidP="00DC74CA">
      <w:pPr>
        <w:spacing w:line="360" w:lineRule="auto"/>
        <w:rPr>
          <w:rFonts w:eastAsia="Calibri" w:cs="Times New Roman"/>
          <w:b/>
          <w:iCs/>
          <w:noProof/>
          <w:color w:val="000000" w:themeColor="text1"/>
          <w:sz w:val="22"/>
          <w:szCs w:val="18"/>
          <w:lang w:val="en-US"/>
        </w:rPr>
      </w:pPr>
      <w:r>
        <w:rPr>
          <w:lang w:val="en-US"/>
        </w:rPr>
        <w:br w:type="page"/>
      </w:r>
    </w:p>
    <w:p w14:paraId="7C7B5C70" w14:textId="09889FA3" w:rsidR="008E6B4A" w:rsidRDefault="008E6B4A" w:rsidP="00DC74CA">
      <w:pPr>
        <w:pStyle w:val="Heading3"/>
        <w:spacing w:line="360" w:lineRule="auto"/>
        <w:rPr>
          <w:lang w:val="en-US"/>
        </w:rPr>
      </w:pPr>
      <w:bookmarkStart w:id="664" w:name="_Toc153613328"/>
      <w:r>
        <w:rPr>
          <w:lang w:val="en-US"/>
        </w:rPr>
        <w:lastRenderedPageBreak/>
        <w:t>6.</w:t>
      </w:r>
      <w:r w:rsidR="00A3687E">
        <w:rPr>
          <w:lang w:val="en-US"/>
        </w:rPr>
        <w:t>2</w:t>
      </w:r>
      <w:r>
        <w:rPr>
          <w:lang w:val="en-US"/>
        </w:rPr>
        <w:t>.12 Bug report [LAM_014]</w:t>
      </w:r>
      <w:bookmarkEnd w:id="664"/>
    </w:p>
    <w:p w14:paraId="510B223D" w14:textId="432C4A84" w:rsidR="00F073DD" w:rsidRDefault="00F073DD" w:rsidP="00DC74CA">
      <w:pPr>
        <w:keepNext/>
        <w:tabs>
          <w:tab w:val="left" w:pos="1780"/>
        </w:tabs>
        <w:spacing w:line="360" w:lineRule="auto"/>
      </w:pPr>
      <w:r w:rsidRPr="00F073DD">
        <w:rPr>
          <w:lang w:val="en-US"/>
        </w:rPr>
        <w:drawing>
          <wp:inline distT="0" distB="0" distL="0" distR="0" wp14:anchorId="32CB21CF" wp14:editId="2833835C">
            <wp:extent cx="6065562" cy="2958860"/>
            <wp:effectExtent l="0" t="0" r="0" b="0"/>
            <wp:docPr id="198225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8149" name="Picture 1" descr="A screenshot of a computer&#10;&#10;Description automatically generated"/>
                    <pic:cNvPicPr/>
                  </pic:nvPicPr>
                  <pic:blipFill>
                    <a:blip r:embed="rId64"/>
                    <a:stretch>
                      <a:fillRect/>
                    </a:stretch>
                  </pic:blipFill>
                  <pic:spPr>
                    <a:xfrm>
                      <a:off x="0" y="0"/>
                      <a:ext cx="6072922" cy="2962450"/>
                    </a:xfrm>
                    <a:prstGeom prst="rect">
                      <a:avLst/>
                    </a:prstGeom>
                  </pic:spPr>
                </pic:pic>
              </a:graphicData>
            </a:graphic>
          </wp:inline>
        </w:drawing>
      </w:r>
    </w:p>
    <w:p w14:paraId="5294F64D" w14:textId="24FFB1E0" w:rsidR="008E6B4A" w:rsidRDefault="00F073DD" w:rsidP="00DC74CA">
      <w:pPr>
        <w:pStyle w:val="Caption"/>
        <w:spacing w:line="360" w:lineRule="auto"/>
        <w:jc w:val="center"/>
        <w:rPr>
          <w:lang w:val="en-US"/>
        </w:rPr>
      </w:pPr>
      <w:bookmarkStart w:id="665" w:name="_Toc153613382"/>
      <w:r>
        <w:t xml:space="preserve">Figure </w:t>
      </w:r>
      <w:r>
        <w:fldChar w:fldCharType="begin"/>
      </w:r>
      <w:r>
        <w:instrText xml:space="preserve"> SEQ Figure \* ARABIC </w:instrText>
      </w:r>
      <w:r>
        <w:fldChar w:fldCharType="separate"/>
      </w:r>
      <w:r>
        <w:t>45</w:t>
      </w:r>
      <w:r>
        <w:fldChar w:fldCharType="end"/>
      </w:r>
      <w:r>
        <w:rPr>
          <w:lang w:val="en-US"/>
        </w:rPr>
        <w:t xml:space="preserve"> Bug report [LAM_014]</w:t>
      </w:r>
      <w:bookmarkEnd w:id="665"/>
    </w:p>
    <w:p w14:paraId="3BAFBC20" w14:textId="77777777" w:rsidR="00F073DD" w:rsidRDefault="00F073DD" w:rsidP="00DC74CA">
      <w:pPr>
        <w:keepNext/>
        <w:tabs>
          <w:tab w:val="left" w:pos="1780"/>
        </w:tabs>
        <w:spacing w:line="360" w:lineRule="auto"/>
      </w:pPr>
      <w:r w:rsidRPr="00F073DD">
        <w:rPr>
          <w:lang w:val="en-US"/>
        </w:rPr>
        <w:drawing>
          <wp:inline distT="0" distB="0" distL="0" distR="0" wp14:anchorId="0542BCE2" wp14:editId="1E999478">
            <wp:extent cx="5731510" cy="2085975"/>
            <wp:effectExtent l="0" t="0" r="2540" b="9525"/>
            <wp:docPr id="1812676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6116" name="Picture 1" descr="A screenshot of a computer&#10;&#10;Description automatically generated"/>
                    <pic:cNvPicPr/>
                  </pic:nvPicPr>
                  <pic:blipFill>
                    <a:blip r:embed="rId65"/>
                    <a:stretch>
                      <a:fillRect/>
                    </a:stretch>
                  </pic:blipFill>
                  <pic:spPr>
                    <a:xfrm>
                      <a:off x="0" y="0"/>
                      <a:ext cx="5731510" cy="2085975"/>
                    </a:xfrm>
                    <a:prstGeom prst="rect">
                      <a:avLst/>
                    </a:prstGeom>
                  </pic:spPr>
                </pic:pic>
              </a:graphicData>
            </a:graphic>
          </wp:inline>
        </w:drawing>
      </w:r>
    </w:p>
    <w:p w14:paraId="2016C2B5" w14:textId="604C81EE" w:rsidR="00F073DD" w:rsidRDefault="00F073DD" w:rsidP="00DC74CA">
      <w:pPr>
        <w:pStyle w:val="Caption"/>
        <w:spacing w:line="360" w:lineRule="auto"/>
        <w:jc w:val="center"/>
        <w:rPr>
          <w:lang w:val="en-US"/>
        </w:rPr>
      </w:pPr>
      <w:bookmarkStart w:id="666" w:name="_Toc153613383"/>
      <w:r>
        <w:t xml:space="preserve">Figure </w:t>
      </w:r>
      <w:r>
        <w:fldChar w:fldCharType="begin"/>
      </w:r>
      <w:r>
        <w:instrText xml:space="preserve"> SEQ Figure \* ARABIC </w:instrText>
      </w:r>
      <w:r>
        <w:fldChar w:fldCharType="separate"/>
      </w:r>
      <w:r>
        <w:t>46</w:t>
      </w:r>
      <w:r>
        <w:fldChar w:fldCharType="end"/>
      </w:r>
      <w:r>
        <w:rPr>
          <w:lang w:val="en-US"/>
        </w:rPr>
        <w:t xml:space="preserve"> Activities in [LAM_014]</w:t>
      </w:r>
      <w:bookmarkEnd w:id="666"/>
    </w:p>
    <w:p w14:paraId="5F9488AF" w14:textId="0902B197" w:rsidR="00F073DD" w:rsidRPr="00F073DD" w:rsidRDefault="00F073DD" w:rsidP="00F073DD">
      <w:pPr>
        <w:rPr>
          <w:rFonts w:eastAsia="Calibri" w:cs="Times New Roman"/>
          <w:b/>
          <w:iCs/>
          <w:noProof/>
          <w:color w:val="000000" w:themeColor="text1"/>
          <w:sz w:val="22"/>
          <w:szCs w:val="18"/>
          <w:lang w:val="en-US"/>
        </w:rPr>
      </w:pPr>
      <w:r>
        <w:rPr>
          <w:lang w:val="en-US"/>
        </w:rPr>
        <w:br w:type="page"/>
      </w:r>
    </w:p>
    <w:p w14:paraId="6B505B02" w14:textId="74CF71B0" w:rsidR="00F073DD" w:rsidRDefault="008E6B4A" w:rsidP="00DC74CA">
      <w:pPr>
        <w:pStyle w:val="Heading3"/>
        <w:spacing w:line="360" w:lineRule="auto"/>
        <w:rPr>
          <w:lang w:val="en-US"/>
        </w:rPr>
      </w:pPr>
      <w:bookmarkStart w:id="667" w:name="_Toc153613329"/>
      <w:r>
        <w:rPr>
          <w:lang w:val="en-US"/>
        </w:rPr>
        <w:lastRenderedPageBreak/>
        <w:t>6.</w:t>
      </w:r>
      <w:r w:rsidR="00A3687E">
        <w:rPr>
          <w:lang w:val="en-US"/>
        </w:rPr>
        <w:t>2</w:t>
      </w:r>
      <w:r>
        <w:rPr>
          <w:lang w:val="en-US"/>
        </w:rPr>
        <w:t>.13 Bug report [NHN_009]</w:t>
      </w:r>
      <w:bookmarkEnd w:id="667"/>
    </w:p>
    <w:p w14:paraId="09338969" w14:textId="450C65E5" w:rsidR="00F073DD" w:rsidRDefault="00F073DD" w:rsidP="00DC74CA">
      <w:pPr>
        <w:keepNext/>
        <w:spacing w:line="360" w:lineRule="auto"/>
      </w:pPr>
      <w:r w:rsidRPr="00F073DD">
        <w:rPr>
          <w:lang w:val="en-US"/>
        </w:rPr>
        <w:drawing>
          <wp:inline distT="0" distB="0" distL="0" distR="0" wp14:anchorId="5CE2B2E9" wp14:editId="44523818">
            <wp:extent cx="6085595" cy="2812211"/>
            <wp:effectExtent l="0" t="0" r="0" b="7620"/>
            <wp:docPr id="1736030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30196" name="Picture 1" descr="A screenshot of a computer&#10;&#10;Description automatically generated"/>
                    <pic:cNvPicPr/>
                  </pic:nvPicPr>
                  <pic:blipFill>
                    <a:blip r:embed="rId66"/>
                    <a:stretch>
                      <a:fillRect/>
                    </a:stretch>
                  </pic:blipFill>
                  <pic:spPr>
                    <a:xfrm>
                      <a:off x="0" y="0"/>
                      <a:ext cx="6092183" cy="2815255"/>
                    </a:xfrm>
                    <a:prstGeom prst="rect">
                      <a:avLst/>
                    </a:prstGeom>
                  </pic:spPr>
                </pic:pic>
              </a:graphicData>
            </a:graphic>
          </wp:inline>
        </w:drawing>
      </w:r>
    </w:p>
    <w:p w14:paraId="5E5B2076" w14:textId="5160AEB0" w:rsidR="008E6B4A" w:rsidRDefault="00F073DD" w:rsidP="00DC74CA">
      <w:pPr>
        <w:pStyle w:val="Caption"/>
        <w:spacing w:line="360" w:lineRule="auto"/>
        <w:jc w:val="center"/>
        <w:rPr>
          <w:lang w:val="en-US"/>
        </w:rPr>
      </w:pPr>
      <w:bookmarkStart w:id="668" w:name="_Toc153613384"/>
      <w:r>
        <w:t xml:space="preserve">Figure </w:t>
      </w:r>
      <w:r>
        <w:fldChar w:fldCharType="begin"/>
      </w:r>
      <w:r>
        <w:instrText xml:space="preserve"> SEQ Figure \* ARABIC </w:instrText>
      </w:r>
      <w:r>
        <w:fldChar w:fldCharType="separate"/>
      </w:r>
      <w:r>
        <w:t>47</w:t>
      </w:r>
      <w:r>
        <w:fldChar w:fldCharType="end"/>
      </w:r>
      <w:r>
        <w:rPr>
          <w:lang w:val="en-US"/>
        </w:rPr>
        <w:t xml:space="preserve"> Bug report [NHN_009]</w:t>
      </w:r>
      <w:bookmarkEnd w:id="668"/>
    </w:p>
    <w:p w14:paraId="0124ABC4" w14:textId="77777777" w:rsidR="00F073DD" w:rsidRDefault="00F073DD" w:rsidP="00DC74CA">
      <w:pPr>
        <w:keepNext/>
        <w:spacing w:line="360" w:lineRule="auto"/>
      </w:pPr>
      <w:r w:rsidRPr="00F073DD">
        <w:rPr>
          <w:sz w:val="32"/>
          <w:szCs w:val="32"/>
          <w:lang w:val="en-US"/>
        </w:rPr>
        <w:drawing>
          <wp:inline distT="0" distB="0" distL="0" distR="0" wp14:anchorId="6C1333E2" wp14:editId="78A0344A">
            <wp:extent cx="5731510" cy="3055620"/>
            <wp:effectExtent l="0" t="0" r="2540" b="0"/>
            <wp:docPr id="113234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2034" name="Picture 1" descr="A screenshot of a computer&#10;&#10;Description automatically generated"/>
                    <pic:cNvPicPr/>
                  </pic:nvPicPr>
                  <pic:blipFill>
                    <a:blip r:embed="rId67"/>
                    <a:stretch>
                      <a:fillRect/>
                    </a:stretch>
                  </pic:blipFill>
                  <pic:spPr>
                    <a:xfrm>
                      <a:off x="0" y="0"/>
                      <a:ext cx="5731510" cy="3055620"/>
                    </a:xfrm>
                    <a:prstGeom prst="rect">
                      <a:avLst/>
                    </a:prstGeom>
                  </pic:spPr>
                </pic:pic>
              </a:graphicData>
            </a:graphic>
          </wp:inline>
        </w:drawing>
      </w:r>
    </w:p>
    <w:p w14:paraId="5B1BE7C6" w14:textId="7ED8A1AC" w:rsidR="00F073DD" w:rsidRDefault="00F073DD" w:rsidP="00DC74CA">
      <w:pPr>
        <w:pStyle w:val="Caption"/>
        <w:spacing w:line="360" w:lineRule="auto"/>
        <w:jc w:val="center"/>
        <w:rPr>
          <w:sz w:val="32"/>
          <w:szCs w:val="32"/>
          <w:lang w:val="en-US"/>
        </w:rPr>
      </w:pPr>
      <w:bookmarkStart w:id="669" w:name="_Toc153613385"/>
      <w:r>
        <w:t xml:space="preserve">Figure </w:t>
      </w:r>
      <w:r>
        <w:fldChar w:fldCharType="begin"/>
      </w:r>
      <w:r>
        <w:instrText xml:space="preserve"> SEQ Figure \* ARABIC </w:instrText>
      </w:r>
      <w:r>
        <w:fldChar w:fldCharType="separate"/>
      </w:r>
      <w:r>
        <w:t>48</w:t>
      </w:r>
      <w:r>
        <w:fldChar w:fldCharType="end"/>
      </w:r>
      <w:r>
        <w:rPr>
          <w:lang w:val="en-US"/>
        </w:rPr>
        <w:t xml:space="preserve"> Activities in [NHN_009]</w:t>
      </w:r>
      <w:bookmarkEnd w:id="669"/>
    </w:p>
    <w:p w14:paraId="5386517B" w14:textId="77777777" w:rsidR="00F073DD" w:rsidRDefault="00F073DD">
      <w:pPr>
        <w:rPr>
          <w:rFonts w:eastAsiaTheme="majorEastAsia" w:cstheme="majorBidi"/>
          <w:b/>
          <w:sz w:val="32"/>
          <w:szCs w:val="32"/>
          <w:lang w:val="en-US"/>
        </w:rPr>
      </w:pPr>
      <w:r>
        <w:rPr>
          <w:lang w:val="en-US"/>
        </w:rPr>
        <w:br w:type="page"/>
      </w:r>
    </w:p>
    <w:p w14:paraId="5A5D0C9A" w14:textId="1C9321D9" w:rsidR="001D6EEB" w:rsidRDefault="00657951" w:rsidP="00657951">
      <w:pPr>
        <w:pStyle w:val="Heading1"/>
        <w:rPr>
          <w:lang w:val="en-US"/>
        </w:rPr>
      </w:pPr>
      <w:bookmarkStart w:id="670" w:name="_Toc153613330"/>
      <w:r>
        <w:rPr>
          <w:lang w:val="en-US"/>
        </w:rPr>
        <w:lastRenderedPageBreak/>
        <w:t>CHAPTER 7 CONCLUSION</w:t>
      </w:r>
      <w:bookmarkEnd w:id="670"/>
    </w:p>
    <w:p w14:paraId="3683B154" w14:textId="440053A4" w:rsidR="00DC74CA" w:rsidRPr="00DC74CA" w:rsidRDefault="00DC74CA" w:rsidP="00DC74CA">
      <w:pPr>
        <w:pStyle w:val="Heading2"/>
        <w:spacing w:line="360" w:lineRule="auto"/>
        <w:rPr>
          <w:lang w:val="en-US"/>
        </w:rPr>
      </w:pPr>
      <w:bookmarkStart w:id="671" w:name="_Toc153613331"/>
      <w:r>
        <w:rPr>
          <w:lang w:val="en-US"/>
        </w:rPr>
        <w:t>7</w:t>
      </w:r>
      <w:r w:rsidRPr="00DC74CA">
        <w:t xml:space="preserve">.1 </w:t>
      </w:r>
      <w:r w:rsidR="00CB219D">
        <w:rPr>
          <w:lang w:val="en-US"/>
        </w:rPr>
        <w:t>ARCHIEVEMENT</w:t>
      </w:r>
      <w:bookmarkEnd w:id="671"/>
    </w:p>
    <w:p w14:paraId="7536BFF9" w14:textId="3A829FB5" w:rsidR="00DC74CA" w:rsidRPr="00DC74CA" w:rsidRDefault="00DC74CA" w:rsidP="00DC74CA">
      <w:pPr>
        <w:pStyle w:val="ListParagraph"/>
        <w:numPr>
          <w:ilvl w:val="0"/>
          <w:numId w:val="138"/>
        </w:numPr>
        <w:spacing w:line="360" w:lineRule="auto"/>
        <w:rPr>
          <w:lang w:val="en-US"/>
        </w:rPr>
      </w:pPr>
      <w:r w:rsidRPr="00DC74CA">
        <w:rPr>
          <w:lang w:val="en-US"/>
        </w:rPr>
        <w:t>Complete and capable of Software Testing</w:t>
      </w:r>
    </w:p>
    <w:p w14:paraId="506FB934" w14:textId="0803B5A7" w:rsidR="00DC74CA" w:rsidRPr="00DC74CA" w:rsidRDefault="00DC74CA" w:rsidP="00DC74CA">
      <w:pPr>
        <w:pStyle w:val="ListParagraph"/>
        <w:numPr>
          <w:ilvl w:val="0"/>
          <w:numId w:val="138"/>
        </w:numPr>
        <w:spacing w:line="360" w:lineRule="auto"/>
        <w:rPr>
          <w:lang w:val="en-US"/>
        </w:rPr>
      </w:pPr>
      <w:r w:rsidRPr="00DC74CA">
        <w:rPr>
          <w:lang w:val="en-US"/>
        </w:rPr>
        <w:t xml:space="preserve">Have the opportunity to test the information management function for administrators: </w:t>
      </w:r>
      <w:r>
        <w:rPr>
          <w:lang w:val="en-US"/>
        </w:rPr>
        <w:t>product</w:t>
      </w:r>
      <w:r w:rsidRPr="00DC74CA">
        <w:rPr>
          <w:lang w:val="en-US"/>
        </w:rPr>
        <w:t xml:space="preserve"> management, </w:t>
      </w:r>
      <w:r>
        <w:rPr>
          <w:lang w:val="en-US"/>
        </w:rPr>
        <w:t>account</w:t>
      </w:r>
      <w:r w:rsidRPr="00DC74CA">
        <w:rPr>
          <w:lang w:val="en-US"/>
        </w:rPr>
        <w:t xml:space="preserve"> management, </w:t>
      </w:r>
      <w:r>
        <w:rPr>
          <w:lang w:val="en-US"/>
        </w:rPr>
        <w:t>order</w:t>
      </w:r>
      <w:r w:rsidRPr="00DC74CA">
        <w:rPr>
          <w:lang w:val="en-US"/>
        </w:rPr>
        <w:t xml:space="preserve"> management,</w:t>
      </w:r>
      <w:r>
        <w:rPr>
          <w:lang w:val="en-US"/>
        </w:rPr>
        <w:t xml:space="preserve"> …</w:t>
      </w:r>
    </w:p>
    <w:p w14:paraId="6920E292" w14:textId="5AF8DF6C" w:rsidR="00DC74CA" w:rsidRPr="00DC74CA" w:rsidRDefault="00DC74CA" w:rsidP="00DC74CA">
      <w:pPr>
        <w:pStyle w:val="ListParagraph"/>
        <w:numPr>
          <w:ilvl w:val="0"/>
          <w:numId w:val="138"/>
        </w:numPr>
        <w:spacing w:line="360" w:lineRule="auto"/>
        <w:rPr>
          <w:lang w:val="en-US"/>
        </w:rPr>
      </w:pPr>
      <w:r>
        <w:rPr>
          <w:lang w:val="en-US"/>
        </w:rPr>
        <w:t>Test majority of the business features and fix to appropriate with the description.</w:t>
      </w:r>
    </w:p>
    <w:p w14:paraId="2DA0DD59" w14:textId="16B0446C" w:rsidR="00DC74CA" w:rsidRPr="00DC74CA" w:rsidRDefault="00DC74CA" w:rsidP="00DC74CA">
      <w:pPr>
        <w:pStyle w:val="Heading2"/>
        <w:spacing w:line="360" w:lineRule="auto"/>
      </w:pPr>
      <w:bookmarkStart w:id="672" w:name="_Toc153613332"/>
      <w:r>
        <w:rPr>
          <w:lang w:val="en-US"/>
        </w:rPr>
        <w:t>7</w:t>
      </w:r>
      <w:r w:rsidRPr="00DC74CA">
        <w:t xml:space="preserve">.2 </w:t>
      </w:r>
      <w:r w:rsidR="00CB219D" w:rsidRPr="00DC74CA">
        <w:t>FAVORABLE</w:t>
      </w:r>
      <w:bookmarkEnd w:id="672"/>
    </w:p>
    <w:p w14:paraId="0F585ECD" w14:textId="67C653E8" w:rsidR="00DC74CA" w:rsidRPr="00DC74CA" w:rsidRDefault="00DC74CA" w:rsidP="00DC74CA">
      <w:pPr>
        <w:pStyle w:val="ListParagraph"/>
        <w:numPr>
          <w:ilvl w:val="0"/>
          <w:numId w:val="139"/>
        </w:numPr>
        <w:spacing w:line="360" w:lineRule="auto"/>
        <w:jc w:val="both"/>
        <w:rPr>
          <w:lang w:val="en-US"/>
        </w:rPr>
      </w:pPr>
      <w:r w:rsidRPr="00DC74CA">
        <w:rPr>
          <w:lang w:val="en-US"/>
        </w:rPr>
        <w:t>Complete the assigned schedule</w:t>
      </w:r>
      <w:r>
        <w:rPr>
          <w:lang w:val="en-US"/>
        </w:rPr>
        <w:t>s</w:t>
      </w:r>
      <w:r w:rsidRPr="00DC74CA">
        <w:rPr>
          <w:lang w:val="en-US"/>
        </w:rPr>
        <w:t>.</w:t>
      </w:r>
    </w:p>
    <w:p w14:paraId="56C392E8" w14:textId="4836EFC8" w:rsidR="00DC74CA" w:rsidRPr="00DC74CA" w:rsidRDefault="00DC74CA" w:rsidP="00DC74CA">
      <w:pPr>
        <w:pStyle w:val="ListParagraph"/>
        <w:numPr>
          <w:ilvl w:val="0"/>
          <w:numId w:val="139"/>
        </w:numPr>
        <w:spacing w:line="360" w:lineRule="auto"/>
        <w:jc w:val="both"/>
        <w:rPr>
          <w:lang w:val="en-US"/>
        </w:rPr>
      </w:pPr>
      <w:r w:rsidRPr="00DC74CA">
        <w:rPr>
          <w:lang w:val="en-US"/>
        </w:rPr>
        <w:t>Try to stick to the set criteria.</w:t>
      </w:r>
    </w:p>
    <w:p w14:paraId="27E7B216" w14:textId="7586B5BD" w:rsidR="00DC74CA" w:rsidRPr="00DC74CA" w:rsidRDefault="00DC74CA" w:rsidP="00DC74CA">
      <w:pPr>
        <w:pStyle w:val="ListParagraph"/>
        <w:numPr>
          <w:ilvl w:val="0"/>
          <w:numId w:val="139"/>
        </w:numPr>
        <w:spacing w:line="360" w:lineRule="auto"/>
        <w:jc w:val="both"/>
        <w:rPr>
          <w:lang w:val="en-US"/>
        </w:rPr>
      </w:pPr>
      <w:r>
        <w:rPr>
          <w:lang w:val="en-US"/>
        </w:rPr>
        <w:t>U</w:t>
      </w:r>
      <w:r w:rsidRPr="00DC74CA">
        <w:rPr>
          <w:lang w:val="en-US"/>
        </w:rPr>
        <w:t>ser-friendly application.</w:t>
      </w:r>
    </w:p>
    <w:p w14:paraId="7EA7CDBB" w14:textId="6E7502A5" w:rsidR="00DC74CA" w:rsidRPr="00DC74CA" w:rsidRDefault="00DC74CA" w:rsidP="00DC74CA">
      <w:pPr>
        <w:pStyle w:val="Heading2"/>
        <w:spacing w:line="360" w:lineRule="auto"/>
      </w:pPr>
      <w:bookmarkStart w:id="673" w:name="_Toc153613333"/>
      <w:r>
        <w:rPr>
          <w:lang w:val="en-US"/>
        </w:rPr>
        <w:t>7</w:t>
      </w:r>
      <w:r w:rsidRPr="00DC74CA">
        <w:t xml:space="preserve">.3 </w:t>
      </w:r>
      <w:r w:rsidR="00CB219D" w:rsidRPr="00DC74CA">
        <w:t>SHORTCOMING</w:t>
      </w:r>
      <w:bookmarkEnd w:id="673"/>
    </w:p>
    <w:p w14:paraId="068C73AD" w14:textId="7D8C6A77" w:rsidR="00DC74CA" w:rsidRPr="00DC74CA" w:rsidRDefault="00DC74CA" w:rsidP="00DC74CA">
      <w:pPr>
        <w:pStyle w:val="ListParagraph"/>
        <w:numPr>
          <w:ilvl w:val="0"/>
          <w:numId w:val="140"/>
        </w:numPr>
        <w:spacing w:line="360" w:lineRule="auto"/>
        <w:rPr>
          <w:lang w:val="en-US"/>
        </w:rPr>
      </w:pPr>
      <w:r w:rsidRPr="00DC74CA">
        <w:rPr>
          <w:lang w:val="en-US"/>
        </w:rPr>
        <w:t>Have not fully tested the application.</w:t>
      </w:r>
    </w:p>
    <w:p w14:paraId="553E6753" w14:textId="4D44EB8C" w:rsidR="00DC74CA" w:rsidRPr="00DC74CA" w:rsidRDefault="00DC74CA" w:rsidP="00DC74CA">
      <w:pPr>
        <w:pStyle w:val="ListParagraph"/>
        <w:numPr>
          <w:ilvl w:val="0"/>
          <w:numId w:val="140"/>
        </w:numPr>
        <w:spacing w:line="360" w:lineRule="auto"/>
        <w:rPr>
          <w:lang w:val="en-US"/>
        </w:rPr>
      </w:pPr>
      <w:r>
        <w:rPr>
          <w:lang w:val="en-US"/>
        </w:rPr>
        <w:t>Some knowledge lack during working time, takes many time to review.</w:t>
      </w:r>
    </w:p>
    <w:p w14:paraId="560EACD3" w14:textId="58C9FB8C" w:rsidR="00DC74CA" w:rsidRPr="00CB219D" w:rsidRDefault="00DC74CA" w:rsidP="00DC74CA">
      <w:pPr>
        <w:pStyle w:val="Heading2"/>
        <w:spacing w:line="360" w:lineRule="auto"/>
        <w:rPr>
          <w:lang w:val="en-US"/>
        </w:rPr>
      </w:pPr>
      <w:bookmarkStart w:id="674" w:name="_Toc153613334"/>
      <w:r>
        <w:rPr>
          <w:lang w:val="en-US"/>
        </w:rPr>
        <w:t>7</w:t>
      </w:r>
      <w:r w:rsidRPr="00DC74CA">
        <w:t xml:space="preserve">.4 </w:t>
      </w:r>
      <w:r w:rsidR="00CB219D" w:rsidRPr="00DC74CA">
        <w:t xml:space="preserve">GENERAL </w:t>
      </w:r>
      <w:r w:rsidR="00CB219D">
        <w:rPr>
          <w:lang w:val="en-US"/>
        </w:rPr>
        <w:t>KNOWLEDGE</w:t>
      </w:r>
      <w:bookmarkEnd w:id="674"/>
    </w:p>
    <w:p w14:paraId="0C08F40C" w14:textId="7326C9D1" w:rsidR="00DC74CA" w:rsidRPr="00DC74CA" w:rsidRDefault="00DC74CA" w:rsidP="00DC74CA">
      <w:pPr>
        <w:pStyle w:val="ListParagraph"/>
        <w:numPr>
          <w:ilvl w:val="0"/>
          <w:numId w:val="141"/>
        </w:numPr>
        <w:spacing w:line="360" w:lineRule="auto"/>
        <w:rPr>
          <w:lang w:val="en-US"/>
        </w:rPr>
      </w:pPr>
      <w:r w:rsidRPr="00DC74CA">
        <w:rPr>
          <w:lang w:val="en-US"/>
        </w:rPr>
        <w:t>Learn more about building an app and testing an app.</w:t>
      </w:r>
    </w:p>
    <w:p w14:paraId="4E871838" w14:textId="7E97A46E" w:rsidR="00DC74CA" w:rsidRDefault="00DC74CA" w:rsidP="00DC74CA">
      <w:pPr>
        <w:pStyle w:val="ListParagraph"/>
        <w:numPr>
          <w:ilvl w:val="0"/>
          <w:numId w:val="141"/>
        </w:numPr>
        <w:spacing w:line="360" w:lineRule="auto"/>
        <w:rPr>
          <w:lang w:val="en-US"/>
        </w:rPr>
      </w:pPr>
      <w:r>
        <w:rPr>
          <w:lang w:val="en-US"/>
        </w:rPr>
        <w:t>L</w:t>
      </w:r>
      <w:r w:rsidRPr="00DC74CA">
        <w:rPr>
          <w:lang w:val="en-US"/>
        </w:rPr>
        <w:t>earn more about testing tools, learn about new technologies and some other supporting software</w:t>
      </w:r>
      <w:r>
        <w:rPr>
          <w:lang w:val="en-US"/>
        </w:rPr>
        <w:t xml:space="preserve"> as Postman, MantisBT.</w:t>
      </w:r>
    </w:p>
    <w:p w14:paraId="0A326E8F" w14:textId="1B1C1D43" w:rsidR="00DC74CA" w:rsidRPr="00DC74CA" w:rsidRDefault="00DC74CA" w:rsidP="00DC74CA">
      <w:pPr>
        <w:pStyle w:val="ListParagraph"/>
        <w:numPr>
          <w:ilvl w:val="0"/>
          <w:numId w:val="141"/>
        </w:numPr>
        <w:spacing w:line="360" w:lineRule="auto"/>
        <w:rPr>
          <w:lang w:val="en-US"/>
        </w:rPr>
      </w:pPr>
      <w:r>
        <w:rPr>
          <w:lang w:val="en-US"/>
        </w:rPr>
        <w:t>Learn more about many aspects of error for preventing occurring again.</w:t>
      </w:r>
    </w:p>
    <w:p w14:paraId="2FB90E76" w14:textId="01F3E3B4" w:rsidR="00DC74CA" w:rsidRPr="00DC74CA" w:rsidRDefault="00DC74CA" w:rsidP="00DC74CA">
      <w:pPr>
        <w:pStyle w:val="Heading2"/>
        <w:spacing w:line="360" w:lineRule="auto"/>
      </w:pPr>
      <w:r w:rsidRPr="00DC74CA">
        <w:t xml:space="preserve"> </w:t>
      </w:r>
      <w:bookmarkStart w:id="675" w:name="_Toc153613335"/>
      <w:r>
        <w:rPr>
          <w:lang w:val="en-US"/>
        </w:rPr>
        <w:t xml:space="preserve">7.5 </w:t>
      </w:r>
      <w:r w:rsidR="00CB219D" w:rsidRPr="00DC74CA">
        <w:t>FUTURE DEVELOPMENT</w:t>
      </w:r>
      <w:bookmarkEnd w:id="675"/>
    </w:p>
    <w:p w14:paraId="696C90D8" w14:textId="73CA7C95" w:rsidR="00DC74CA" w:rsidRPr="00DC74CA" w:rsidRDefault="00DC74CA" w:rsidP="00DC74CA">
      <w:pPr>
        <w:pStyle w:val="ListParagraph"/>
        <w:numPr>
          <w:ilvl w:val="0"/>
          <w:numId w:val="142"/>
        </w:numPr>
        <w:spacing w:line="360" w:lineRule="auto"/>
        <w:rPr>
          <w:lang w:val="en-US"/>
        </w:rPr>
      </w:pPr>
      <w:r w:rsidRPr="00DC74CA">
        <w:rPr>
          <w:lang w:val="en-US"/>
        </w:rPr>
        <w:t>Step by step perfecting the application makes each part clear and friendly, easy for customers to see and use.</w:t>
      </w:r>
    </w:p>
    <w:p w14:paraId="06E3591D" w14:textId="1DE3719A" w:rsidR="00DC74CA" w:rsidRDefault="00DC74CA" w:rsidP="00DC74CA">
      <w:pPr>
        <w:pStyle w:val="ListParagraph"/>
        <w:numPr>
          <w:ilvl w:val="0"/>
          <w:numId w:val="142"/>
        </w:numPr>
        <w:spacing w:line="360" w:lineRule="auto"/>
        <w:rPr>
          <w:lang w:val="en-US"/>
        </w:rPr>
      </w:pPr>
      <w:r w:rsidRPr="00DC74CA">
        <w:rPr>
          <w:lang w:val="en-US"/>
        </w:rPr>
        <w:t>Complete management system, easier for administrators.</w:t>
      </w:r>
    </w:p>
    <w:p w14:paraId="2B540EE6" w14:textId="6553127F" w:rsidR="0035285A" w:rsidRDefault="0035285A">
      <w:pPr>
        <w:rPr>
          <w:lang w:val="en-US"/>
        </w:rPr>
      </w:pPr>
      <w:r>
        <w:rPr>
          <w:lang w:val="en-US"/>
        </w:rPr>
        <w:br w:type="page"/>
      </w:r>
    </w:p>
    <w:p w14:paraId="3EF980E2" w14:textId="5BE06A95" w:rsidR="0035285A" w:rsidRDefault="0035285A" w:rsidP="0035285A">
      <w:pPr>
        <w:pStyle w:val="Heading1"/>
        <w:rPr>
          <w:lang w:val="en-US"/>
        </w:rPr>
      </w:pPr>
      <w:bookmarkStart w:id="676" w:name="_Toc153613336"/>
      <w:r>
        <w:rPr>
          <w:lang w:val="en-US"/>
        </w:rPr>
        <w:lastRenderedPageBreak/>
        <w:t>REFERENCES</w:t>
      </w:r>
      <w:bookmarkEnd w:id="676"/>
    </w:p>
    <w:p w14:paraId="00B32D59" w14:textId="77777777" w:rsidR="0035285A" w:rsidRPr="0035285A" w:rsidRDefault="0035285A" w:rsidP="0035285A">
      <w:pPr>
        <w:rPr>
          <w:i/>
          <w:iCs/>
          <w:lang w:val="en-US"/>
        </w:rPr>
      </w:pPr>
      <w:r w:rsidRPr="0035285A">
        <w:rPr>
          <w:lang w:val="en-US"/>
        </w:rPr>
        <w:t>1.</w:t>
      </w:r>
      <w:r w:rsidRPr="0035285A">
        <w:rPr>
          <w:lang w:val="en-US"/>
        </w:rPr>
        <w:tab/>
      </w:r>
      <w:r w:rsidRPr="0035285A">
        <w:rPr>
          <w:i/>
          <w:iCs/>
          <w:lang w:val="en-US"/>
        </w:rPr>
        <w:t xml:space="preserve">Carner, K. (n.d.). Lessons Learned in Software Testing. </w:t>
      </w:r>
    </w:p>
    <w:p w14:paraId="74DF6713" w14:textId="77777777" w:rsidR="0035285A" w:rsidRPr="0035285A" w:rsidRDefault="0035285A" w:rsidP="0035285A">
      <w:pPr>
        <w:ind w:left="720" w:hanging="720"/>
        <w:rPr>
          <w:lang w:val="en-US"/>
        </w:rPr>
      </w:pPr>
      <w:r w:rsidRPr="0035285A">
        <w:rPr>
          <w:lang w:val="en-US"/>
        </w:rPr>
        <w:t>2.</w:t>
      </w:r>
      <w:r w:rsidRPr="0035285A">
        <w:rPr>
          <w:lang w:val="en-US"/>
        </w:rPr>
        <w:tab/>
      </w:r>
      <w:r w:rsidRPr="0035285A">
        <w:rPr>
          <w:i/>
          <w:iCs/>
          <w:lang w:val="en-US"/>
        </w:rPr>
        <w:t>Education, Đ. G. (n.d.). Retrieved from Youtube: https://www.youtube.com/@DucGiangTesterEducation</w:t>
      </w:r>
    </w:p>
    <w:p w14:paraId="39824980" w14:textId="77777777" w:rsidR="0035285A" w:rsidRPr="0035285A" w:rsidRDefault="0035285A" w:rsidP="0035285A">
      <w:pPr>
        <w:rPr>
          <w:lang w:val="en-US"/>
        </w:rPr>
      </w:pPr>
      <w:r w:rsidRPr="0035285A">
        <w:rPr>
          <w:lang w:val="en-US"/>
        </w:rPr>
        <w:t>3.</w:t>
      </w:r>
      <w:r w:rsidRPr="0035285A">
        <w:rPr>
          <w:lang w:val="en-US"/>
        </w:rPr>
        <w:tab/>
      </w:r>
      <w:r w:rsidRPr="0035285A">
        <w:rPr>
          <w:i/>
          <w:iCs/>
          <w:lang w:val="en-US"/>
        </w:rPr>
        <w:t>GeekforGeek, S. (n.d.). GeekforGeek, StackOverflow.</w:t>
      </w:r>
    </w:p>
    <w:p w14:paraId="564A93C8" w14:textId="77777777" w:rsidR="0035285A" w:rsidRPr="0035285A" w:rsidRDefault="0035285A" w:rsidP="0035285A">
      <w:pPr>
        <w:rPr>
          <w:lang w:val="en-US"/>
        </w:rPr>
      </w:pPr>
      <w:r w:rsidRPr="0035285A">
        <w:rPr>
          <w:lang w:val="en-US"/>
        </w:rPr>
        <w:t>4.</w:t>
      </w:r>
      <w:r w:rsidRPr="0035285A">
        <w:rPr>
          <w:lang w:val="en-US"/>
        </w:rPr>
        <w:tab/>
      </w:r>
      <w:r w:rsidRPr="0035285A">
        <w:rPr>
          <w:i/>
          <w:iCs/>
          <w:lang w:val="en-US"/>
        </w:rPr>
        <w:t>Hiệp, N. V. (n.d.). Lecturer Resources.</w:t>
      </w:r>
      <w:r w:rsidRPr="0035285A">
        <w:rPr>
          <w:lang w:val="en-US"/>
        </w:rPr>
        <w:t xml:space="preserve"> </w:t>
      </w:r>
    </w:p>
    <w:p w14:paraId="06144929" w14:textId="77777777" w:rsidR="0035285A" w:rsidRPr="0035285A" w:rsidRDefault="0035285A" w:rsidP="0035285A">
      <w:pPr>
        <w:ind w:left="720" w:hanging="720"/>
        <w:rPr>
          <w:lang w:val="en-US"/>
        </w:rPr>
      </w:pPr>
      <w:r w:rsidRPr="0035285A">
        <w:rPr>
          <w:lang w:val="en-US"/>
        </w:rPr>
        <w:t>5.</w:t>
      </w:r>
      <w:r w:rsidRPr="0035285A">
        <w:rPr>
          <w:lang w:val="en-US"/>
        </w:rPr>
        <w:tab/>
      </w:r>
      <w:r w:rsidRPr="0035285A">
        <w:rPr>
          <w:i/>
          <w:iCs/>
          <w:lang w:val="en-US"/>
        </w:rPr>
        <w:t>Tutorial, L. P. (n.d.). Retrieved from Youtube: https://www.youtube.com/@LearningProgrammingTutorial</w:t>
      </w:r>
    </w:p>
    <w:p w14:paraId="534753C7" w14:textId="77777777" w:rsidR="0035285A" w:rsidRPr="0035285A" w:rsidRDefault="0035285A" w:rsidP="0035285A">
      <w:pPr>
        <w:rPr>
          <w:lang w:val="en-US"/>
        </w:rPr>
      </w:pPr>
      <w:r w:rsidRPr="0035285A">
        <w:rPr>
          <w:lang w:val="en-US"/>
        </w:rPr>
        <w:t>6.</w:t>
      </w:r>
      <w:r w:rsidRPr="0035285A">
        <w:rPr>
          <w:lang w:val="en-US"/>
        </w:rPr>
        <w:tab/>
      </w:r>
      <w:r w:rsidRPr="0035285A">
        <w:rPr>
          <w:i/>
          <w:iCs/>
          <w:lang w:val="en-US"/>
        </w:rPr>
        <w:t>Van, N. T. (n.d.). Course Resources.</w:t>
      </w:r>
      <w:r w:rsidRPr="0035285A">
        <w:rPr>
          <w:lang w:val="en-US"/>
        </w:rPr>
        <w:t xml:space="preserve"> </w:t>
      </w:r>
    </w:p>
    <w:p w14:paraId="7265E7BC" w14:textId="77777777" w:rsidR="0035285A" w:rsidRDefault="0035285A" w:rsidP="0035285A">
      <w:pPr>
        <w:rPr>
          <w:lang w:val="en-US"/>
        </w:rPr>
      </w:pPr>
      <w:r w:rsidRPr="0035285A">
        <w:rPr>
          <w:lang w:val="en-US"/>
        </w:rPr>
        <w:t>7.</w:t>
      </w:r>
      <w:r w:rsidRPr="0035285A">
        <w:rPr>
          <w:lang w:val="en-US"/>
        </w:rPr>
        <w:tab/>
        <w:t>Wikipedia. (n.d.).</w:t>
      </w:r>
    </w:p>
    <w:p w14:paraId="44C0B721" w14:textId="462C7675" w:rsidR="00DD4EAB" w:rsidRDefault="00BF4181" w:rsidP="00BF4181">
      <w:pPr>
        <w:rPr>
          <w:i/>
          <w:iCs/>
          <w:lang w:val="en-US"/>
        </w:rPr>
      </w:pPr>
      <w:r>
        <w:rPr>
          <w:lang w:val="en-US"/>
        </w:rPr>
        <w:t xml:space="preserve">8. </w:t>
      </w:r>
      <w:r>
        <w:rPr>
          <w:lang w:val="en-US"/>
        </w:rPr>
        <w:tab/>
      </w:r>
      <w:r w:rsidRPr="00BF4181">
        <w:rPr>
          <w:i/>
          <w:iCs/>
          <w:lang w:val="en-US"/>
        </w:rPr>
        <w:t xml:space="preserve">Mantis Documentation: </w:t>
      </w:r>
      <w:hyperlink r:id="rId68" w:history="1">
        <w:r w:rsidR="00DD4EAB" w:rsidRPr="008A4B75">
          <w:rPr>
            <w:rStyle w:val="Hyperlink"/>
            <w:i/>
            <w:iCs/>
            <w:lang w:val="en-US"/>
          </w:rPr>
          <w:t>https://mantisbt.org/documentation.php</w:t>
        </w:r>
      </w:hyperlink>
    </w:p>
    <w:p w14:paraId="4A2E5CE9" w14:textId="77777777" w:rsidR="00DD4EAB" w:rsidRDefault="00DD4EAB">
      <w:pPr>
        <w:rPr>
          <w:i/>
          <w:iCs/>
          <w:lang w:val="en-US"/>
        </w:rPr>
      </w:pPr>
      <w:r>
        <w:rPr>
          <w:i/>
          <w:iCs/>
          <w:lang w:val="en-US"/>
        </w:rPr>
        <w:br w:type="page"/>
      </w:r>
    </w:p>
    <w:p w14:paraId="6D2480D5" w14:textId="49328813" w:rsidR="00BF4181" w:rsidRDefault="00DD4EAB" w:rsidP="00DD4EAB">
      <w:pPr>
        <w:pStyle w:val="Heading1"/>
        <w:rPr>
          <w:lang w:val="en-US"/>
        </w:rPr>
      </w:pPr>
      <w:bookmarkStart w:id="677" w:name="_Toc153613337"/>
      <w:r>
        <w:rPr>
          <w:lang w:val="en-US"/>
        </w:rPr>
        <w:lastRenderedPageBreak/>
        <w:t>TASK DISTRIBUTION</w:t>
      </w:r>
      <w:bookmarkEnd w:id="677"/>
    </w:p>
    <w:tbl>
      <w:tblPr>
        <w:tblStyle w:val="TableGrid"/>
        <w:tblW w:w="9355" w:type="dxa"/>
        <w:tblLook w:val="04A0" w:firstRow="1" w:lastRow="0" w:firstColumn="1" w:lastColumn="0" w:noHBand="0" w:noVBand="1"/>
      </w:tblPr>
      <w:tblGrid>
        <w:gridCol w:w="2515"/>
        <w:gridCol w:w="5555"/>
        <w:gridCol w:w="1285"/>
      </w:tblGrid>
      <w:tr w:rsidR="00DD4EAB" w:rsidRPr="00DD4EAB" w14:paraId="7E31F933" w14:textId="77777777" w:rsidTr="00E32A4A">
        <w:tc>
          <w:tcPr>
            <w:tcW w:w="2515" w:type="dxa"/>
          </w:tcPr>
          <w:p w14:paraId="2EF15080" w14:textId="24971A61" w:rsidR="00DD4EAB" w:rsidRPr="00DD4EAB" w:rsidRDefault="00DD4EAB" w:rsidP="00A320CD">
            <w:pPr>
              <w:spacing w:line="360" w:lineRule="auto"/>
              <w:jc w:val="center"/>
              <w:rPr>
                <w:b/>
                <w:bCs/>
                <w:lang w:val="en-US"/>
              </w:rPr>
            </w:pPr>
            <w:r w:rsidRPr="00DD4EAB">
              <w:rPr>
                <w:b/>
                <w:bCs/>
                <w:lang w:val="en-US"/>
              </w:rPr>
              <w:t>Name</w:t>
            </w:r>
          </w:p>
        </w:tc>
        <w:tc>
          <w:tcPr>
            <w:tcW w:w="5555" w:type="dxa"/>
          </w:tcPr>
          <w:p w14:paraId="7AAA01B5" w14:textId="460D6C32" w:rsidR="00DD4EAB" w:rsidRPr="00DD4EAB" w:rsidRDefault="00DD4EAB" w:rsidP="00DD4EAB">
            <w:pPr>
              <w:jc w:val="center"/>
              <w:rPr>
                <w:b/>
                <w:bCs/>
                <w:lang w:val="en-US"/>
              </w:rPr>
            </w:pPr>
            <w:r w:rsidRPr="00DD4EAB">
              <w:rPr>
                <w:b/>
                <w:bCs/>
                <w:lang w:val="en-US"/>
              </w:rPr>
              <w:t>Tasks</w:t>
            </w:r>
          </w:p>
        </w:tc>
        <w:tc>
          <w:tcPr>
            <w:tcW w:w="1285" w:type="dxa"/>
          </w:tcPr>
          <w:p w14:paraId="67107A55" w14:textId="550BDEB4" w:rsidR="00DD4EAB" w:rsidRPr="00DD4EAB" w:rsidRDefault="00DD4EAB" w:rsidP="00A320CD">
            <w:pPr>
              <w:spacing w:line="360" w:lineRule="auto"/>
              <w:jc w:val="center"/>
              <w:rPr>
                <w:b/>
                <w:bCs/>
                <w:lang w:val="en-US"/>
              </w:rPr>
            </w:pPr>
            <w:r w:rsidRPr="00DD4EAB">
              <w:rPr>
                <w:b/>
                <w:bCs/>
                <w:lang w:val="en-US"/>
              </w:rPr>
              <w:t>Complete</w:t>
            </w:r>
          </w:p>
        </w:tc>
      </w:tr>
      <w:tr w:rsidR="00DD4EAB" w14:paraId="7D7B3DE0" w14:textId="77777777" w:rsidTr="00E32A4A">
        <w:trPr>
          <w:trHeight w:val="1466"/>
        </w:trPr>
        <w:tc>
          <w:tcPr>
            <w:tcW w:w="2515" w:type="dxa"/>
          </w:tcPr>
          <w:p w14:paraId="5E321010" w14:textId="43F92126" w:rsidR="00DD4EAB" w:rsidRDefault="00DD4EAB" w:rsidP="00A320CD">
            <w:pPr>
              <w:spacing w:line="360" w:lineRule="auto"/>
              <w:jc w:val="center"/>
              <w:rPr>
                <w:lang w:val="en-US"/>
              </w:rPr>
            </w:pPr>
            <w:r>
              <w:rPr>
                <w:lang w:val="en-US"/>
              </w:rPr>
              <w:t>Nguyễn Hoàng Nhân</w:t>
            </w:r>
          </w:p>
        </w:tc>
        <w:tc>
          <w:tcPr>
            <w:tcW w:w="5555" w:type="dxa"/>
          </w:tcPr>
          <w:p w14:paraId="13E1408B" w14:textId="77777777" w:rsidR="00DD4EAB" w:rsidRDefault="00DD4EAB" w:rsidP="00E32A4A">
            <w:pPr>
              <w:pStyle w:val="ListParagraph"/>
              <w:numPr>
                <w:ilvl w:val="0"/>
                <w:numId w:val="143"/>
              </w:numPr>
              <w:spacing w:line="360" w:lineRule="auto"/>
              <w:ind w:left="312" w:hanging="312"/>
              <w:rPr>
                <w:lang w:val="en-US"/>
              </w:rPr>
            </w:pPr>
            <w:r>
              <w:rPr>
                <w:lang w:val="en-US"/>
              </w:rPr>
              <w:t>1.2 System requirements</w:t>
            </w:r>
          </w:p>
          <w:p w14:paraId="233A39FF" w14:textId="74032FA4" w:rsidR="004D3D15" w:rsidRDefault="004D3D15" w:rsidP="00E32A4A">
            <w:pPr>
              <w:pStyle w:val="ListParagraph"/>
              <w:numPr>
                <w:ilvl w:val="0"/>
                <w:numId w:val="143"/>
              </w:numPr>
              <w:spacing w:line="360" w:lineRule="auto"/>
              <w:ind w:left="312" w:hanging="312"/>
              <w:rPr>
                <w:lang w:val="en-US"/>
              </w:rPr>
            </w:pPr>
            <w:r>
              <w:rPr>
                <w:lang w:val="en-US"/>
              </w:rPr>
              <w:t>4.2 Test Plan</w:t>
            </w:r>
          </w:p>
          <w:p w14:paraId="23A2DEDC" w14:textId="2693E3CC" w:rsidR="00E23919" w:rsidRDefault="00E23919" w:rsidP="00E32A4A">
            <w:pPr>
              <w:pStyle w:val="ListParagraph"/>
              <w:numPr>
                <w:ilvl w:val="0"/>
                <w:numId w:val="143"/>
              </w:numPr>
              <w:spacing w:line="360" w:lineRule="auto"/>
              <w:ind w:left="312" w:hanging="312"/>
              <w:rPr>
                <w:lang w:val="en-US"/>
              </w:rPr>
            </w:pPr>
            <w:r>
              <w:rPr>
                <w:lang w:val="en-US"/>
              </w:rPr>
              <w:t>6.1 Bug management system</w:t>
            </w:r>
          </w:p>
          <w:p w14:paraId="7139B996" w14:textId="493B7C0A" w:rsidR="007B3C4A" w:rsidRDefault="007B3C4A" w:rsidP="00E32A4A">
            <w:pPr>
              <w:pStyle w:val="ListParagraph"/>
              <w:numPr>
                <w:ilvl w:val="0"/>
                <w:numId w:val="143"/>
              </w:numPr>
              <w:spacing w:line="360" w:lineRule="auto"/>
              <w:ind w:left="312" w:hanging="312"/>
              <w:rPr>
                <w:lang w:val="en-US"/>
              </w:rPr>
            </w:pPr>
            <w:r>
              <w:rPr>
                <w:lang w:val="en-US"/>
              </w:rPr>
              <w:t>Chapter 7 Conclusion</w:t>
            </w:r>
          </w:p>
          <w:p w14:paraId="40B89F85" w14:textId="77777777" w:rsidR="00E23919" w:rsidRDefault="00E23919" w:rsidP="00E32A4A">
            <w:pPr>
              <w:pStyle w:val="ListParagraph"/>
              <w:numPr>
                <w:ilvl w:val="0"/>
                <w:numId w:val="143"/>
              </w:numPr>
              <w:spacing w:line="360" w:lineRule="auto"/>
              <w:ind w:left="312" w:hanging="312"/>
              <w:rPr>
                <w:lang w:val="en-US"/>
              </w:rPr>
            </w:pPr>
            <w:r>
              <w:rPr>
                <w:lang w:val="en-US"/>
              </w:rPr>
              <w:t xml:space="preserve">Whitebox Tesing: </w:t>
            </w:r>
          </w:p>
          <w:p w14:paraId="415770C8" w14:textId="021BB587" w:rsidR="00E23919" w:rsidRDefault="00E23919" w:rsidP="00E32A4A">
            <w:pPr>
              <w:pStyle w:val="ListParagraph"/>
              <w:numPr>
                <w:ilvl w:val="1"/>
                <w:numId w:val="144"/>
              </w:numPr>
              <w:spacing w:line="360" w:lineRule="auto"/>
              <w:ind w:left="312" w:firstLine="76"/>
              <w:rPr>
                <w:lang w:val="en-US"/>
              </w:rPr>
            </w:pPr>
            <w:r>
              <w:rPr>
                <w:lang w:val="en-US"/>
              </w:rPr>
              <w:t>5.1.5 Delete Many Product</w:t>
            </w:r>
          </w:p>
          <w:p w14:paraId="7DD6579D" w14:textId="260A5BEA" w:rsidR="00E23919" w:rsidRDefault="00E23919" w:rsidP="00E32A4A">
            <w:pPr>
              <w:pStyle w:val="ListParagraph"/>
              <w:numPr>
                <w:ilvl w:val="1"/>
                <w:numId w:val="144"/>
              </w:numPr>
              <w:spacing w:line="360" w:lineRule="auto"/>
              <w:ind w:left="312" w:firstLine="76"/>
              <w:rPr>
                <w:lang w:val="en-US"/>
              </w:rPr>
            </w:pPr>
            <w:r>
              <w:rPr>
                <w:lang w:val="en-US"/>
              </w:rPr>
              <w:t>5.1.6 Get All Type Product</w:t>
            </w:r>
          </w:p>
          <w:p w14:paraId="6247253D" w14:textId="77777777" w:rsidR="00393B0D" w:rsidRDefault="00393B0D" w:rsidP="00E32A4A">
            <w:pPr>
              <w:pStyle w:val="ListParagraph"/>
              <w:numPr>
                <w:ilvl w:val="0"/>
                <w:numId w:val="148"/>
              </w:numPr>
              <w:spacing w:line="360" w:lineRule="auto"/>
              <w:ind w:left="262" w:hanging="262"/>
              <w:rPr>
                <w:lang w:val="en-US"/>
              </w:rPr>
            </w:pPr>
            <w:r>
              <w:rPr>
                <w:lang w:val="en-US"/>
              </w:rPr>
              <w:t xml:space="preserve">Blackbox Testing: </w:t>
            </w:r>
          </w:p>
          <w:p w14:paraId="419F1D70" w14:textId="6C236C9B" w:rsidR="00393B0D" w:rsidRPr="00393B0D" w:rsidRDefault="00393B0D" w:rsidP="00E32A4A">
            <w:pPr>
              <w:pStyle w:val="ListParagraph"/>
              <w:numPr>
                <w:ilvl w:val="0"/>
                <w:numId w:val="149"/>
              </w:numPr>
              <w:spacing w:line="360" w:lineRule="auto"/>
              <w:rPr>
                <w:lang w:val="en-US"/>
              </w:rPr>
            </w:pPr>
            <w:r>
              <w:rPr>
                <w:lang w:val="en-US"/>
              </w:rPr>
              <w:t>Test cases and Bug report</w:t>
            </w:r>
            <w:r w:rsidR="00256DAF">
              <w:rPr>
                <w:lang w:val="en-US"/>
              </w:rPr>
              <w:t>s</w:t>
            </w:r>
            <w:r>
              <w:rPr>
                <w:lang w:val="en-US"/>
              </w:rPr>
              <w:t xml:space="preserve"> from Use case from 2.2.3.10 to 2.2.3.13 </w:t>
            </w:r>
          </w:p>
        </w:tc>
        <w:tc>
          <w:tcPr>
            <w:tcW w:w="1285" w:type="dxa"/>
          </w:tcPr>
          <w:p w14:paraId="1039338C" w14:textId="0E01ADFE" w:rsidR="00DD4EAB" w:rsidRDefault="00DD4EAB" w:rsidP="00A320CD">
            <w:pPr>
              <w:spacing w:line="360" w:lineRule="auto"/>
              <w:jc w:val="center"/>
              <w:rPr>
                <w:lang w:val="en-US"/>
              </w:rPr>
            </w:pPr>
            <w:r>
              <w:rPr>
                <w:lang w:val="en-US"/>
              </w:rPr>
              <w:t>100%</w:t>
            </w:r>
          </w:p>
        </w:tc>
      </w:tr>
      <w:tr w:rsidR="00DD4EAB" w14:paraId="7DC33BD7" w14:textId="77777777" w:rsidTr="00E32A4A">
        <w:trPr>
          <w:trHeight w:val="1349"/>
        </w:trPr>
        <w:tc>
          <w:tcPr>
            <w:tcW w:w="2515" w:type="dxa"/>
          </w:tcPr>
          <w:p w14:paraId="7C01A72B" w14:textId="1A362AFE" w:rsidR="00DD4EAB" w:rsidRDefault="00DD4EAB" w:rsidP="00A320CD">
            <w:pPr>
              <w:spacing w:line="360" w:lineRule="auto"/>
              <w:jc w:val="center"/>
              <w:rPr>
                <w:lang w:val="en-US"/>
              </w:rPr>
            </w:pPr>
            <w:r>
              <w:rPr>
                <w:lang w:val="en-US"/>
              </w:rPr>
              <w:t>Lê Hoàng Lâm</w:t>
            </w:r>
          </w:p>
        </w:tc>
        <w:tc>
          <w:tcPr>
            <w:tcW w:w="5555" w:type="dxa"/>
          </w:tcPr>
          <w:p w14:paraId="75D23E95" w14:textId="424897E7" w:rsidR="00E32A4A" w:rsidRDefault="00E32A4A" w:rsidP="00E32A4A">
            <w:pPr>
              <w:pStyle w:val="ListParagraph"/>
              <w:numPr>
                <w:ilvl w:val="0"/>
                <w:numId w:val="143"/>
              </w:numPr>
              <w:spacing w:line="360" w:lineRule="auto"/>
              <w:ind w:left="312" w:hanging="312"/>
              <w:rPr>
                <w:lang w:val="en-US"/>
              </w:rPr>
            </w:pPr>
            <w:r>
              <w:rPr>
                <w:lang w:val="en-US"/>
              </w:rPr>
              <w:t>Acknowledgement</w:t>
            </w:r>
          </w:p>
          <w:p w14:paraId="7C841EE1" w14:textId="0BC73F40" w:rsidR="007B3C4A" w:rsidRDefault="004D3D15" w:rsidP="00E32A4A">
            <w:pPr>
              <w:pStyle w:val="ListParagraph"/>
              <w:numPr>
                <w:ilvl w:val="0"/>
                <w:numId w:val="143"/>
              </w:numPr>
              <w:spacing w:line="360" w:lineRule="auto"/>
              <w:ind w:left="312" w:hanging="312"/>
              <w:rPr>
                <w:lang w:val="en-US"/>
              </w:rPr>
            </w:pPr>
            <w:r>
              <w:rPr>
                <w:lang w:val="en-US"/>
              </w:rPr>
              <w:t>Chapter 3 Test Plan</w:t>
            </w:r>
          </w:p>
          <w:p w14:paraId="5F8CD7C9" w14:textId="2DBFDCE3" w:rsidR="004D3D15" w:rsidRDefault="004D3D15" w:rsidP="00E32A4A">
            <w:pPr>
              <w:pStyle w:val="ListParagraph"/>
              <w:numPr>
                <w:ilvl w:val="0"/>
                <w:numId w:val="143"/>
              </w:numPr>
              <w:spacing w:line="360" w:lineRule="auto"/>
              <w:ind w:left="312" w:hanging="312"/>
              <w:rPr>
                <w:lang w:val="en-US"/>
              </w:rPr>
            </w:pPr>
            <w:r>
              <w:rPr>
                <w:lang w:val="en-US"/>
              </w:rPr>
              <w:t>4.1 Testing Process</w:t>
            </w:r>
          </w:p>
          <w:p w14:paraId="1FE504BC" w14:textId="0A125644" w:rsidR="00E23919" w:rsidRDefault="00E23919" w:rsidP="00E32A4A">
            <w:pPr>
              <w:pStyle w:val="ListParagraph"/>
              <w:numPr>
                <w:ilvl w:val="0"/>
                <w:numId w:val="143"/>
              </w:numPr>
              <w:spacing w:line="360" w:lineRule="auto"/>
              <w:ind w:left="312" w:hanging="312"/>
              <w:rPr>
                <w:lang w:val="en-US"/>
              </w:rPr>
            </w:pPr>
            <w:r>
              <w:rPr>
                <w:lang w:val="en-US"/>
              </w:rPr>
              <w:t xml:space="preserve">Whitebox Tesing: </w:t>
            </w:r>
          </w:p>
          <w:p w14:paraId="7F476670" w14:textId="4C8FBA72" w:rsidR="00E23919" w:rsidRDefault="00E23919" w:rsidP="00E32A4A">
            <w:pPr>
              <w:pStyle w:val="ListParagraph"/>
              <w:numPr>
                <w:ilvl w:val="1"/>
                <w:numId w:val="145"/>
              </w:numPr>
              <w:spacing w:line="360" w:lineRule="auto"/>
              <w:ind w:left="312" w:firstLine="76"/>
              <w:rPr>
                <w:lang w:val="en-US"/>
              </w:rPr>
            </w:pPr>
            <w:r>
              <w:rPr>
                <w:lang w:val="en-US"/>
              </w:rPr>
              <w:t>5.1.1 Create Product</w:t>
            </w:r>
          </w:p>
          <w:p w14:paraId="189758D7" w14:textId="77777777" w:rsidR="00DD4EAB" w:rsidRDefault="00E23919" w:rsidP="00E32A4A">
            <w:pPr>
              <w:pStyle w:val="ListParagraph"/>
              <w:numPr>
                <w:ilvl w:val="1"/>
                <w:numId w:val="145"/>
              </w:numPr>
              <w:spacing w:line="360" w:lineRule="auto"/>
              <w:ind w:left="312" w:firstLine="76"/>
              <w:rPr>
                <w:lang w:val="en-US"/>
              </w:rPr>
            </w:pPr>
            <w:r>
              <w:rPr>
                <w:lang w:val="en-US"/>
              </w:rPr>
              <w:t>5.1.3 Get Details Product</w:t>
            </w:r>
          </w:p>
          <w:p w14:paraId="0EA38260" w14:textId="77DBB01E" w:rsidR="00393B0D" w:rsidRPr="00393B0D" w:rsidRDefault="00393B0D" w:rsidP="00E32A4A">
            <w:pPr>
              <w:pStyle w:val="ListParagraph"/>
              <w:numPr>
                <w:ilvl w:val="0"/>
                <w:numId w:val="150"/>
              </w:numPr>
              <w:spacing w:after="0" w:line="360" w:lineRule="auto"/>
              <w:ind w:left="352"/>
              <w:rPr>
                <w:lang w:val="en-US"/>
              </w:rPr>
            </w:pPr>
            <w:r w:rsidRPr="00393B0D">
              <w:rPr>
                <w:lang w:val="en-US"/>
              </w:rPr>
              <w:t xml:space="preserve">Blackbox Testing: </w:t>
            </w:r>
          </w:p>
          <w:p w14:paraId="667712EE" w14:textId="2B2601E5" w:rsidR="00393B0D" w:rsidRPr="00393B0D" w:rsidRDefault="00393B0D" w:rsidP="00E32A4A">
            <w:pPr>
              <w:pStyle w:val="ListParagraph"/>
              <w:numPr>
                <w:ilvl w:val="0"/>
                <w:numId w:val="151"/>
              </w:numPr>
              <w:spacing w:line="360" w:lineRule="auto"/>
              <w:rPr>
                <w:lang w:val="en-US"/>
              </w:rPr>
            </w:pPr>
            <w:r w:rsidRPr="00393B0D">
              <w:rPr>
                <w:lang w:val="en-US"/>
              </w:rPr>
              <w:t>Test cases and Bug report</w:t>
            </w:r>
            <w:r w:rsidR="00256DAF">
              <w:rPr>
                <w:lang w:val="en-US"/>
              </w:rPr>
              <w:t>s</w:t>
            </w:r>
            <w:r w:rsidRPr="00393B0D">
              <w:rPr>
                <w:lang w:val="en-US"/>
              </w:rPr>
              <w:t xml:space="preserve"> from Use case from 2.2.3.</w:t>
            </w:r>
            <w:r>
              <w:rPr>
                <w:lang w:val="en-US"/>
              </w:rPr>
              <w:t>5</w:t>
            </w:r>
            <w:r w:rsidRPr="00393B0D">
              <w:rPr>
                <w:lang w:val="en-US"/>
              </w:rPr>
              <w:t xml:space="preserve"> to 2.2.3.</w:t>
            </w:r>
            <w:r>
              <w:rPr>
                <w:lang w:val="en-US"/>
              </w:rPr>
              <w:t>9</w:t>
            </w:r>
          </w:p>
        </w:tc>
        <w:tc>
          <w:tcPr>
            <w:tcW w:w="1285" w:type="dxa"/>
          </w:tcPr>
          <w:p w14:paraId="011E2D79" w14:textId="571B977A" w:rsidR="00DD4EAB" w:rsidRDefault="00DD4EAB" w:rsidP="00A320CD">
            <w:pPr>
              <w:spacing w:line="360" w:lineRule="auto"/>
              <w:jc w:val="center"/>
              <w:rPr>
                <w:lang w:val="en-US"/>
              </w:rPr>
            </w:pPr>
            <w:r>
              <w:rPr>
                <w:lang w:val="en-US"/>
              </w:rPr>
              <w:t>100%</w:t>
            </w:r>
          </w:p>
        </w:tc>
      </w:tr>
      <w:tr w:rsidR="00DD4EAB" w14:paraId="28D4946C" w14:textId="77777777" w:rsidTr="00E32A4A">
        <w:trPr>
          <w:trHeight w:val="1430"/>
        </w:trPr>
        <w:tc>
          <w:tcPr>
            <w:tcW w:w="2515" w:type="dxa"/>
          </w:tcPr>
          <w:p w14:paraId="45DBB2D9" w14:textId="6E9C125E" w:rsidR="00DD4EAB" w:rsidRDefault="00DD4EAB" w:rsidP="00A320CD">
            <w:pPr>
              <w:spacing w:line="360" w:lineRule="auto"/>
              <w:jc w:val="center"/>
              <w:rPr>
                <w:lang w:val="en-US"/>
              </w:rPr>
            </w:pPr>
            <w:r>
              <w:rPr>
                <w:lang w:val="en-US"/>
              </w:rPr>
              <w:t>Trương Chí Kiên</w:t>
            </w:r>
          </w:p>
        </w:tc>
        <w:tc>
          <w:tcPr>
            <w:tcW w:w="5555" w:type="dxa"/>
          </w:tcPr>
          <w:p w14:paraId="54924562" w14:textId="372CF420" w:rsidR="00DD4EAB" w:rsidRDefault="00DD4EAB" w:rsidP="00E32A4A">
            <w:pPr>
              <w:pStyle w:val="ListParagraph"/>
              <w:numPr>
                <w:ilvl w:val="0"/>
                <w:numId w:val="143"/>
              </w:numPr>
              <w:spacing w:line="360" w:lineRule="auto"/>
              <w:ind w:left="312" w:hanging="312"/>
              <w:rPr>
                <w:lang w:val="en-US"/>
              </w:rPr>
            </w:pPr>
            <w:r>
              <w:rPr>
                <w:lang w:val="en-US"/>
              </w:rPr>
              <w:t>2.1 Current status survey</w:t>
            </w:r>
          </w:p>
          <w:p w14:paraId="020B85D6" w14:textId="651B2BC2" w:rsidR="00DD4EAB" w:rsidRDefault="00DD4EAB" w:rsidP="00E32A4A">
            <w:pPr>
              <w:pStyle w:val="ListParagraph"/>
              <w:numPr>
                <w:ilvl w:val="0"/>
                <w:numId w:val="143"/>
              </w:numPr>
              <w:spacing w:line="360" w:lineRule="auto"/>
              <w:ind w:left="312" w:hanging="312"/>
              <w:rPr>
                <w:lang w:val="en-US"/>
              </w:rPr>
            </w:pPr>
            <w:r>
              <w:rPr>
                <w:lang w:val="en-US"/>
              </w:rPr>
              <w:t>2.2.1 Use case diagram</w:t>
            </w:r>
          </w:p>
          <w:p w14:paraId="3F5708DF" w14:textId="77777777" w:rsidR="00DD4EAB" w:rsidRDefault="00DD4EAB" w:rsidP="00E32A4A">
            <w:pPr>
              <w:pStyle w:val="ListParagraph"/>
              <w:numPr>
                <w:ilvl w:val="0"/>
                <w:numId w:val="143"/>
              </w:numPr>
              <w:spacing w:line="360" w:lineRule="auto"/>
              <w:ind w:left="312" w:hanging="312"/>
              <w:rPr>
                <w:lang w:val="en-US"/>
              </w:rPr>
            </w:pPr>
            <w:r>
              <w:rPr>
                <w:lang w:val="en-US"/>
              </w:rPr>
              <w:t>2.2.3 Use case scenario from 2.2.3.1 to 2.2.3.9</w:t>
            </w:r>
          </w:p>
          <w:p w14:paraId="092D9627" w14:textId="77777777" w:rsidR="00E23919" w:rsidRDefault="00E23919" w:rsidP="00E32A4A">
            <w:pPr>
              <w:pStyle w:val="ListParagraph"/>
              <w:numPr>
                <w:ilvl w:val="0"/>
                <w:numId w:val="143"/>
              </w:numPr>
              <w:spacing w:line="360" w:lineRule="auto"/>
              <w:ind w:left="312" w:hanging="312"/>
              <w:rPr>
                <w:lang w:val="en-US"/>
              </w:rPr>
            </w:pPr>
            <w:r>
              <w:rPr>
                <w:lang w:val="en-US"/>
              </w:rPr>
              <w:t>Whitebox Tesing:</w:t>
            </w:r>
          </w:p>
          <w:p w14:paraId="3CBA0BD8" w14:textId="36334CB7" w:rsidR="00E23919" w:rsidRDefault="00E23919" w:rsidP="00E32A4A">
            <w:pPr>
              <w:pStyle w:val="ListParagraph"/>
              <w:numPr>
                <w:ilvl w:val="1"/>
                <w:numId w:val="146"/>
              </w:numPr>
              <w:spacing w:line="360" w:lineRule="auto"/>
              <w:ind w:left="312" w:firstLine="76"/>
              <w:rPr>
                <w:lang w:val="en-US"/>
              </w:rPr>
            </w:pPr>
            <w:r>
              <w:rPr>
                <w:lang w:val="en-US"/>
              </w:rPr>
              <w:t>5.1.2 Update Product</w:t>
            </w:r>
          </w:p>
          <w:p w14:paraId="5E444EEE" w14:textId="77777777" w:rsidR="00E23919" w:rsidRDefault="00E23919" w:rsidP="00E32A4A">
            <w:pPr>
              <w:pStyle w:val="ListParagraph"/>
              <w:numPr>
                <w:ilvl w:val="1"/>
                <w:numId w:val="146"/>
              </w:numPr>
              <w:spacing w:line="360" w:lineRule="auto"/>
              <w:ind w:left="312" w:firstLine="76"/>
              <w:rPr>
                <w:lang w:val="en-US"/>
              </w:rPr>
            </w:pPr>
            <w:r>
              <w:rPr>
                <w:lang w:val="en-US"/>
              </w:rPr>
              <w:t>5.1.8 Delete User</w:t>
            </w:r>
          </w:p>
          <w:p w14:paraId="2F5FF1B9" w14:textId="77777777" w:rsidR="00393B0D" w:rsidRDefault="00393B0D" w:rsidP="00E32A4A">
            <w:pPr>
              <w:pStyle w:val="ListParagraph"/>
              <w:numPr>
                <w:ilvl w:val="0"/>
                <w:numId w:val="146"/>
              </w:numPr>
              <w:spacing w:line="360" w:lineRule="auto"/>
              <w:ind w:left="352" w:hanging="352"/>
              <w:rPr>
                <w:lang w:val="en-US"/>
              </w:rPr>
            </w:pPr>
            <w:r>
              <w:rPr>
                <w:lang w:val="en-US"/>
              </w:rPr>
              <w:t>Blackbox Testing:</w:t>
            </w:r>
          </w:p>
          <w:p w14:paraId="18690B12" w14:textId="6B566758" w:rsidR="00393B0D" w:rsidRPr="00DD4EAB" w:rsidRDefault="00393B0D" w:rsidP="00E32A4A">
            <w:pPr>
              <w:pStyle w:val="ListParagraph"/>
              <w:numPr>
                <w:ilvl w:val="0"/>
                <w:numId w:val="154"/>
              </w:numPr>
              <w:spacing w:line="360" w:lineRule="auto"/>
              <w:rPr>
                <w:lang w:val="en-US"/>
              </w:rPr>
            </w:pPr>
            <w:r>
              <w:rPr>
                <w:lang w:val="en-US"/>
              </w:rPr>
              <w:lastRenderedPageBreak/>
              <w:t>Test cases and Bug reports from Use case 2.2.3.1 to 2.2.3.4</w:t>
            </w:r>
          </w:p>
        </w:tc>
        <w:tc>
          <w:tcPr>
            <w:tcW w:w="1285" w:type="dxa"/>
          </w:tcPr>
          <w:p w14:paraId="10DA7C05" w14:textId="0820B71A" w:rsidR="00DD4EAB" w:rsidRDefault="00DD4EAB" w:rsidP="00A320CD">
            <w:pPr>
              <w:spacing w:line="360" w:lineRule="auto"/>
              <w:jc w:val="center"/>
              <w:rPr>
                <w:lang w:val="en-US"/>
              </w:rPr>
            </w:pPr>
            <w:r>
              <w:rPr>
                <w:lang w:val="en-US"/>
              </w:rPr>
              <w:lastRenderedPageBreak/>
              <w:t>100%</w:t>
            </w:r>
          </w:p>
        </w:tc>
      </w:tr>
      <w:tr w:rsidR="00DD4EAB" w14:paraId="591785DB" w14:textId="77777777" w:rsidTr="00E32A4A">
        <w:trPr>
          <w:trHeight w:val="1331"/>
        </w:trPr>
        <w:tc>
          <w:tcPr>
            <w:tcW w:w="2515" w:type="dxa"/>
          </w:tcPr>
          <w:p w14:paraId="7E4ECD72" w14:textId="5132B42C" w:rsidR="00DD4EAB" w:rsidRDefault="00DD4EAB" w:rsidP="00A320CD">
            <w:pPr>
              <w:spacing w:line="360" w:lineRule="auto"/>
              <w:jc w:val="center"/>
              <w:rPr>
                <w:lang w:val="en-US"/>
              </w:rPr>
            </w:pPr>
            <w:r>
              <w:rPr>
                <w:lang w:val="en-US"/>
              </w:rPr>
              <w:t>Võ Minh Hưng</w:t>
            </w:r>
          </w:p>
        </w:tc>
        <w:tc>
          <w:tcPr>
            <w:tcW w:w="5555" w:type="dxa"/>
          </w:tcPr>
          <w:p w14:paraId="185FB88D" w14:textId="40CA74E3" w:rsidR="00DD4EAB" w:rsidRDefault="00DD4EAB" w:rsidP="00E32A4A">
            <w:pPr>
              <w:pStyle w:val="ListParagraph"/>
              <w:numPr>
                <w:ilvl w:val="0"/>
                <w:numId w:val="143"/>
              </w:numPr>
              <w:spacing w:line="360" w:lineRule="auto"/>
              <w:ind w:left="312" w:hanging="312"/>
              <w:rPr>
                <w:lang w:val="en-US"/>
              </w:rPr>
            </w:pPr>
            <w:r>
              <w:rPr>
                <w:lang w:val="en-US"/>
              </w:rPr>
              <w:t>1.1 System specifications</w:t>
            </w:r>
          </w:p>
          <w:p w14:paraId="0E3D2F7E" w14:textId="7F74FBE5" w:rsidR="00DD4EAB" w:rsidRDefault="00DD4EAB" w:rsidP="00E32A4A">
            <w:pPr>
              <w:pStyle w:val="ListParagraph"/>
              <w:numPr>
                <w:ilvl w:val="0"/>
                <w:numId w:val="143"/>
              </w:numPr>
              <w:spacing w:line="360" w:lineRule="auto"/>
              <w:ind w:left="312" w:hanging="312"/>
              <w:rPr>
                <w:lang w:val="en-US"/>
              </w:rPr>
            </w:pPr>
            <w:r>
              <w:rPr>
                <w:lang w:val="en-US"/>
              </w:rPr>
              <w:t>2.2.2 Conceptual diagram</w:t>
            </w:r>
          </w:p>
          <w:p w14:paraId="4B3D7B2D" w14:textId="77777777" w:rsidR="00DD4EAB" w:rsidRDefault="00DD4EAB" w:rsidP="00E32A4A">
            <w:pPr>
              <w:pStyle w:val="ListParagraph"/>
              <w:numPr>
                <w:ilvl w:val="0"/>
                <w:numId w:val="143"/>
              </w:numPr>
              <w:spacing w:line="360" w:lineRule="auto"/>
              <w:ind w:left="312" w:hanging="312"/>
              <w:rPr>
                <w:lang w:val="en-US"/>
              </w:rPr>
            </w:pPr>
            <w:r>
              <w:rPr>
                <w:lang w:val="en-US"/>
              </w:rPr>
              <w:t>2</w:t>
            </w:r>
            <w:r>
              <w:rPr>
                <w:lang w:val="en-US"/>
              </w:rPr>
              <w:t>.2</w:t>
            </w:r>
            <w:r>
              <w:rPr>
                <w:lang w:val="en-US"/>
              </w:rPr>
              <w:t>.3 Use case scenario from 2</w:t>
            </w:r>
            <w:r>
              <w:rPr>
                <w:lang w:val="en-US"/>
              </w:rPr>
              <w:t>.2</w:t>
            </w:r>
            <w:r>
              <w:rPr>
                <w:lang w:val="en-US"/>
              </w:rPr>
              <w:t>.3.</w:t>
            </w:r>
            <w:r>
              <w:rPr>
                <w:lang w:val="en-US"/>
              </w:rPr>
              <w:t>10</w:t>
            </w:r>
            <w:r>
              <w:rPr>
                <w:lang w:val="en-US"/>
              </w:rPr>
              <w:t xml:space="preserve"> to 2</w:t>
            </w:r>
            <w:r>
              <w:rPr>
                <w:lang w:val="en-US"/>
              </w:rPr>
              <w:t>.2</w:t>
            </w:r>
            <w:r>
              <w:rPr>
                <w:lang w:val="en-US"/>
              </w:rPr>
              <w:t>.3.</w:t>
            </w:r>
            <w:r>
              <w:rPr>
                <w:lang w:val="en-US"/>
              </w:rPr>
              <w:t>18</w:t>
            </w:r>
          </w:p>
          <w:p w14:paraId="3207E2C3" w14:textId="77777777" w:rsidR="00E23919" w:rsidRDefault="00E23919" w:rsidP="00E32A4A">
            <w:pPr>
              <w:pStyle w:val="ListParagraph"/>
              <w:numPr>
                <w:ilvl w:val="0"/>
                <w:numId w:val="143"/>
              </w:numPr>
              <w:spacing w:line="360" w:lineRule="auto"/>
              <w:ind w:left="312" w:hanging="312"/>
              <w:rPr>
                <w:lang w:val="en-US"/>
              </w:rPr>
            </w:pPr>
            <w:r>
              <w:rPr>
                <w:lang w:val="en-US"/>
              </w:rPr>
              <w:t xml:space="preserve">Whitebox Tesing: </w:t>
            </w:r>
          </w:p>
          <w:p w14:paraId="7C00D255" w14:textId="1500F2E5" w:rsidR="00E23919" w:rsidRDefault="00E23919" w:rsidP="00E32A4A">
            <w:pPr>
              <w:pStyle w:val="ListParagraph"/>
              <w:numPr>
                <w:ilvl w:val="1"/>
                <w:numId w:val="147"/>
              </w:numPr>
              <w:spacing w:line="360" w:lineRule="auto"/>
              <w:ind w:left="312" w:firstLine="76"/>
              <w:rPr>
                <w:lang w:val="en-US"/>
              </w:rPr>
            </w:pPr>
            <w:r>
              <w:rPr>
                <w:lang w:val="en-US"/>
              </w:rPr>
              <w:t>5.1.4 Delete Product</w:t>
            </w:r>
          </w:p>
          <w:p w14:paraId="1D197E3D" w14:textId="77777777" w:rsidR="00E23919" w:rsidRDefault="00E23919" w:rsidP="00E32A4A">
            <w:pPr>
              <w:pStyle w:val="ListParagraph"/>
              <w:numPr>
                <w:ilvl w:val="1"/>
                <w:numId w:val="147"/>
              </w:numPr>
              <w:spacing w:line="360" w:lineRule="auto"/>
              <w:ind w:left="312" w:firstLine="76"/>
              <w:rPr>
                <w:lang w:val="en-US"/>
              </w:rPr>
            </w:pPr>
            <w:r>
              <w:rPr>
                <w:lang w:val="en-US"/>
              </w:rPr>
              <w:t>5.1.7 Create User</w:t>
            </w:r>
          </w:p>
          <w:p w14:paraId="132A079D" w14:textId="6592E36C" w:rsidR="00393B0D" w:rsidRPr="00393B0D" w:rsidRDefault="00393B0D" w:rsidP="00E32A4A">
            <w:pPr>
              <w:pStyle w:val="ListParagraph"/>
              <w:numPr>
                <w:ilvl w:val="0"/>
                <w:numId w:val="152"/>
              </w:numPr>
              <w:spacing w:after="0" w:line="360" w:lineRule="auto"/>
              <w:ind w:left="352"/>
              <w:rPr>
                <w:lang w:val="en-US"/>
              </w:rPr>
            </w:pPr>
            <w:r w:rsidRPr="00393B0D">
              <w:rPr>
                <w:lang w:val="en-US"/>
              </w:rPr>
              <w:t>Blackbox Testing:</w:t>
            </w:r>
          </w:p>
          <w:p w14:paraId="302C82EE" w14:textId="124E2B69" w:rsidR="00393B0D" w:rsidRPr="00393B0D" w:rsidRDefault="00393B0D" w:rsidP="00E32A4A">
            <w:pPr>
              <w:pStyle w:val="ListParagraph"/>
              <w:numPr>
                <w:ilvl w:val="0"/>
                <w:numId w:val="153"/>
              </w:numPr>
              <w:spacing w:line="360" w:lineRule="auto"/>
              <w:rPr>
                <w:lang w:val="en-US"/>
              </w:rPr>
            </w:pPr>
            <w:r w:rsidRPr="00393B0D">
              <w:rPr>
                <w:lang w:val="en-US"/>
              </w:rPr>
              <w:t>Test cases and Bug reports from Use case</w:t>
            </w:r>
            <w:r>
              <w:rPr>
                <w:lang w:val="en-US"/>
              </w:rPr>
              <w:t xml:space="preserve"> 2.2.3.14 to 2.2.3.18</w:t>
            </w:r>
          </w:p>
        </w:tc>
        <w:tc>
          <w:tcPr>
            <w:tcW w:w="1285" w:type="dxa"/>
          </w:tcPr>
          <w:p w14:paraId="36A7A952" w14:textId="632173ED" w:rsidR="00DD4EAB" w:rsidRDefault="00DD4EAB" w:rsidP="00A320CD">
            <w:pPr>
              <w:spacing w:line="360" w:lineRule="auto"/>
              <w:jc w:val="center"/>
              <w:rPr>
                <w:lang w:val="en-US"/>
              </w:rPr>
            </w:pPr>
            <w:r>
              <w:rPr>
                <w:lang w:val="en-US"/>
              </w:rPr>
              <w:t>100%</w:t>
            </w:r>
          </w:p>
        </w:tc>
      </w:tr>
    </w:tbl>
    <w:p w14:paraId="01A8D05B" w14:textId="77777777" w:rsidR="00DD4EAB" w:rsidRPr="00DD4EAB" w:rsidRDefault="00DD4EAB" w:rsidP="00DD4EAB">
      <w:pPr>
        <w:rPr>
          <w:lang w:val="en-US"/>
        </w:rPr>
      </w:pPr>
    </w:p>
    <w:p w14:paraId="1B91C9D0" w14:textId="77777777" w:rsidR="0035285A" w:rsidRPr="0035285A" w:rsidRDefault="0035285A" w:rsidP="0035285A">
      <w:pPr>
        <w:rPr>
          <w:lang w:val="en-US"/>
        </w:rPr>
      </w:pPr>
    </w:p>
    <w:sectPr w:rsidR="0035285A" w:rsidRPr="0035285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Vo Hung" w:date="2023-09-23T21:30:00Z" w:initials="VH">
    <w:p w14:paraId="6FE276A4" w14:textId="77777777" w:rsidR="005663A2" w:rsidRDefault="005663A2" w:rsidP="005663A2">
      <w:pPr>
        <w:pStyle w:val="CommentText"/>
      </w:pPr>
      <w:r>
        <w:rPr>
          <w:rStyle w:val="CommentReference"/>
        </w:rPr>
        <w:annotationRef/>
      </w:r>
    </w:p>
  </w:comment>
  <w:comment w:id="24" w:author="Vo Hung" w:date="2023-09-23T21:30:00Z" w:initials="VH">
    <w:p w14:paraId="6A5FE0F8" w14:textId="77777777" w:rsidR="005663A2" w:rsidRDefault="005663A2" w:rsidP="005663A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E276A4" w15:done="0"/>
  <w15:commentEx w15:paraId="6A5FE0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D2DA79F" w16cex:dateUtc="2023-09-23T14:30:00Z"/>
  <w16cex:commentExtensible w16cex:durableId="543BD89F" w16cex:dateUtc="2023-09-23T14: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E276A4" w16cid:durableId="2D2DA79F"/>
  <w16cid:commentId w16cid:paraId="6A5FE0F8" w16cid:durableId="543BD8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CD364" w14:textId="77777777" w:rsidR="00693700" w:rsidRDefault="00693700" w:rsidP="005663A2">
      <w:pPr>
        <w:spacing w:after="0" w:line="240" w:lineRule="auto"/>
      </w:pPr>
      <w:r>
        <w:separator/>
      </w:r>
    </w:p>
  </w:endnote>
  <w:endnote w:type="continuationSeparator" w:id="0">
    <w:p w14:paraId="22D2A81A" w14:textId="77777777" w:rsidR="00693700" w:rsidRDefault="00693700" w:rsidP="00566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H">
    <w:charset w:val="00"/>
    <w:family w:val="swiss"/>
    <w:pitch w:val="variable"/>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B4459" w14:textId="77777777" w:rsidR="002D4BD4" w:rsidRDefault="002D4B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938851"/>
      <w:docPartObj>
        <w:docPartGallery w:val="Page Numbers (Bottom of Page)"/>
        <w:docPartUnique/>
      </w:docPartObj>
    </w:sdtPr>
    <w:sdtEndPr>
      <w:rPr>
        <w:noProof/>
      </w:rPr>
    </w:sdtEndPr>
    <w:sdtContent>
      <w:p w14:paraId="24BAAB4C" w14:textId="77777777" w:rsidR="002D4BD4" w:rsidRDefault="002D4B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4A35CA" w14:textId="77777777" w:rsidR="002D4BD4" w:rsidRDefault="002D4B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1351F" w14:textId="77777777" w:rsidR="00693700" w:rsidRDefault="00693700" w:rsidP="005663A2">
      <w:pPr>
        <w:spacing w:after="0" w:line="240" w:lineRule="auto"/>
      </w:pPr>
      <w:r>
        <w:separator/>
      </w:r>
    </w:p>
  </w:footnote>
  <w:footnote w:type="continuationSeparator" w:id="0">
    <w:p w14:paraId="091DDCAF" w14:textId="77777777" w:rsidR="00693700" w:rsidRDefault="00693700" w:rsidP="00566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B22F" w14:textId="77777777" w:rsidR="00CF538E" w:rsidRPr="00B3510E" w:rsidRDefault="00CF538E" w:rsidP="00DB6F14">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D03A1" w14:textId="77777777" w:rsidR="008241C1" w:rsidRPr="00B3510E" w:rsidRDefault="008241C1">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23FE"/>
    <w:multiLevelType w:val="hybridMultilevel"/>
    <w:tmpl w:val="4476F06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9C50DE"/>
    <w:multiLevelType w:val="hybridMultilevel"/>
    <w:tmpl w:val="D9EE24F0"/>
    <w:lvl w:ilvl="0" w:tplc="0409000F">
      <w:start w:val="1"/>
      <w:numFmt w:val="decimal"/>
      <w:lvlText w:val="%1."/>
      <w:lvlJc w:val="left"/>
      <w:pPr>
        <w:ind w:left="1" w:hanging="480"/>
      </w:pPr>
      <w:rPr>
        <w:rFonts w:hint="default"/>
      </w:rPr>
    </w:lvl>
    <w:lvl w:ilvl="1" w:tplc="04090019" w:tentative="1">
      <w:start w:val="1"/>
      <w:numFmt w:val="lowerLetter"/>
      <w:lvlText w:val="%2."/>
      <w:lvlJc w:val="left"/>
      <w:pPr>
        <w:ind w:left="601" w:hanging="360"/>
      </w:pPr>
    </w:lvl>
    <w:lvl w:ilvl="2" w:tplc="0409001B" w:tentative="1">
      <w:start w:val="1"/>
      <w:numFmt w:val="lowerRoman"/>
      <w:lvlText w:val="%3."/>
      <w:lvlJc w:val="right"/>
      <w:pPr>
        <w:ind w:left="1321" w:hanging="180"/>
      </w:pPr>
    </w:lvl>
    <w:lvl w:ilvl="3" w:tplc="0409000F" w:tentative="1">
      <w:start w:val="1"/>
      <w:numFmt w:val="decimal"/>
      <w:lvlText w:val="%4."/>
      <w:lvlJc w:val="left"/>
      <w:pPr>
        <w:ind w:left="2041" w:hanging="360"/>
      </w:pPr>
    </w:lvl>
    <w:lvl w:ilvl="4" w:tplc="04090019" w:tentative="1">
      <w:start w:val="1"/>
      <w:numFmt w:val="lowerLetter"/>
      <w:lvlText w:val="%5."/>
      <w:lvlJc w:val="left"/>
      <w:pPr>
        <w:ind w:left="2761" w:hanging="360"/>
      </w:pPr>
    </w:lvl>
    <w:lvl w:ilvl="5" w:tplc="0409001B" w:tentative="1">
      <w:start w:val="1"/>
      <w:numFmt w:val="lowerRoman"/>
      <w:lvlText w:val="%6."/>
      <w:lvlJc w:val="right"/>
      <w:pPr>
        <w:ind w:left="3481" w:hanging="180"/>
      </w:pPr>
    </w:lvl>
    <w:lvl w:ilvl="6" w:tplc="0409000F" w:tentative="1">
      <w:start w:val="1"/>
      <w:numFmt w:val="decimal"/>
      <w:lvlText w:val="%7."/>
      <w:lvlJc w:val="left"/>
      <w:pPr>
        <w:ind w:left="4201" w:hanging="360"/>
      </w:pPr>
    </w:lvl>
    <w:lvl w:ilvl="7" w:tplc="04090019" w:tentative="1">
      <w:start w:val="1"/>
      <w:numFmt w:val="lowerLetter"/>
      <w:lvlText w:val="%8."/>
      <w:lvlJc w:val="left"/>
      <w:pPr>
        <w:ind w:left="4921" w:hanging="360"/>
      </w:pPr>
    </w:lvl>
    <w:lvl w:ilvl="8" w:tplc="0409001B" w:tentative="1">
      <w:start w:val="1"/>
      <w:numFmt w:val="lowerRoman"/>
      <w:lvlText w:val="%9."/>
      <w:lvlJc w:val="right"/>
      <w:pPr>
        <w:ind w:left="5641" w:hanging="180"/>
      </w:pPr>
    </w:lvl>
  </w:abstractNum>
  <w:abstractNum w:abstractNumId="2" w15:restartNumberingAfterBreak="0">
    <w:nsid w:val="038113AB"/>
    <w:multiLevelType w:val="hybridMultilevel"/>
    <w:tmpl w:val="B5306902"/>
    <w:lvl w:ilvl="0" w:tplc="BA2E14BC">
      <w:start w:val="5"/>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 w15:restartNumberingAfterBreak="0">
    <w:nsid w:val="044462C7"/>
    <w:multiLevelType w:val="hybridMultilevel"/>
    <w:tmpl w:val="51E42A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46258A6"/>
    <w:multiLevelType w:val="hybridMultilevel"/>
    <w:tmpl w:val="29D66E5A"/>
    <w:lvl w:ilvl="0" w:tplc="9F400B1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73671F"/>
    <w:multiLevelType w:val="hybridMultilevel"/>
    <w:tmpl w:val="052A867E"/>
    <w:lvl w:ilvl="0" w:tplc="DEB8B8EA">
      <w:start w:val="1"/>
      <w:numFmt w:val="decimal"/>
      <w:lvlText w:val="%1."/>
      <w:lvlJc w:val="left"/>
      <w:pPr>
        <w:ind w:left="1" w:hanging="480"/>
      </w:pPr>
      <w:rPr>
        <w:rFonts w:hint="default"/>
      </w:rPr>
    </w:lvl>
    <w:lvl w:ilvl="1" w:tplc="04090019" w:tentative="1">
      <w:start w:val="1"/>
      <w:numFmt w:val="lowerLetter"/>
      <w:lvlText w:val="%2."/>
      <w:lvlJc w:val="left"/>
      <w:pPr>
        <w:ind w:left="601" w:hanging="360"/>
      </w:pPr>
    </w:lvl>
    <w:lvl w:ilvl="2" w:tplc="0409001B" w:tentative="1">
      <w:start w:val="1"/>
      <w:numFmt w:val="lowerRoman"/>
      <w:lvlText w:val="%3."/>
      <w:lvlJc w:val="right"/>
      <w:pPr>
        <w:ind w:left="1321" w:hanging="180"/>
      </w:pPr>
    </w:lvl>
    <w:lvl w:ilvl="3" w:tplc="0409000F" w:tentative="1">
      <w:start w:val="1"/>
      <w:numFmt w:val="decimal"/>
      <w:lvlText w:val="%4."/>
      <w:lvlJc w:val="left"/>
      <w:pPr>
        <w:ind w:left="2041" w:hanging="360"/>
      </w:pPr>
    </w:lvl>
    <w:lvl w:ilvl="4" w:tplc="04090019" w:tentative="1">
      <w:start w:val="1"/>
      <w:numFmt w:val="lowerLetter"/>
      <w:lvlText w:val="%5."/>
      <w:lvlJc w:val="left"/>
      <w:pPr>
        <w:ind w:left="2761" w:hanging="360"/>
      </w:pPr>
    </w:lvl>
    <w:lvl w:ilvl="5" w:tplc="0409001B" w:tentative="1">
      <w:start w:val="1"/>
      <w:numFmt w:val="lowerRoman"/>
      <w:lvlText w:val="%6."/>
      <w:lvlJc w:val="right"/>
      <w:pPr>
        <w:ind w:left="3481" w:hanging="180"/>
      </w:pPr>
    </w:lvl>
    <w:lvl w:ilvl="6" w:tplc="0409000F" w:tentative="1">
      <w:start w:val="1"/>
      <w:numFmt w:val="decimal"/>
      <w:lvlText w:val="%7."/>
      <w:lvlJc w:val="left"/>
      <w:pPr>
        <w:ind w:left="4201" w:hanging="360"/>
      </w:pPr>
    </w:lvl>
    <w:lvl w:ilvl="7" w:tplc="04090019" w:tentative="1">
      <w:start w:val="1"/>
      <w:numFmt w:val="lowerLetter"/>
      <w:lvlText w:val="%8."/>
      <w:lvlJc w:val="left"/>
      <w:pPr>
        <w:ind w:left="4921" w:hanging="360"/>
      </w:pPr>
    </w:lvl>
    <w:lvl w:ilvl="8" w:tplc="0409001B" w:tentative="1">
      <w:start w:val="1"/>
      <w:numFmt w:val="lowerRoman"/>
      <w:lvlText w:val="%9."/>
      <w:lvlJc w:val="right"/>
      <w:pPr>
        <w:ind w:left="5641" w:hanging="180"/>
      </w:pPr>
    </w:lvl>
  </w:abstractNum>
  <w:abstractNum w:abstractNumId="6" w15:restartNumberingAfterBreak="0">
    <w:nsid w:val="04780C64"/>
    <w:multiLevelType w:val="multilevel"/>
    <w:tmpl w:val="01D816AC"/>
    <w:lvl w:ilvl="0">
      <w:start w:val="1"/>
      <w:numFmt w:val="bullet"/>
      <w:lvlText w:val="+"/>
      <w:lvlJc w:val="left"/>
      <w:pPr>
        <w:ind w:left="3600" w:hanging="360"/>
      </w:pPr>
      <w:rPr>
        <w:strike w:val="0"/>
        <w:dstrike w:val="0"/>
        <w:u w:val="none"/>
        <w:effect w:val="none"/>
      </w:rPr>
    </w:lvl>
    <w:lvl w:ilvl="1">
      <w:start w:val="1"/>
      <w:numFmt w:val="bullet"/>
      <w:lvlText w:val="+"/>
      <w:lvlJc w:val="left"/>
      <w:pPr>
        <w:ind w:left="4320" w:hanging="360"/>
      </w:pPr>
      <w:rPr>
        <w:strike w:val="0"/>
        <w:dstrike w:val="0"/>
        <w:u w:val="none"/>
        <w:effect w:val="none"/>
      </w:rPr>
    </w:lvl>
    <w:lvl w:ilvl="2">
      <w:start w:val="1"/>
      <w:numFmt w:val="bullet"/>
      <w:lvlText w:val="+"/>
      <w:lvlJc w:val="left"/>
      <w:pPr>
        <w:ind w:left="5040" w:hanging="360"/>
      </w:pPr>
      <w:rPr>
        <w:strike w:val="0"/>
        <w:dstrike w:val="0"/>
        <w:u w:val="none"/>
        <w:effect w:val="none"/>
      </w:rPr>
    </w:lvl>
    <w:lvl w:ilvl="3">
      <w:start w:val="1"/>
      <w:numFmt w:val="bullet"/>
      <w:lvlText w:val="+"/>
      <w:lvlJc w:val="left"/>
      <w:pPr>
        <w:ind w:left="5760" w:hanging="360"/>
      </w:pPr>
      <w:rPr>
        <w:strike w:val="0"/>
        <w:dstrike w:val="0"/>
        <w:u w:val="none"/>
        <w:effect w:val="none"/>
      </w:rPr>
    </w:lvl>
    <w:lvl w:ilvl="4">
      <w:start w:val="1"/>
      <w:numFmt w:val="bullet"/>
      <w:lvlText w:val="+"/>
      <w:lvlJc w:val="left"/>
      <w:pPr>
        <w:ind w:left="6480" w:hanging="360"/>
      </w:pPr>
      <w:rPr>
        <w:strike w:val="0"/>
        <w:dstrike w:val="0"/>
        <w:u w:val="none"/>
        <w:effect w:val="none"/>
      </w:rPr>
    </w:lvl>
    <w:lvl w:ilvl="5">
      <w:start w:val="1"/>
      <w:numFmt w:val="bullet"/>
      <w:lvlText w:val="+"/>
      <w:lvlJc w:val="left"/>
      <w:pPr>
        <w:ind w:left="7200" w:hanging="360"/>
      </w:pPr>
      <w:rPr>
        <w:strike w:val="0"/>
        <w:dstrike w:val="0"/>
        <w:u w:val="none"/>
        <w:effect w:val="none"/>
      </w:rPr>
    </w:lvl>
    <w:lvl w:ilvl="6">
      <w:start w:val="1"/>
      <w:numFmt w:val="bullet"/>
      <w:lvlText w:val="+"/>
      <w:lvlJc w:val="left"/>
      <w:pPr>
        <w:ind w:left="7920" w:hanging="360"/>
      </w:pPr>
      <w:rPr>
        <w:strike w:val="0"/>
        <w:dstrike w:val="0"/>
        <w:u w:val="none"/>
        <w:effect w:val="none"/>
      </w:rPr>
    </w:lvl>
    <w:lvl w:ilvl="7">
      <w:start w:val="1"/>
      <w:numFmt w:val="bullet"/>
      <w:lvlText w:val="+"/>
      <w:lvlJc w:val="left"/>
      <w:pPr>
        <w:ind w:left="8640" w:hanging="360"/>
      </w:pPr>
      <w:rPr>
        <w:strike w:val="0"/>
        <w:dstrike w:val="0"/>
        <w:u w:val="none"/>
        <w:effect w:val="none"/>
      </w:rPr>
    </w:lvl>
    <w:lvl w:ilvl="8">
      <w:start w:val="1"/>
      <w:numFmt w:val="bullet"/>
      <w:lvlText w:val="+"/>
      <w:lvlJc w:val="left"/>
      <w:pPr>
        <w:ind w:left="9360" w:hanging="360"/>
      </w:pPr>
      <w:rPr>
        <w:strike w:val="0"/>
        <w:dstrike w:val="0"/>
        <w:u w:val="none"/>
        <w:effect w:val="none"/>
      </w:rPr>
    </w:lvl>
  </w:abstractNum>
  <w:abstractNum w:abstractNumId="7" w15:restartNumberingAfterBreak="0">
    <w:nsid w:val="0A520D8F"/>
    <w:multiLevelType w:val="hybridMultilevel"/>
    <w:tmpl w:val="D6EA8DC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AA34B2D"/>
    <w:multiLevelType w:val="hybridMultilevel"/>
    <w:tmpl w:val="92789DE4"/>
    <w:lvl w:ilvl="0" w:tplc="0409000F">
      <w:start w:val="1"/>
      <w:numFmt w:val="decimal"/>
      <w:lvlText w:val="%1."/>
      <w:lvlJc w:val="left"/>
      <w:pPr>
        <w:ind w:left="302" w:hanging="360"/>
      </w:pPr>
    </w:lvl>
    <w:lvl w:ilvl="1" w:tplc="04090019" w:tentative="1">
      <w:start w:val="1"/>
      <w:numFmt w:val="lowerLetter"/>
      <w:lvlText w:val="%2."/>
      <w:lvlJc w:val="left"/>
      <w:pPr>
        <w:ind w:left="1022" w:hanging="360"/>
      </w:pPr>
    </w:lvl>
    <w:lvl w:ilvl="2" w:tplc="0409001B" w:tentative="1">
      <w:start w:val="1"/>
      <w:numFmt w:val="lowerRoman"/>
      <w:lvlText w:val="%3."/>
      <w:lvlJc w:val="right"/>
      <w:pPr>
        <w:ind w:left="1742" w:hanging="180"/>
      </w:pPr>
    </w:lvl>
    <w:lvl w:ilvl="3" w:tplc="0409000F" w:tentative="1">
      <w:start w:val="1"/>
      <w:numFmt w:val="decimal"/>
      <w:lvlText w:val="%4."/>
      <w:lvlJc w:val="left"/>
      <w:pPr>
        <w:ind w:left="2462" w:hanging="360"/>
      </w:pPr>
    </w:lvl>
    <w:lvl w:ilvl="4" w:tplc="04090019" w:tentative="1">
      <w:start w:val="1"/>
      <w:numFmt w:val="lowerLetter"/>
      <w:lvlText w:val="%5."/>
      <w:lvlJc w:val="left"/>
      <w:pPr>
        <w:ind w:left="3182" w:hanging="360"/>
      </w:pPr>
    </w:lvl>
    <w:lvl w:ilvl="5" w:tplc="0409001B" w:tentative="1">
      <w:start w:val="1"/>
      <w:numFmt w:val="lowerRoman"/>
      <w:lvlText w:val="%6."/>
      <w:lvlJc w:val="right"/>
      <w:pPr>
        <w:ind w:left="3902" w:hanging="180"/>
      </w:pPr>
    </w:lvl>
    <w:lvl w:ilvl="6" w:tplc="0409000F" w:tentative="1">
      <w:start w:val="1"/>
      <w:numFmt w:val="decimal"/>
      <w:lvlText w:val="%7."/>
      <w:lvlJc w:val="left"/>
      <w:pPr>
        <w:ind w:left="4622" w:hanging="360"/>
      </w:pPr>
    </w:lvl>
    <w:lvl w:ilvl="7" w:tplc="04090019" w:tentative="1">
      <w:start w:val="1"/>
      <w:numFmt w:val="lowerLetter"/>
      <w:lvlText w:val="%8."/>
      <w:lvlJc w:val="left"/>
      <w:pPr>
        <w:ind w:left="5342" w:hanging="360"/>
      </w:pPr>
    </w:lvl>
    <w:lvl w:ilvl="8" w:tplc="0409001B" w:tentative="1">
      <w:start w:val="1"/>
      <w:numFmt w:val="lowerRoman"/>
      <w:lvlText w:val="%9."/>
      <w:lvlJc w:val="right"/>
      <w:pPr>
        <w:ind w:left="6062" w:hanging="180"/>
      </w:pPr>
    </w:lvl>
  </w:abstractNum>
  <w:abstractNum w:abstractNumId="9" w15:restartNumberingAfterBreak="0">
    <w:nsid w:val="0AE4096B"/>
    <w:multiLevelType w:val="multilevel"/>
    <w:tmpl w:val="032E56CE"/>
    <w:lvl w:ilvl="0">
      <w:start w:val="2"/>
      <w:numFmt w:val="decimal"/>
      <w:lvlText w:val="%1."/>
      <w:lvlJc w:val="left"/>
      <w:pPr>
        <w:ind w:left="360" w:hanging="360"/>
      </w:pPr>
      <w:rPr>
        <w:rFonts w:hint="default"/>
        <w:b w:val="0"/>
        <w:sz w:val="22"/>
      </w:rPr>
    </w:lvl>
    <w:lvl w:ilvl="1">
      <w:start w:val="3"/>
      <w:numFmt w:val="decimal"/>
      <w:lvlText w:val="%1.%2."/>
      <w:lvlJc w:val="left"/>
      <w:pPr>
        <w:ind w:left="720" w:hanging="720"/>
      </w:pPr>
      <w:rPr>
        <w:rFonts w:hint="default"/>
        <w:b w:val="0"/>
        <w:sz w:val="22"/>
      </w:rPr>
    </w:lvl>
    <w:lvl w:ilvl="2">
      <w:start w:val="1"/>
      <w:numFmt w:val="decimal"/>
      <w:lvlText w:val="%1.%2.%3."/>
      <w:lvlJc w:val="left"/>
      <w:pPr>
        <w:ind w:left="720" w:hanging="720"/>
      </w:pPr>
      <w:rPr>
        <w:rFonts w:hint="default"/>
        <w:b w:val="0"/>
        <w:sz w:val="22"/>
      </w:rPr>
    </w:lvl>
    <w:lvl w:ilvl="3">
      <w:start w:val="1"/>
      <w:numFmt w:val="decimal"/>
      <w:lvlText w:val="%1.%2.%3.%4."/>
      <w:lvlJc w:val="left"/>
      <w:pPr>
        <w:ind w:left="1080" w:hanging="108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800" w:hanging="1800"/>
      </w:pPr>
      <w:rPr>
        <w:rFonts w:hint="default"/>
        <w:b w:val="0"/>
        <w:sz w:val="22"/>
      </w:rPr>
    </w:lvl>
    <w:lvl w:ilvl="8">
      <w:start w:val="1"/>
      <w:numFmt w:val="decimal"/>
      <w:lvlText w:val="%1.%2.%3.%4.%5.%6.%7.%8.%9."/>
      <w:lvlJc w:val="left"/>
      <w:pPr>
        <w:ind w:left="1800" w:hanging="1800"/>
      </w:pPr>
      <w:rPr>
        <w:rFonts w:hint="default"/>
        <w:b w:val="0"/>
        <w:sz w:val="22"/>
      </w:rPr>
    </w:lvl>
  </w:abstractNum>
  <w:abstractNum w:abstractNumId="10" w15:restartNumberingAfterBreak="0">
    <w:nsid w:val="0CDC7ED5"/>
    <w:multiLevelType w:val="hybridMultilevel"/>
    <w:tmpl w:val="F7DEB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ECE233E"/>
    <w:multiLevelType w:val="hybridMultilevel"/>
    <w:tmpl w:val="7F80F708"/>
    <w:lvl w:ilvl="0" w:tplc="DEB8B8EA">
      <w:start w:val="1"/>
      <w:numFmt w:val="decimal"/>
      <w:lvlText w:val="%1."/>
      <w:lvlJc w:val="left"/>
      <w:pPr>
        <w:ind w:left="1" w:hanging="480"/>
      </w:pPr>
      <w:rPr>
        <w:rFonts w:hint="default"/>
      </w:rPr>
    </w:lvl>
    <w:lvl w:ilvl="1" w:tplc="04090019" w:tentative="1">
      <w:start w:val="1"/>
      <w:numFmt w:val="lowerLetter"/>
      <w:lvlText w:val="%2."/>
      <w:lvlJc w:val="left"/>
      <w:pPr>
        <w:ind w:left="601" w:hanging="360"/>
      </w:pPr>
    </w:lvl>
    <w:lvl w:ilvl="2" w:tplc="0409001B" w:tentative="1">
      <w:start w:val="1"/>
      <w:numFmt w:val="lowerRoman"/>
      <w:lvlText w:val="%3."/>
      <w:lvlJc w:val="right"/>
      <w:pPr>
        <w:ind w:left="1321" w:hanging="180"/>
      </w:pPr>
    </w:lvl>
    <w:lvl w:ilvl="3" w:tplc="0409000F" w:tentative="1">
      <w:start w:val="1"/>
      <w:numFmt w:val="decimal"/>
      <w:lvlText w:val="%4."/>
      <w:lvlJc w:val="left"/>
      <w:pPr>
        <w:ind w:left="2041" w:hanging="360"/>
      </w:pPr>
    </w:lvl>
    <w:lvl w:ilvl="4" w:tplc="04090019" w:tentative="1">
      <w:start w:val="1"/>
      <w:numFmt w:val="lowerLetter"/>
      <w:lvlText w:val="%5."/>
      <w:lvlJc w:val="left"/>
      <w:pPr>
        <w:ind w:left="2761" w:hanging="360"/>
      </w:pPr>
    </w:lvl>
    <w:lvl w:ilvl="5" w:tplc="0409001B" w:tentative="1">
      <w:start w:val="1"/>
      <w:numFmt w:val="lowerRoman"/>
      <w:lvlText w:val="%6."/>
      <w:lvlJc w:val="right"/>
      <w:pPr>
        <w:ind w:left="3481" w:hanging="180"/>
      </w:pPr>
    </w:lvl>
    <w:lvl w:ilvl="6" w:tplc="0409000F" w:tentative="1">
      <w:start w:val="1"/>
      <w:numFmt w:val="decimal"/>
      <w:lvlText w:val="%7."/>
      <w:lvlJc w:val="left"/>
      <w:pPr>
        <w:ind w:left="4201" w:hanging="360"/>
      </w:pPr>
    </w:lvl>
    <w:lvl w:ilvl="7" w:tplc="04090019" w:tentative="1">
      <w:start w:val="1"/>
      <w:numFmt w:val="lowerLetter"/>
      <w:lvlText w:val="%8."/>
      <w:lvlJc w:val="left"/>
      <w:pPr>
        <w:ind w:left="4921" w:hanging="360"/>
      </w:pPr>
    </w:lvl>
    <w:lvl w:ilvl="8" w:tplc="0409001B" w:tentative="1">
      <w:start w:val="1"/>
      <w:numFmt w:val="lowerRoman"/>
      <w:lvlText w:val="%9."/>
      <w:lvlJc w:val="right"/>
      <w:pPr>
        <w:ind w:left="5641" w:hanging="180"/>
      </w:pPr>
    </w:lvl>
  </w:abstractNum>
  <w:abstractNum w:abstractNumId="12" w15:restartNumberingAfterBreak="0">
    <w:nsid w:val="0F0F597C"/>
    <w:multiLevelType w:val="hybridMultilevel"/>
    <w:tmpl w:val="81E01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107FD2"/>
    <w:multiLevelType w:val="hybridMultilevel"/>
    <w:tmpl w:val="89DC23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7E6C74"/>
    <w:multiLevelType w:val="hybridMultilevel"/>
    <w:tmpl w:val="DB04B4DA"/>
    <w:lvl w:ilvl="0" w:tplc="5F4C6EAA">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0DB533B"/>
    <w:multiLevelType w:val="hybridMultilevel"/>
    <w:tmpl w:val="432A0E78"/>
    <w:lvl w:ilvl="0" w:tplc="48B60118">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50C23B2"/>
    <w:multiLevelType w:val="multilevel"/>
    <w:tmpl w:val="1D78D3EE"/>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b/>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9104333"/>
    <w:multiLevelType w:val="hybridMultilevel"/>
    <w:tmpl w:val="51188DB4"/>
    <w:lvl w:ilvl="0" w:tplc="FFFFFFFF">
      <w:start w:val="1"/>
      <w:numFmt w:val="bullet"/>
      <w:lvlText w:val=""/>
      <w:lvlJc w:val="left"/>
      <w:pPr>
        <w:ind w:left="720" w:hanging="360"/>
      </w:pPr>
      <w:rPr>
        <w:rFonts w:ascii="Symbol" w:hAnsi="Symbol" w:hint="default"/>
      </w:rPr>
    </w:lvl>
    <w:lvl w:ilvl="1" w:tplc="7834FC7A">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9D81BD8"/>
    <w:multiLevelType w:val="hybridMultilevel"/>
    <w:tmpl w:val="B4E41FF0"/>
    <w:lvl w:ilvl="0" w:tplc="28A24DB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53CB9"/>
    <w:multiLevelType w:val="hybridMultilevel"/>
    <w:tmpl w:val="6C38F8DE"/>
    <w:lvl w:ilvl="0" w:tplc="0409000F">
      <w:start w:val="1"/>
      <w:numFmt w:val="decimal"/>
      <w:lvlText w:val="%1."/>
      <w:lvlJc w:val="left"/>
      <w:pPr>
        <w:ind w:left="241" w:hanging="360"/>
      </w:pPr>
    </w:lvl>
    <w:lvl w:ilvl="1" w:tplc="04090019" w:tentative="1">
      <w:start w:val="1"/>
      <w:numFmt w:val="lowerLetter"/>
      <w:lvlText w:val="%2."/>
      <w:lvlJc w:val="left"/>
      <w:pPr>
        <w:ind w:left="961" w:hanging="360"/>
      </w:pPr>
    </w:lvl>
    <w:lvl w:ilvl="2" w:tplc="0409001B" w:tentative="1">
      <w:start w:val="1"/>
      <w:numFmt w:val="lowerRoman"/>
      <w:lvlText w:val="%3."/>
      <w:lvlJc w:val="right"/>
      <w:pPr>
        <w:ind w:left="1681" w:hanging="180"/>
      </w:pPr>
    </w:lvl>
    <w:lvl w:ilvl="3" w:tplc="0409000F" w:tentative="1">
      <w:start w:val="1"/>
      <w:numFmt w:val="decimal"/>
      <w:lvlText w:val="%4."/>
      <w:lvlJc w:val="left"/>
      <w:pPr>
        <w:ind w:left="2401" w:hanging="360"/>
      </w:pPr>
    </w:lvl>
    <w:lvl w:ilvl="4" w:tplc="04090019" w:tentative="1">
      <w:start w:val="1"/>
      <w:numFmt w:val="lowerLetter"/>
      <w:lvlText w:val="%5."/>
      <w:lvlJc w:val="left"/>
      <w:pPr>
        <w:ind w:left="3121" w:hanging="360"/>
      </w:pPr>
    </w:lvl>
    <w:lvl w:ilvl="5" w:tplc="0409001B" w:tentative="1">
      <w:start w:val="1"/>
      <w:numFmt w:val="lowerRoman"/>
      <w:lvlText w:val="%6."/>
      <w:lvlJc w:val="right"/>
      <w:pPr>
        <w:ind w:left="3841" w:hanging="180"/>
      </w:pPr>
    </w:lvl>
    <w:lvl w:ilvl="6" w:tplc="0409000F" w:tentative="1">
      <w:start w:val="1"/>
      <w:numFmt w:val="decimal"/>
      <w:lvlText w:val="%7."/>
      <w:lvlJc w:val="left"/>
      <w:pPr>
        <w:ind w:left="4561" w:hanging="360"/>
      </w:pPr>
    </w:lvl>
    <w:lvl w:ilvl="7" w:tplc="04090019" w:tentative="1">
      <w:start w:val="1"/>
      <w:numFmt w:val="lowerLetter"/>
      <w:lvlText w:val="%8."/>
      <w:lvlJc w:val="left"/>
      <w:pPr>
        <w:ind w:left="5281" w:hanging="360"/>
      </w:pPr>
    </w:lvl>
    <w:lvl w:ilvl="8" w:tplc="0409001B" w:tentative="1">
      <w:start w:val="1"/>
      <w:numFmt w:val="lowerRoman"/>
      <w:lvlText w:val="%9."/>
      <w:lvlJc w:val="right"/>
      <w:pPr>
        <w:ind w:left="6001" w:hanging="180"/>
      </w:pPr>
    </w:lvl>
  </w:abstractNum>
  <w:abstractNum w:abstractNumId="20" w15:restartNumberingAfterBreak="0">
    <w:nsid w:val="1B8212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BE60913"/>
    <w:multiLevelType w:val="hybridMultilevel"/>
    <w:tmpl w:val="8586C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7038E6"/>
    <w:multiLevelType w:val="hybridMultilevel"/>
    <w:tmpl w:val="FF1A1D20"/>
    <w:lvl w:ilvl="0" w:tplc="9F400B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4F77F9"/>
    <w:multiLevelType w:val="hybridMultilevel"/>
    <w:tmpl w:val="DBEEDBEC"/>
    <w:lvl w:ilvl="0" w:tplc="9F400B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E36E71"/>
    <w:multiLevelType w:val="hybridMultilevel"/>
    <w:tmpl w:val="519EB594"/>
    <w:lvl w:ilvl="0" w:tplc="5F4C6EA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12C3EC4"/>
    <w:multiLevelType w:val="hybridMultilevel"/>
    <w:tmpl w:val="330E17AA"/>
    <w:lvl w:ilvl="0" w:tplc="4EAEBDA4">
      <w:start w:val="1"/>
      <w:numFmt w:val="decimal"/>
      <w:lvlText w:val="%1."/>
      <w:lvlJc w:val="left"/>
      <w:pPr>
        <w:ind w:left="818" w:hanging="360"/>
      </w:pPr>
      <w:rPr>
        <w:rFonts w:ascii="Times New Roman" w:eastAsia="Times New Roman" w:hAnsi="Times New Roman" w:cs="Times New Roman" w:hint="default"/>
        <w:b w:val="0"/>
        <w:bCs/>
        <w:color w:val="081C36"/>
        <w:w w:val="99"/>
        <w:sz w:val="26"/>
        <w:szCs w:val="26"/>
        <w:lang w:val="en-US" w:eastAsia="en-US" w:bidi="ar-SA"/>
      </w:rPr>
    </w:lvl>
    <w:lvl w:ilvl="1" w:tplc="FFFFFFFF">
      <w:numFmt w:val="bullet"/>
      <w:lvlText w:val="•"/>
      <w:lvlJc w:val="left"/>
      <w:pPr>
        <w:ind w:left="1453" w:hanging="360"/>
      </w:pPr>
      <w:rPr>
        <w:rFonts w:hint="default"/>
        <w:lang w:val="en-US" w:eastAsia="en-US" w:bidi="ar-SA"/>
      </w:rPr>
    </w:lvl>
    <w:lvl w:ilvl="2" w:tplc="FFFFFFFF">
      <w:numFmt w:val="bullet"/>
      <w:lvlText w:val="•"/>
      <w:lvlJc w:val="left"/>
      <w:pPr>
        <w:ind w:left="2086" w:hanging="360"/>
      </w:pPr>
      <w:rPr>
        <w:rFonts w:hint="default"/>
        <w:lang w:val="en-US" w:eastAsia="en-US" w:bidi="ar-SA"/>
      </w:rPr>
    </w:lvl>
    <w:lvl w:ilvl="3" w:tplc="FFFFFFFF">
      <w:numFmt w:val="bullet"/>
      <w:lvlText w:val="•"/>
      <w:lvlJc w:val="left"/>
      <w:pPr>
        <w:ind w:left="2719" w:hanging="360"/>
      </w:pPr>
      <w:rPr>
        <w:rFonts w:hint="default"/>
        <w:lang w:val="en-US" w:eastAsia="en-US" w:bidi="ar-SA"/>
      </w:rPr>
    </w:lvl>
    <w:lvl w:ilvl="4" w:tplc="FFFFFFFF">
      <w:numFmt w:val="bullet"/>
      <w:lvlText w:val="•"/>
      <w:lvlJc w:val="left"/>
      <w:pPr>
        <w:ind w:left="3352" w:hanging="360"/>
      </w:pPr>
      <w:rPr>
        <w:rFonts w:hint="default"/>
        <w:lang w:val="en-US" w:eastAsia="en-US" w:bidi="ar-SA"/>
      </w:rPr>
    </w:lvl>
    <w:lvl w:ilvl="5" w:tplc="FFFFFFFF">
      <w:numFmt w:val="bullet"/>
      <w:lvlText w:val="•"/>
      <w:lvlJc w:val="left"/>
      <w:pPr>
        <w:ind w:left="3985" w:hanging="360"/>
      </w:pPr>
      <w:rPr>
        <w:rFonts w:hint="default"/>
        <w:lang w:val="en-US" w:eastAsia="en-US" w:bidi="ar-SA"/>
      </w:rPr>
    </w:lvl>
    <w:lvl w:ilvl="6" w:tplc="FFFFFFFF">
      <w:numFmt w:val="bullet"/>
      <w:lvlText w:val="•"/>
      <w:lvlJc w:val="left"/>
      <w:pPr>
        <w:ind w:left="4618" w:hanging="360"/>
      </w:pPr>
      <w:rPr>
        <w:rFonts w:hint="default"/>
        <w:lang w:val="en-US" w:eastAsia="en-US" w:bidi="ar-SA"/>
      </w:rPr>
    </w:lvl>
    <w:lvl w:ilvl="7" w:tplc="FFFFFFFF">
      <w:numFmt w:val="bullet"/>
      <w:lvlText w:val="•"/>
      <w:lvlJc w:val="left"/>
      <w:pPr>
        <w:ind w:left="5251" w:hanging="360"/>
      </w:pPr>
      <w:rPr>
        <w:rFonts w:hint="default"/>
        <w:lang w:val="en-US" w:eastAsia="en-US" w:bidi="ar-SA"/>
      </w:rPr>
    </w:lvl>
    <w:lvl w:ilvl="8" w:tplc="FFFFFFFF">
      <w:numFmt w:val="bullet"/>
      <w:lvlText w:val="•"/>
      <w:lvlJc w:val="left"/>
      <w:pPr>
        <w:ind w:left="5884" w:hanging="360"/>
      </w:pPr>
      <w:rPr>
        <w:rFonts w:hint="default"/>
        <w:lang w:val="en-US" w:eastAsia="en-US" w:bidi="ar-SA"/>
      </w:rPr>
    </w:lvl>
  </w:abstractNum>
  <w:abstractNum w:abstractNumId="26" w15:restartNumberingAfterBreak="0">
    <w:nsid w:val="24074C73"/>
    <w:multiLevelType w:val="hybridMultilevel"/>
    <w:tmpl w:val="4AEA5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1F01B2"/>
    <w:multiLevelType w:val="hybridMultilevel"/>
    <w:tmpl w:val="96BC4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3D3004"/>
    <w:multiLevelType w:val="hybridMultilevel"/>
    <w:tmpl w:val="4A1CA59C"/>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75112D7"/>
    <w:multiLevelType w:val="hybridMultilevel"/>
    <w:tmpl w:val="E376CAE4"/>
    <w:lvl w:ilvl="0" w:tplc="19B815E4">
      <w:start w:val="1"/>
      <w:numFmt w:val="decimal"/>
      <w:lvlText w:val="%1."/>
      <w:lvlJc w:val="left"/>
      <w:pPr>
        <w:ind w:left="720" w:hanging="360"/>
      </w:pPr>
      <w:rPr>
        <w:rFonts w:ascii="Times New Roman" w:eastAsiaTheme="minorHAnsi" w:hAnsi="Times New Roman" w:cs="Times New Roman"/>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7A35409"/>
    <w:multiLevelType w:val="hybridMultilevel"/>
    <w:tmpl w:val="09FEAB8C"/>
    <w:lvl w:ilvl="0" w:tplc="5F4C6EA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7AA6866"/>
    <w:multiLevelType w:val="hybridMultilevel"/>
    <w:tmpl w:val="B18CCD6C"/>
    <w:lvl w:ilvl="0" w:tplc="0409000F">
      <w:start w:val="1"/>
      <w:numFmt w:val="decimal"/>
      <w:lvlText w:val="%1."/>
      <w:lvlJc w:val="left"/>
      <w:pPr>
        <w:ind w:left="241" w:hanging="360"/>
      </w:pPr>
    </w:lvl>
    <w:lvl w:ilvl="1" w:tplc="04090019" w:tentative="1">
      <w:start w:val="1"/>
      <w:numFmt w:val="lowerLetter"/>
      <w:lvlText w:val="%2."/>
      <w:lvlJc w:val="left"/>
      <w:pPr>
        <w:ind w:left="961" w:hanging="360"/>
      </w:pPr>
    </w:lvl>
    <w:lvl w:ilvl="2" w:tplc="0409001B" w:tentative="1">
      <w:start w:val="1"/>
      <w:numFmt w:val="lowerRoman"/>
      <w:lvlText w:val="%3."/>
      <w:lvlJc w:val="right"/>
      <w:pPr>
        <w:ind w:left="1681" w:hanging="180"/>
      </w:pPr>
    </w:lvl>
    <w:lvl w:ilvl="3" w:tplc="0409000F" w:tentative="1">
      <w:start w:val="1"/>
      <w:numFmt w:val="decimal"/>
      <w:lvlText w:val="%4."/>
      <w:lvlJc w:val="left"/>
      <w:pPr>
        <w:ind w:left="2401" w:hanging="360"/>
      </w:pPr>
    </w:lvl>
    <w:lvl w:ilvl="4" w:tplc="04090019" w:tentative="1">
      <w:start w:val="1"/>
      <w:numFmt w:val="lowerLetter"/>
      <w:lvlText w:val="%5."/>
      <w:lvlJc w:val="left"/>
      <w:pPr>
        <w:ind w:left="3121" w:hanging="360"/>
      </w:pPr>
    </w:lvl>
    <w:lvl w:ilvl="5" w:tplc="0409001B" w:tentative="1">
      <w:start w:val="1"/>
      <w:numFmt w:val="lowerRoman"/>
      <w:lvlText w:val="%6."/>
      <w:lvlJc w:val="right"/>
      <w:pPr>
        <w:ind w:left="3841" w:hanging="180"/>
      </w:pPr>
    </w:lvl>
    <w:lvl w:ilvl="6" w:tplc="0409000F" w:tentative="1">
      <w:start w:val="1"/>
      <w:numFmt w:val="decimal"/>
      <w:lvlText w:val="%7."/>
      <w:lvlJc w:val="left"/>
      <w:pPr>
        <w:ind w:left="4561" w:hanging="360"/>
      </w:pPr>
    </w:lvl>
    <w:lvl w:ilvl="7" w:tplc="04090019" w:tentative="1">
      <w:start w:val="1"/>
      <w:numFmt w:val="lowerLetter"/>
      <w:lvlText w:val="%8."/>
      <w:lvlJc w:val="left"/>
      <w:pPr>
        <w:ind w:left="5281" w:hanging="360"/>
      </w:pPr>
    </w:lvl>
    <w:lvl w:ilvl="8" w:tplc="0409001B" w:tentative="1">
      <w:start w:val="1"/>
      <w:numFmt w:val="lowerRoman"/>
      <w:lvlText w:val="%9."/>
      <w:lvlJc w:val="right"/>
      <w:pPr>
        <w:ind w:left="6001" w:hanging="180"/>
      </w:pPr>
    </w:lvl>
  </w:abstractNum>
  <w:abstractNum w:abstractNumId="32" w15:restartNumberingAfterBreak="0">
    <w:nsid w:val="27AC2584"/>
    <w:multiLevelType w:val="hybridMultilevel"/>
    <w:tmpl w:val="DDC0C106"/>
    <w:lvl w:ilvl="0" w:tplc="9F400B1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1D69E8"/>
    <w:multiLevelType w:val="hybridMultilevel"/>
    <w:tmpl w:val="5AE0ACE4"/>
    <w:lvl w:ilvl="0" w:tplc="DEB8B8EA">
      <w:start w:val="1"/>
      <w:numFmt w:val="decimal"/>
      <w:lvlText w:val="%1."/>
      <w:lvlJc w:val="left"/>
      <w:pPr>
        <w:ind w:left="1" w:hanging="480"/>
      </w:pPr>
      <w:rPr>
        <w:rFonts w:hint="default"/>
      </w:rPr>
    </w:lvl>
    <w:lvl w:ilvl="1" w:tplc="04090019" w:tentative="1">
      <w:start w:val="1"/>
      <w:numFmt w:val="lowerLetter"/>
      <w:lvlText w:val="%2."/>
      <w:lvlJc w:val="left"/>
      <w:pPr>
        <w:ind w:left="601" w:hanging="360"/>
      </w:pPr>
    </w:lvl>
    <w:lvl w:ilvl="2" w:tplc="0409001B" w:tentative="1">
      <w:start w:val="1"/>
      <w:numFmt w:val="lowerRoman"/>
      <w:lvlText w:val="%3."/>
      <w:lvlJc w:val="right"/>
      <w:pPr>
        <w:ind w:left="1321" w:hanging="180"/>
      </w:pPr>
    </w:lvl>
    <w:lvl w:ilvl="3" w:tplc="0409000F" w:tentative="1">
      <w:start w:val="1"/>
      <w:numFmt w:val="decimal"/>
      <w:lvlText w:val="%4."/>
      <w:lvlJc w:val="left"/>
      <w:pPr>
        <w:ind w:left="2041" w:hanging="360"/>
      </w:pPr>
    </w:lvl>
    <w:lvl w:ilvl="4" w:tplc="04090019" w:tentative="1">
      <w:start w:val="1"/>
      <w:numFmt w:val="lowerLetter"/>
      <w:lvlText w:val="%5."/>
      <w:lvlJc w:val="left"/>
      <w:pPr>
        <w:ind w:left="2761" w:hanging="360"/>
      </w:pPr>
    </w:lvl>
    <w:lvl w:ilvl="5" w:tplc="0409001B" w:tentative="1">
      <w:start w:val="1"/>
      <w:numFmt w:val="lowerRoman"/>
      <w:lvlText w:val="%6."/>
      <w:lvlJc w:val="right"/>
      <w:pPr>
        <w:ind w:left="3481" w:hanging="180"/>
      </w:pPr>
    </w:lvl>
    <w:lvl w:ilvl="6" w:tplc="0409000F" w:tentative="1">
      <w:start w:val="1"/>
      <w:numFmt w:val="decimal"/>
      <w:lvlText w:val="%7."/>
      <w:lvlJc w:val="left"/>
      <w:pPr>
        <w:ind w:left="4201" w:hanging="360"/>
      </w:pPr>
    </w:lvl>
    <w:lvl w:ilvl="7" w:tplc="04090019" w:tentative="1">
      <w:start w:val="1"/>
      <w:numFmt w:val="lowerLetter"/>
      <w:lvlText w:val="%8."/>
      <w:lvlJc w:val="left"/>
      <w:pPr>
        <w:ind w:left="4921" w:hanging="360"/>
      </w:pPr>
    </w:lvl>
    <w:lvl w:ilvl="8" w:tplc="0409001B" w:tentative="1">
      <w:start w:val="1"/>
      <w:numFmt w:val="lowerRoman"/>
      <w:lvlText w:val="%9."/>
      <w:lvlJc w:val="right"/>
      <w:pPr>
        <w:ind w:left="5641" w:hanging="180"/>
      </w:pPr>
    </w:lvl>
  </w:abstractNum>
  <w:abstractNum w:abstractNumId="34" w15:restartNumberingAfterBreak="0">
    <w:nsid w:val="2A7C18C0"/>
    <w:multiLevelType w:val="hybridMultilevel"/>
    <w:tmpl w:val="59E29488"/>
    <w:lvl w:ilvl="0" w:tplc="7834FC7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BB909B8"/>
    <w:multiLevelType w:val="hybridMultilevel"/>
    <w:tmpl w:val="61B8665E"/>
    <w:lvl w:ilvl="0" w:tplc="E4728DE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2CAC791E"/>
    <w:multiLevelType w:val="hybridMultilevel"/>
    <w:tmpl w:val="ABF8BBB8"/>
    <w:lvl w:ilvl="0" w:tplc="0409000F">
      <w:start w:val="1"/>
      <w:numFmt w:val="decimal"/>
      <w:lvlText w:val="%1."/>
      <w:lvlJc w:val="left"/>
      <w:pPr>
        <w:ind w:left="886" w:hanging="360"/>
      </w:pPr>
    </w:lvl>
    <w:lvl w:ilvl="1" w:tplc="04090019" w:tentative="1">
      <w:start w:val="1"/>
      <w:numFmt w:val="lowerLetter"/>
      <w:lvlText w:val="%2."/>
      <w:lvlJc w:val="left"/>
      <w:pPr>
        <w:ind w:left="1606" w:hanging="360"/>
      </w:pPr>
    </w:lvl>
    <w:lvl w:ilvl="2" w:tplc="0409001B" w:tentative="1">
      <w:start w:val="1"/>
      <w:numFmt w:val="lowerRoman"/>
      <w:lvlText w:val="%3."/>
      <w:lvlJc w:val="right"/>
      <w:pPr>
        <w:ind w:left="2326" w:hanging="180"/>
      </w:pPr>
    </w:lvl>
    <w:lvl w:ilvl="3" w:tplc="0409000F" w:tentative="1">
      <w:start w:val="1"/>
      <w:numFmt w:val="decimal"/>
      <w:lvlText w:val="%4."/>
      <w:lvlJc w:val="left"/>
      <w:pPr>
        <w:ind w:left="3046" w:hanging="360"/>
      </w:pPr>
    </w:lvl>
    <w:lvl w:ilvl="4" w:tplc="04090019" w:tentative="1">
      <w:start w:val="1"/>
      <w:numFmt w:val="lowerLetter"/>
      <w:lvlText w:val="%5."/>
      <w:lvlJc w:val="left"/>
      <w:pPr>
        <w:ind w:left="3766" w:hanging="360"/>
      </w:pPr>
    </w:lvl>
    <w:lvl w:ilvl="5" w:tplc="0409001B" w:tentative="1">
      <w:start w:val="1"/>
      <w:numFmt w:val="lowerRoman"/>
      <w:lvlText w:val="%6."/>
      <w:lvlJc w:val="right"/>
      <w:pPr>
        <w:ind w:left="4486" w:hanging="180"/>
      </w:pPr>
    </w:lvl>
    <w:lvl w:ilvl="6" w:tplc="0409000F" w:tentative="1">
      <w:start w:val="1"/>
      <w:numFmt w:val="decimal"/>
      <w:lvlText w:val="%7."/>
      <w:lvlJc w:val="left"/>
      <w:pPr>
        <w:ind w:left="5206" w:hanging="360"/>
      </w:pPr>
    </w:lvl>
    <w:lvl w:ilvl="7" w:tplc="04090019" w:tentative="1">
      <w:start w:val="1"/>
      <w:numFmt w:val="lowerLetter"/>
      <w:lvlText w:val="%8."/>
      <w:lvlJc w:val="left"/>
      <w:pPr>
        <w:ind w:left="5926" w:hanging="360"/>
      </w:pPr>
    </w:lvl>
    <w:lvl w:ilvl="8" w:tplc="0409001B" w:tentative="1">
      <w:start w:val="1"/>
      <w:numFmt w:val="lowerRoman"/>
      <w:lvlText w:val="%9."/>
      <w:lvlJc w:val="right"/>
      <w:pPr>
        <w:ind w:left="6646" w:hanging="180"/>
      </w:pPr>
    </w:lvl>
  </w:abstractNum>
  <w:abstractNum w:abstractNumId="37" w15:restartNumberingAfterBreak="0">
    <w:nsid w:val="2CE57C8E"/>
    <w:multiLevelType w:val="hybridMultilevel"/>
    <w:tmpl w:val="4D66CC52"/>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DA71D8D"/>
    <w:multiLevelType w:val="hybridMultilevel"/>
    <w:tmpl w:val="4882F244"/>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2E6D57A7"/>
    <w:multiLevelType w:val="hybridMultilevel"/>
    <w:tmpl w:val="1F8A403E"/>
    <w:lvl w:ilvl="0" w:tplc="608C6F4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382762"/>
    <w:multiLevelType w:val="hybridMultilevel"/>
    <w:tmpl w:val="347CF78A"/>
    <w:lvl w:ilvl="0" w:tplc="0409000F">
      <w:start w:val="1"/>
      <w:numFmt w:val="decimal"/>
      <w:lvlText w:val="%1."/>
      <w:lvlJc w:val="left"/>
      <w:pPr>
        <w:ind w:left="241" w:hanging="360"/>
      </w:pPr>
    </w:lvl>
    <w:lvl w:ilvl="1" w:tplc="04090019" w:tentative="1">
      <w:start w:val="1"/>
      <w:numFmt w:val="lowerLetter"/>
      <w:lvlText w:val="%2."/>
      <w:lvlJc w:val="left"/>
      <w:pPr>
        <w:ind w:left="961" w:hanging="360"/>
      </w:pPr>
    </w:lvl>
    <w:lvl w:ilvl="2" w:tplc="0409001B" w:tentative="1">
      <w:start w:val="1"/>
      <w:numFmt w:val="lowerRoman"/>
      <w:lvlText w:val="%3."/>
      <w:lvlJc w:val="right"/>
      <w:pPr>
        <w:ind w:left="1681" w:hanging="180"/>
      </w:pPr>
    </w:lvl>
    <w:lvl w:ilvl="3" w:tplc="0409000F" w:tentative="1">
      <w:start w:val="1"/>
      <w:numFmt w:val="decimal"/>
      <w:lvlText w:val="%4."/>
      <w:lvlJc w:val="left"/>
      <w:pPr>
        <w:ind w:left="2401" w:hanging="360"/>
      </w:pPr>
    </w:lvl>
    <w:lvl w:ilvl="4" w:tplc="04090019" w:tentative="1">
      <w:start w:val="1"/>
      <w:numFmt w:val="lowerLetter"/>
      <w:lvlText w:val="%5."/>
      <w:lvlJc w:val="left"/>
      <w:pPr>
        <w:ind w:left="3121" w:hanging="360"/>
      </w:pPr>
    </w:lvl>
    <w:lvl w:ilvl="5" w:tplc="0409001B" w:tentative="1">
      <w:start w:val="1"/>
      <w:numFmt w:val="lowerRoman"/>
      <w:lvlText w:val="%6."/>
      <w:lvlJc w:val="right"/>
      <w:pPr>
        <w:ind w:left="3841" w:hanging="180"/>
      </w:pPr>
    </w:lvl>
    <w:lvl w:ilvl="6" w:tplc="0409000F" w:tentative="1">
      <w:start w:val="1"/>
      <w:numFmt w:val="decimal"/>
      <w:lvlText w:val="%7."/>
      <w:lvlJc w:val="left"/>
      <w:pPr>
        <w:ind w:left="4561" w:hanging="360"/>
      </w:pPr>
    </w:lvl>
    <w:lvl w:ilvl="7" w:tplc="04090019" w:tentative="1">
      <w:start w:val="1"/>
      <w:numFmt w:val="lowerLetter"/>
      <w:lvlText w:val="%8."/>
      <w:lvlJc w:val="left"/>
      <w:pPr>
        <w:ind w:left="5281" w:hanging="360"/>
      </w:pPr>
    </w:lvl>
    <w:lvl w:ilvl="8" w:tplc="0409001B" w:tentative="1">
      <w:start w:val="1"/>
      <w:numFmt w:val="lowerRoman"/>
      <w:lvlText w:val="%9."/>
      <w:lvlJc w:val="right"/>
      <w:pPr>
        <w:ind w:left="6001" w:hanging="180"/>
      </w:pPr>
    </w:lvl>
  </w:abstractNum>
  <w:abstractNum w:abstractNumId="41" w15:restartNumberingAfterBreak="0">
    <w:nsid w:val="2F5049AD"/>
    <w:multiLevelType w:val="hybridMultilevel"/>
    <w:tmpl w:val="97088824"/>
    <w:lvl w:ilvl="0" w:tplc="0D94265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3051536"/>
    <w:multiLevelType w:val="hybridMultilevel"/>
    <w:tmpl w:val="A3A2F2BC"/>
    <w:lvl w:ilvl="0" w:tplc="D8BAFF68">
      <w:start w:val="1"/>
      <w:numFmt w:val="decimal"/>
      <w:lvlText w:val="%1."/>
      <w:lvlJc w:val="left"/>
      <w:pPr>
        <w:ind w:left="818" w:hanging="360"/>
      </w:pPr>
      <w:rPr>
        <w:rFonts w:ascii="Times New Roman" w:eastAsia="Times New Roman" w:hAnsi="Times New Roman" w:cs="Times New Roman" w:hint="default"/>
        <w:b w:val="0"/>
        <w:bCs/>
        <w:color w:val="081C36"/>
        <w:w w:val="99"/>
        <w:sz w:val="26"/>
        <w:szCs w:val="26"/>
        <w:lang w:val="en-US" w:eastAsia="en-US" w:bidi="ar-SA"/>
      </w:rPr>
    </w:lvl>
    <w:lvl w:ilvl="1" w:tplc="FFFFFFFF">
      <w:numFmt w:val="bullet"/>
      <w:lvlText w:val="•"/>
      <w:lvlJc w:val="left"/>
      <w:pPr>
        <w:ind w:left="1453" w:hanging="360"/>
      </w:pPr>
      <w:rPr>
        <w:rFonts w:hint="default"/>
        <w:lang w:val="en-US" w:eastAsia="en-US" w:bidi="ar-SA"/>
      </w:rPr>
    </w:lvl>
    <w:lvl w:ilvl="2" w:tplc="FFFFFFFF">
      <w:numFmt w:val="bullet"/>
      <w:lvlText w:val="•"/>
      <w:lvlJc w:val="left"/>
      <w:pPr>
        <w:ind w:left="2086" w:hanging="360"/>
      </w:pPr>
      <w:rPr>
        <w:rFonts w:hint="default"/>
        <w:lang w:val="en-US" w:eastAsia="en-US" w:bidi="ar-SA"/>
      </w:rPr>
    </w:lvl>
    <w:lvl w:ilvl="3" w:tplc="FFFFFFFF">
      <w:numFmt w:val="bullet"/>
      <w:lvlText w:val="•"/>
      <w:lvlJc w:val="left"/>
      <w:pPr>
        <w:ind w:left="2719" w:hanging="360"/>
      </w:pPr>
      <w:rPr>
        <w:rFonts w:hint="default"/>
        <w:lang w:val="en-US" w:eastAsia="en-US" w:bidi="ar-SA"/>
      </w:rPr>
    </w:lvl>
    <w:lvl w:ilvl="4" w:tplc="FFFFFFFF">
      <w:numFmt w:val="bullet"/>
      <w:lvlText w:val="•"/>
      <w:lvlJc w:val="left"/>
      <w:pPr>
        <w:ind w:left="3352" w:hanging="360"/>
      </w:pPr>
      <w:rPr>
        <w:rFonts w:hint="default"/>
        <w:lang w:val="en-US" w:eastAsia="en-US" w:bidi="ar-SA"/>
      </w:rPr>
    </w:lvl>
    <w:lvl w:ilvl="5" w:tplc="FFFFFFFF">
      <w:numFmt w:val="bullet"/>
      <w:lvlText w:val="•"/>
      <w:lvlJc w:val="left"/>
      <w:pPr>
        <w:ind w:left="3985" w:hanging="360"/>
      </w:pPr>
      <w:rPr>
        <w:rFonts w:hint="default"/>
        <w:lang w:val="en-US" w:eastAsia="en-US" w:bidi="ar-SA"/>
      </w:rPr>
    </w:lvl>
    <w:lvl w:ilvl="6" w:tplc="FFFFFFFF">
      <w:numFmt w:val="bullet"/>
      <w:lvlText w:val="•"/>
      <w:lvlJc w:val="left"/>
      <w:pPr>
        <w:ind w:left="4618" w:hanging="360"/>
      </w:pPr>
      <w:rPr>
        <w:rFonts w:hint="default"/>
        <w:lang w:val="en-US" w:eastAsia="en-US" w:bidi="ar-SA"/>
      </w:rPr>
    </w:lvl>
    <w:lvl w:ilvl="7" w:tplc="FFFFFFFF">
      <w:numFmt w:val="bullet"/>
      <w:lvlText w:val="•"/>
      <w:lvlJc w:val="left"/>
      <w:pPr>
        <w:ind w:left="5251" w:hanging="360"/>
      </w:pPr>
      <w:rPr>
        <w:rFonts w:hint="default"/>
        <w:lang w:val="en-US" w:eastAsia="en-US" w:bidi="ar-SA"/>
      </w:rPr>
    </w:lvl>
    <w:lvl w:ilvl="8" w:tplc="FFFFFFFF">
      <w:numFmt w:val="bullet"/>
      <w:lvlText w:val="•"/>
      <w:lvlJc w:val="left"/>
      <w:pPr>
        <w:ind w:left="5884" w:hanging="360"/>
      </w:pPr>
      <w:rPr>
        <w:rFonts w:hint="default"/>
        <w:lang w:val="en-US" w:eastAsia="en-US" w:bidi="ar-SA"/>
      </w:rPr>
    </w:lvl>
  </w:abstractNum>
  <w:abstractNum w:abstractNumId="43" w15:restartNumberingAfterBreak="0">
    <w:nsid w:val="330E6F23"/>
    <w:multiLevelType w:val="hybridMultilevel"/>
    <w:tmpl w:val="CF8A7136"/>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53B5562"/>
    <w:multiLevelType w:val="hybridMultilevel"/>
    <w:tmpl w:val="52B422F2"/>
    <w:lvl w:ilvl="0" w:tplc="F6548366">
      <w:start w:val="5"/>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5" w15:restartNumberingAfterBreak="0">
    <w:nsid w:val="37296944"/>
    <w:multiLevelType w:val="hybridMultilevel"/>
    <w:tmpl w:val="4882F244"/>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91B08E2"/>
    <w:multiLevelType w:val="hybridMultilevel"/>
    <w:tmpl w:val="F5183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9A93930"/>
    <w:multiLevelType w:val="hybridMultilevel"/>
    <w:tmpl w:val="698EF27E"/>
    <w:lvl w:ilvl="0" w:tplc="DEB8B8EA">
      <w:start w:val="1"/>
      <w:numFmt w:val="decimal"/>
      <w:lvlText w:val="%1."/>
      <w:lvlJc w:val="left"/>
      <w:pPr>
        <w:ind w:left="-478" w:hanging="480"/>
      </w:pPr>
      <w:rPr>
        <w:rFonts w:hint="default"/>
      </w:rPr>
    </w:lvl>
    <w:lvl w:ilvl="1" w:tplc="04090019" w:tentative="1">
      <w:start w:val="1"/>
      <w:numFmt w:val="lowerLetter"/>
      <w:lvlText w:val="%2."/>
      <w:lvlJc w:val="left"/>
      <w:pPr>
        <w:ind w:left="961" w:hanging="360"/>
      </w:pPr>
    </w:lvl>
    <w:lvl w:ilvl="2" w:tplc="0409001B" w:tentative="1">
      <w:start w:val="1"/>
      <w:numFmt w:val="lowerRoman"/>
      <w:lvlText w:val="%3."/>
      <w:lvlJc w:val="right"/>
      <w:pPr>
        <w:ind w:left="1681" w:hanging="180"/>
      </w:pPr>
    </w:lvl>
    <w:lvl w:ilvl="3" w:tplc="0409000F" w:tentative="1">
      <w:start w:val="1"/>
      <w:numFmt w:val="decimal"/>
      <w:lvlText w:val="%4."/>
      <w:lvlJc w:val="left"/>
      <w:pPr>
        <w:ind w:left="2401" w:hanging="360"/>
      </w:pPr>
    </w:lvl>
    <w:lvl w:ilvl="4" w:tplc="04090019" w:tentative="1">
      <w:start w:val="1"/>
      <w:numFmt w:val="lowerLetter"/>
      <w:lvlText w:val="%5."/>
      <w:lvlJc w:val="left"/>
      <w:pPr>
        <w:ind w:left="3121" w:hanging="360"/>
      </w:pPr>
    </w:lvl>
    <w:lvl w:ilvl="5" w:tplc="0409001B" w:tentative="1">
      <w:start w:val="1"/>
      <w:numFmt w:val="lowerRoman"/>
      <w:lvlText w:val="%6."/>
      <w:lvlJc w:val="right"/>
      <w:pPr>
        <w:ind w:left="3841" w:hanging="180"/>
      </w:pPr>
    </w:lvl>
    <w:lvl w:ilvl="6" w:tplc="0409000F" w:tentative="1">
      <w:start w:val="1"/>
      <w:numFmt w:val="decimal"/>
      <w:lvlText w:val="%7."/>
      <w:lvlJc w:val="left"/>
      <w:pPr>
        <w:ind w:left="4561" w:hanging="360"/>
      </w:pPr>
    </w:lvl>
    <w:lvl w:ilvl="7" w:tplc="04090019" w:tentative="1">
      <w:start w:val="1"/>
      <w:numFmt w:val="lowerLetter"/>
      <w:lvlText w:val="%8."/>
      <w:lvlJc w:val="left"/>
      <w:pPr>
        <w:ind w:left="5281" w:hanging="360"/>
      </w:pPr>
    </w:lvl>
    <w:lvl w:ilvl="8" w:tplc="0409001B" w:tentative="1">
      <w:start w:val="1"/>
      <w:numFmt w:val="lowerRoman"/>
      <w:lvlText w:val="%9."/>
      <w:lvlJc w:val="right"/>
      <w:pPr>
        <w:ind w:left="6001" w:hanging="180"/>
      </w:pPr>
    </w:lvl>
  </w:abstractNum>
  <w:abstractNum w:abstractNumId="48" w15:restartNumberingAfterBreak="0">
    <w:nsid w:val="3AB977FA"/>
    <w:multiLevelType w:val="hybridMultilevel"/>
    <w:tmpl w:val="B30EBDFA"/>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3AF8069F"/>
    <w:multiLevelType w:val="hybridMultilevel"/>
    <w:tmpl w:val="3FAAAE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15:restartNumberingAfterBreak="0">
    <w:nsid w:val="3B950205"/>
    <w:multiLevelType w:val="hybridMultilevel"/>
    <w:tmpl w:val="B30EBDFA"/>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3BB12A64"/>
    <w:multiLevelType w:val="multilevel"/>
    <w:tmpl w:val="FF4CA896"/>
    <w:lvl w:ilvl="0">
      <w:start w:val="2"/>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3C37473A"/>
    <w:multiLevelType w:val="hybridMultilevel"/>
    <w:tmpl w:val="60A64C24"/>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C886944"/>
    <w:multiLevelType w:val="hybridMultilevel"/>
    <w:tmpl w:val="5010018A"/>
    <w:lvl w:ilvl="0" w:tplc="7834FC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887FBC"/>
    <w:multiLevelType w:val="hybridMultilevel"/>
    <w:tmpl w:val="21B231EC"/>
    <w:lvl w:ilvl="0" w:tplc="0409000F">
      <w:start w:val="1"/>
      <w:numFmt w:val="decimal"/>
      <w:lvlText w:val="%1."/>
      <w:lvlJc w:val="left"/>
      <w:pPr>
        <w:ind w:left="241" w:hanging="360"/>
      </w:pPr>
    </w:lvl>
    <w:lvl w:ilvl="1" w:tplc="04090019" w:tentative="1">
      <w:start w:val="1"/>
      <w:numFmt w:val="lowerLetter"/>
      <w:lvlText w:val="%2."/>
      <w:lvlJc w:val="left"/>
      <w:pPr>
        <w:ind w:left="961" w:hanging="360"/>
      </w:pPr>
    </w:lvl>
    <w:lvl w:ilvl="2" w:tplc="0409001B" w:tentative="1">
      <w:start w:val="1"/>
      <w:numFmt w:val="lowerRoman"/>
      <w:lvlText w:val="%3."/>
      <w:lvlJc w:val="right"/>
      <w:pPr>
        <w:ind w:left="1681" w:hanging="180"/>
      </w:pPr>
    </w:lvl>
    <w:lvl w:ilvl="3" w:tplc="0409000F" w:tentative="1">
      <w:start w:val="1"/>
      <w:numFmt w:val="decimal"/>
      <w:lvlText w:val="%4."/>
      <w:lvlJc w:val="left"/>
      <w:pPr>
        <w:ind w:left="2401" w:hanging="360"/>
      </w:pPr>
    </w:lvl>
    <w:lvl w:ilvl="4" w:tplc="04090019" w:tentative="1">
      <w:start w:val="1"/>
      <w:numFmt w:val="lowerLetter"/>
      <w:lvlText w:val="%5."/>
      <w:lvlJc w:val="left"/>
      <w:pPr>
        <w:ind w:left="3121" w:hanging="360"/>
      </w:pPr>
    </w:lvl>
    <w:lvl w:ilvl="5" w:tplc="0409001B" w:tentative="1">
      <w:start w:val="1"/>
      <w:numFmt w:val="lowerRoman"/>
      <w:lvlText w:val="%6."/>
      <w:lvlJc w:val="right"/>
      <w:pPr>
        <w:ind w:left="3841" w:hanging="180"/>
      </w:pPr>
    </w:lvl>
    <w:lvl w:ilvl="6" w:tplc="0409000F" w:tentative="1">
      <w:start w:val="1"/>
      <w:numFmt w:val="decimal"/>
      <w:lvlText w:val="%7."/>
      <w:lvlJc w:val="left"/>
      <w:pPr>
        <w:ind w:left="4561" w:hanging="360"/>
      </w:pPr>
    </w:lvl>
    <w:lvl w:ilvl="7" w:tplc="04090019" w:tentative="1">
      <w:start w:val="1"/>
      <w:numFmt w:val="lowerLetter"/>
      <w:lvlText w:val="%8."/>
      <w:lvlJc w:val="left"/>
      <w:pPr>
        <w:ind w:left="5281" w:hanging="360"/>
      </w:pPr>
    </w:lvl>
    <w:lvl w:ilvl="8" w:tplc="0409001B" w:tentative="1">
      <w:start w:val="1"/>
      <w:numFmt w:val="lowerRoman"/>
      <w:lvlText w:val="%9."/>
      <w:lvlJc w:val="right"/>
      <w:pPr>
        <w:ind w:left="6001" w:hanging="180"/>
      </w:pPr>
    </w:lvl>
  </w:abstractNum>
  <w:abstractNum w:abstractNumId="55" w15:restartNumberingAfterBreak="0">
    <w:nsid w:val="3D896BEE"/>
    <w:multiLevelType w:val="hybridMultilevel"/>
    <w:tmpl w:val="B6BE306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40146EF3"/>
    <w:multiLevelType w:val="hybridMultilevel"/>
    <w:tmpl w:val="4882F244"/>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40774F48"/>
    <w:multiLevelType w:val="hybridMultilevel"/>
    <w:tmpl w:val="72F47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75B2B"/>
    <w:multiLevelType w:val="hybridMultilevel"/>
    <w:tmpl w:val="B6BE30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30C5D85"/>
    <w:multiLevelType w:val="hybridMultilevel"/>
    <w:tmpl w:val="0EE6C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3600CFD"/>
    <w:multiLevelType w:val="hybridMultilevel"/>
    <w:tmpl w:val="005C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3ED0F08"/>
    <w:multiLevelType w:val="hybridMultilevel"/>
    <w:tmpl w:val="9E5A8404"/>
    <w:lvl w:ilvl="0" w:tplc="025A9456">
      <w:start w:val="1"/>
      <w:numFmt w:val="decimal"/>
      <w:lvlText w:val="%1."/>
      <w:lvlJc w:val="left"/>
      <w:pPr>
        <w:ind w:left="893" w:hanging="360"/>
      </w:pPr>
      <w:rPr>
        <w:rFonts w:hint="default"/>
        <w:b w:val="0"/>
        <w:bCs/>
      </w:rPr>
    </w:lvl>
    <w:lvl w:ilvl="1" w:tplc="04090019" w:tentative="1">
      <w:start w:val="1"/>
      <w:numFmt w:val="lowerLetter"/>
      <w:lvlText w:val="%2."/>
      <w:lvlJc w:val="left"/>
      <w:pPr>
        <w:ind w:left="1613" w:hanging="360"/>
      </w:pPr>
    </w:lvl>
    <w:lvl w:ilvl="2" w:tplc="0409001B" w:tentative="1">
      <w:start w:val="1"/>
      <w:numFmt w:val="lowerRoman"/>
      <w:lvlText w:val="%3."/>
      <w:lvlJc w:val="right"/>
      <w:pPr>
        <w:ind w:left="2333" w:hanging="180"/>
      </w:pPr>
    </w:lvl>
    <w:lvl w:ilvl="3" w:tplc="0409000F" w:tentative="1">
      <w:start w:val="1"/>
      <w:numFmt w:val="decimal"/>
      <w:lvlText w:val="%4."/>
      <w:lvlJc w:val="left"/>
      <w:pPr>
        <w:ind w:left="3053" w:hanging="360"/>
      </w:pPr>
    </w:lvl>
    <w:lvl w:ilvl="4" w:tplc="04090019" w:tentative="1">
      <w:start w:val="1"/>
      <w:numFmt w:val="lowerLetter"/>
      <w:lvlText w:val="%5."/>
      <w:lvlJc w:val="left"/>
      <w:pPr>
        <w:ind w:left="3773" w:hanging="360"/>
      </w:pPr>
    </w:lvl>
    <w:lvl w:ilvl="5" w:tplc="0409001B" w:tentative="1">
      <w:start w:val="1"/>
      <w:numFmt w:val="lowerRoman"/>
      <w:lvlText w:val="%6."/>
      <w:lvlJc w:val="right"/>
      <w:pPr>
        <w:ind w:left="4493" w:hanging="180"/>
      </w:pPr>
    </w:lvl>
    <w:lvl w:ilvl="6" w:tplc="0409000F" w:tentative="1">
      <w:start w:val="1"/>
      <w:numFmt w:val="decimal"/>
      <w:lvlText w:val="%7."/>
      <w:lvlJc w:val="left"/>
      <w:pPr>
        <w:ind w:left="5213" w:hanging="360"/>
      </w:pPr>
    </w:lvl>
    <w:lvl w:ilvl="7" w:tplc="04090019" w:tentative="1">
      <w:start w:val="1"/>
      <w:numFmt w:val="lowerLetter"/>
      <w:lvlText w:val="%8."/>
      <w:lvlJc w:val="left"/>
      <w:pPr>
        <w:ind w:left="5933" w:hanging="360"/>
      </w:pPr>
    </w:lvl>
    <w:lvl w:ilvl="8" w:tplc="0409001B" w:tentative="1">
      <w:start w:val="1"/>
      <w:numFmt w:val="lowerRoman"/>
      <w:lvlText w:val="%9."/>
      <w:lvlJc w:val="right"/>
      <w:pPr>
        <w:ind w:left="6653" w:hanging="180"/>
      </w:pPr>
    </w:lvl>
  </w:abstractNum>
  <w:abstractNum w:abstractNumId="62" w15:restartNumberingAfterBreak="0">
    <w:nsid w:val="43FA7FF9"/>
    <w:multiLevelType w:val="hybridMultilevel"/>
    <w:tmpl w:val="4882F244"/>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45114D49"/>
    <w:multiLevelType w:val="hybridMultilevel"/>
    <w:tmpl w:val="62466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45603C1C"/>
    <w:multiLevelType w:val="hybridMultilevel"/>
    <w:tmpl w:val="37645A96"/>
    <w:lvl w:ilvl="0" w:tplc="FFFFFFFF">
      <w:start w:val="1"/>
      <w:numFmt w:val="bullet"/>
      <w:lvlText w:val=""/>
      <w:lvlJc w:val="left"/>
      <w:pPr>
        <w:ind w:left="720" w:hanging="360"/>
      </w:pPr>
      <w:rPr>
        <w:rFonts w:ascii="Symbol" w:hAnsi="Symbol" w:hint="default"/>
      </w:rPr>
    </w:lvl>
    <w:lvl w:ilvl="1" w:tplc="28A24DBC">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6B1297C"/>
    <w:multiLevelType w:val="hybridMultilevel"/>
    <w:tmpl w:val="4536A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E869B2"/>
    <w:multiLevelType w:val="hybridMultilevel"/>
    <w:tmpl w:val="92F08DD6"/>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48B16A87"/>
    <w:multiLevelType w:val="hybridMultilevel"/>
    <w:tmpl w:val="78860F1E"/>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93069F0"/>
    <w:multiLevelType w:val="hybridMultilevel"/>
    <w:tmpl w:val="1F28B97E"/>
    <w:lvl w:ilvl="0" w:tplc="C8A061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B082792"/>
    <w:multiLevelType w:val="hybridMultilevel"/>
    <w:tmpl w:val="A374117C"/>
    <w:lvl w:ilvl="0" w:tplc="9F400B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BEB2EDB"/>
    <w:multiLevelType w:val="hybridMultilevel"/>
    <w:tmpl w:val="B30EBDF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4D796246"/>
    <w:multiLevelType w:val="hybridMultilevel"/>
    <w:tmpl w:val="3AD0C458"/>
    <w:lvl w:ilvl="0" w:tplc="C0B464F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E363295"/>
    <w:multiLevelType w:val="hybridMultilevel"/>
    <w:tmpl w:val="A746D49E"/>
    <w:lvl w:ilvl="0" w:tplc="04090001">
      <w:start w:val="1"/>
      <w:numFmt w:val="bullet"/>
      <w:lvlText w:val=""/>
      <w:lvlJc w:val="left"/>
      <w:pPr>
        <w:ind w:left="720" w:hanging="360"/>
      </w:pPr>
      <w:rPr>
        <w:rFonts w:ascii="Symbol" w:hAnsi="Symbol" w:hint="default"/>
        <w:b/>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4F0B0C73"/>
    <w:multiLevelType w:val="hybridMultilevel"/>
    <w:tmpl w:val="9800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4F3906EF"/>
    <w:multiLevelType w:val="hybridMultilevel"/>
    <w:tmpl w:val="9E4C5216"/>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4F7A3F43"/>
    <w:multiLevelType w:val="hybridMultilevel"/>
    <w:tmpl w:val="53BA6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FB35233"/>
    <w:multiLevelType w:val="multilevel"/>
    <w:tmpl w:val="304079C0"/>
    <w:lvl w:ilvl="0">
      <w:start w:val="1"/>
      <w:numFmt w:val="decimal"/>
      <w:lvlText w:val="%1."/>
      <w:lvlJc w:val="left"/>
      <w:pPr>
        <w:ind w:left="241" w:hanging="360"/>
      </w:pPr>
    </w:lvl>
    <w:lvl w:ilvl="1">
      <w:start w:val="1"/>
      <w:numFmt w:val="decimal"/>
      <w:isLgl/>
      <w:lvlText w:val="%1.%2"/>
      <w:lvlJc w:val="left"/>
      <w:pPr>
        <w:ind w:left="667" w:hanging="585"/>
      </w:pPr>
      <w:rPr>
        <w:rFonts w:hint="default"/>
      </w:rPr>
    </w:lvl>
    <w:lvl w:ilvl="2">
      <w:start w:val="8"/>
      <w:numFmt w:val="decimal"/>
      <w:isLgl/>
      <w:lvlText w:val="%1.%2.%3"/>
      <w:lvlJc w:val="left"/>
      <w:pPr>
        <w:ind w:left="1003" w:hanging="720"/>
      </w:pPr>
      <w:rPr>
        <w:rFonts w:hint="default"/>
      </w:rPr>
    </w:lvl>
    <w:lvl w:ilvl="3">
      <w:start w:val="1"/>
      <w:numFmt w:val="decimal"/>
      <w:isLgl/>
      <w:lvlText w:val="%1.%2.%3.%4"/>
      <w:lvlJc w:val="left"/>
      <w:pPr>
        <w:ind w:left="1204" w:hanging="720"/>
      </w:pPr>
      <w:rPr>
        <w:rFonts w:hint="default"/>
      </w:rPr>
    </w:lvl>
    <w:lvl w:ilvl="4">
      <w:start w:val="1"/>
      <w:numFmt w:val="decimal"/>
      <w:isLgl/>
      <w:lvlText w:val="%1.%2.%3.%4.%5"/>
      <w:lvlJc w:val="left"/>
      <w:pPr>
        <w:ind w:left="1765" w:hanging="1080"/>
      </w:pPr>
      <w:rPr>
        <w:rFonts w:hint="default"/>
      </w:rPr>
    </w:lvl>
    <w:lvl w:ilvl="5">
      <w:start w:val="1"/>
      <w:numFmt w:val="decimal"/>
      <w:isLgl/>
      <w:lvlText w:val="%1.%2.%3.%4.%5.%6"/>
      <w:lvlJc w:val="left"/>
      <w:pPr>
        <w:ind w:left="2326" w:hanging="1440"/>
      </w:pPr>
      <w:rPr>
        <w:rFonts w:hint="default"/>
      </w:rPr>
    </w:lvl>
    <w:lvl w:ilvl="6">
      <w:start w:val="1"/>
      <w:numFmt w:val="decimal"/>
      <w:isLgl/>
      <w:lvlText w:val="%1.%2.%3.%4.%5.%6.%7"/>
      <w:lvlJc w:val="left"/>
      <w:pPr>
        <w:ind w:left="2527" w:hanging="1440"/>
      </w:pPr>
      <w:rPr>
        <w:rFonts w:hint="default"/>
      </w:rPr>
    </w:lvl>
    <w:lvl w:ilvl="7">
      <w:start w:val="1"/>
      <w:numFmt w:val="decimal"/>
      <w:isLgl/>
      <w:lvlText w:val="%1.%2.%3.%4.%5.%6.%7.%8"/>
      <w:lvlJc w:val="left"/>
      <w:pPr>
        <w:ind w:left="3088" w:hanging="1800"/>
      </w:pPr>
      <w:rPr>
        <w:rFonts w:hint="default"/>
      </w:rPr>
    </w:lvl>
    <w:lvl w:ilvl="8">
      <w:start w:val="1"/>
      <w:numFmt w:val="decimal"/>
      <w:isLgl/>
      <w:lvlText w:val="%1.%2.%3.%4.%5.%6.%7.%8.%9"/>
      <w:lvlJc w:val="left"/>
      <w:pPr>
        <w:ind w:left="3289" w:hanging="1800"/>
      </w:pPr>
      <w:rPr>
        <w:rFonts w:hint="default"/>
      </w:rPr>
    </w:lvl>
  </w:abstractNum>
  <w:abstractNum w:abstractNumId="77" w15:restartNumberingAfterBreak="0">
    <w:nsid w:val="4FB7741E"/>
    <w:multiLevelType w:val="hybridMultilevel"/>
    <w:tmpl w:val="8526894C"/>
    <w:lvl w:ilvl="0" w:tplc="FFFFFFFF">
      <w:start w:val="1"/>
      <w:numFmt w:val="bullet"/>
      <w:lvlText w:val=""/>
      <w:lvlJc w:val="left"/>
      <w:pPr>
        <w:ind w:left="720" w:hanging="360"/>
      </w:pPr>
      <w:rPr>
        <w:rFonts w:ascii="Symbol" w:hAnsi="Symbol" w:hint="default"/>
      </w:rPr>
    </w:lvl>
    <w:lvl w:ilvl="1" w:tplc="28A24DBC">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50AE7565"/>
    <w:multiLevelType w:val="hybridMultilevel"/>
    <w:tmpl w:val="D8249984"/>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0B02994"/>
    <w:multiLevelType w:val="hybridMultilevel"/>
    <w:tmpl w:val="71C2ADB4"/>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1306DA0"/>
    <w:multiLevelType w:val="hybridMultilevel"/>
    <w:tmpl w:val="DA800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1AD21D7"/>
    <w:multiLevelType w:val="hybridMultilevel"/>
    <w:tmpl w:val="E0CA552C"/>
    <w:lvl w:ilvl="0" w:tplc="F1226390">
      <w:start w:val="1"/>
      <w:numFmt w:val="decimal"/>
      <w:lvlText w:val="%1."/>
      <w:lvlJc w:val="left"/>
      <w:pPr>
        <w:ind w:left="979"/>
      </w:pPr>
      <w:rPr>
        <w:rFonts w:ascii="Times New Roman" w:eastAsia="Times New Roman" w:hAnsi="Times New Roman" w:cs="Times New Roman"/>
        <w:b w:val="0"/>
        <w:i w:val="0"/>
        <w:strike w:val="0"/>
        <w:dstrike w:val="0"/>
        <w:color w:val="081C36"/>
        <w:sz w:val="26"/>
        <w:szCs w:val="26"/>
        <w:u w:val="none" w:color="000000"/>
        <w:bdr w:val="none" w:sz="0" w:space="0" w:color="auto"/>
        <w:shd w:val="clear" w:color="auto" w:fill="auto"/>
        <w:vertAlign w:val="baseline"/>
      </w:rPr>
    </w:lvl>
    <w:lvl w:ilvl="1" w:tplc="2046A51E">
      <w:start w:val="1"/>
      <w:numFmt w:val="lowerLetter"/>
      <w:lvlText w:val="%2"/>
      <w:lvlJc w:val="left"/>
      <w:pPr>
        <w:ind w:left="1901"/>
      </w:pPr>
      <w:rPr>
        <w:rFonts w:ascii="Times New Roman" w:eastAsia="Times New Roman" w:hAnsi="Times New Roman" w:cs="Times New Roman"/>
        <w:b w:val="0"/>
        <w:i w:val="0"/>
        <w:strike w:val="0"/>
        <w:dstrike w:val="0"/>
        <w:color w:val="081C36"/>
        <w:sz w:val="26"/>
        <w:szCs w:val="26"/>
        <w:u w:val="none" w:color="000000"/>
        <w:bdr w:val="none" w:sz="0" w:space="0" w:color="auto"/>
        <w:shd w:val="clear" w:color="auto" w:fill="auto"/>
        <w:vertAlign w:val="baseline"/>
      </w:rPr>
    </w:lvl>
    <w:lvl w:ilvl="2" w:tplc="DEF28A78">
      <w:start w:val="1"/>
      <w:numFmt w:val="lowerRoman"/>
      <w:lvlText w:val="%3"/>
      <w:lvlJc w:val="left"/>
      <w:pPr>
        <w:ind w:left="2621"/>
      </w:pPr>
      <w:rPr>
        <w:rFonts w:ascii="Times New Roman" w:eastAsia="Times New Roman" w:hAnsi="Times New Roman" w:cs="Times New Roman"/>
        <w:b w:val="0"/>
        <w:i w:val="0"/>
        <w:strike w:val="0"/>
        <w:dstrike w:val="0"/>
        <w:color w:val="081C36"/>
        <w:sz w:val="26"/>
        <w:szCs w:val="26"/>
        <w:u w:val="none" w:color="000000"/>
        <w:bdr w:val="none" w:sz="0" w:space="0" w:color="auto"/>
        <w:shd w:val="clear" w:color="auto" w:fill="auto"/>
        <w:vertAlign w:val="baseline"/>
      </w:rPr>
    </w:lvl>
    <w:lvl w:ilvl="3" w:tplc="AED83F94">
      <w:start w:val="1"/>
      <w:numFmt w:val="decimal"/>
      <w:lvlText w:val="%4"/>
      <w:lvlJc w:val="left"/>
      <w:pPr>
        <w:ind w:left="3341"/>
      </w:pPr>
      <w:rPr>
        <w:rFonts w:ascii="Times New Roman" w:eastAsia="Times New Roman" w:hAnsi="Times New Roman" w:cs="Times New Roman"/>
        <w:b w:val="0"/>
        <w:i w:val="0"/>
        <w:strike w:val="0"/>
        <w:dstrike w:val="0"/>
        <w:color w:val="081C36"/>
        <w:sz w:val="26"/>
        <w:szCs w:val="26"/>
        <w:u w:val="none" w:color="000000"/>
        <w:bdr w:val="none" w:sz="0" w:space="0" w:color="auto"/>
        <w:shd w:val="clear" w:color="auto" w:fill="auto"/>
        <w:vertAlign w:val="baseline"/>
      </w:rPr>
    </w:lvl>
    <w:lvl w:ilvl="4" w:tplc="5D5E61F2">
      <w:start w:val="1"/>
      <w:numFmt w:val="lowerLetter"/>
      <w:lvlText w:val="%5"/>
      <w:lvlJc w:val="left"/>
      <w:pPr>
        <w:ind w:left="4061"/>
      </w:pPr>
      <w:rPr>
        <w:rFonts w:ascii="Times New Roman" w:eastAsia="Times New Roman" w:hAnsi="Times New Roman" w:cs="Times New Roman"/>
        <w:b w:val="0"/>
        <w:i w:val="0"/>
        <w:strike w:val="0"/>
        <w:dstrike w:val="0"/>
        <w:color w:val="081C36"/>
        <w:sz w:val="26"/>
        <w:szCs w:val="26"/>
        <w:u w:val="none" w:color="000000"/>
        <w:bdr w:val="none" w:sz="0" w:space="0" w:color="auto"/>
        <w:shd w:val="clear" w:color="auto" w:fill="auto"/>
        <w:vertAlign w:val="baseline"/>
      </w:rPr>
    </w:lvl>
    <w:lvl w:ilvl="5" w:tplc="18861200">
      <w:start w:val="1"/>
      <w:numFmt w:val="lowerRoman"/>
      <w:lvlText w:val="%6"/>
      <w:lvlJc w:val="left"/>
      <w:pPr>
        <w:ind w:left="4781"/>
      </w:pPr>
      <w:rPr>
        <w:rFonts w:ascii="Times New Roman" w:eastAsia="Times New Roman" w:hAnsi="Times New Roman" w:cs="Times New Roman"/>
        <w:b w:val="0"/>
        <w:i w:val="0"/>
        <w:strike w:val="0"/>
        <w:dstrike w:val="0"/>
        <w:color w:val="081C36"/>
        <w:sz w:val="26"/>
        <w:szCs w:val="26"/>
        <w:u w:val="none" w:color="000000"/>
        <w:bdr w:val="none" w:sz="0" w:space="0" w:color="auto"/>
        <w:shd w:val="clear" w:color="auto" w:fill="auto"/>
        <w:vertAlign w:val="baseline"/>
      </w:rPr>
    </w:lvl>
    <w:lvl w:ilvl="6" w:tplc="C986D8DC">
      <w:start w:val="1"/>
      <w:numFmt w:val="decimal"/>
      <w:lvlText w:val="%7"/>
      <w:lvlJc w:val="left"/>
      <w:pPr>
        <w:ind w:left="5501"/>
      </w:pPr>
      <w:rPr>
        <w:rFonts w:ascii="Times New Roman" w:eastAsia="Times New Roman" w:hAnsi="Times New Roman" w:cs="Times New Roman"/>
        <w:b w:val="0"/>
        <w:i w:val="0"/>
        <w:strike w:val="0"/>
        <w:dstrike w:val="0"/>
        <w:color w:val="081C36"/>
        <w:sz w:val="26"/>
        <w:szCs w:val="26"/>
        <w:u w:val="none" w:color="000000"/>
        <w:bdr w:val="none" w:sz="0" w:space="0" w:color="auto"/>
        <w:shd w:val="clear" w:color="auto" w:fill="auto"/>
        <w:vertAlign w:val="baseline"/>
      </w:rPr>
    </w:lvl>
    <w:lvl w:ilvl="7" w:tplc="2AA68D60">
      <w:start w:val="1"/>
      <w:numFmt w:val="lowerLetter"/>
      <w:lvlText w:val="%8"/>
      <w:lvlJc w:val="left"/>
      <w:pPr>
        <w:ind w:left="6221"/>
      </w:pPr>
      <w:rPr>
        <w:rFonts w:ascii="Times New Roman" w:eastAsia="Times New Roman" w:hAnsi="Times New Roman" w:cs="Times New Roman"/>
        <w:b w:val="0"/>
        <w:i w:val="0"/>
        <w:strike w:val="0"/>
        <w:dstrike w:val="0"/>
        <w:color w:val="081C36"/>
        <w:sz w:val="26"/>
        <w:szCs w:val="26"/>
        <w:u w:val="none" w:color="000000"/>
        <w:bdr w:val="none" w:sz="0" w:space="0" w:color="auto"/>
        <w:shd w:val="clear" w:color="auto" w:fill="auto"/>
        <w:vertAlign w:val="baseline"/>
      </w:rPr>
    </w:lvl>
    <w:lvl w:ilvl="8" w:tplc="3F4CC22A">
      <w:start w:val="1"/>
      <w:numFmt w:val="lowerRoman"/>
      <w:lvlText w:val="%9"/>
      <w:lvlJc w:val="left"/>
      <w:pPr>
        <w:ind w:left="6941"/>
      </w:pPr>
      <w:rPr>
        <w:rFonts w:ascii="Times New Roman" w:eastAsia="Times New Roman" w:hAnsi="Times New Roman" w:cs="Times New Roman"/>
        <w:b w:val="0"/>
        <w:i w:val="0"/>
        <w:strike w:val="0"/>
        <w:dstrike w:val="0"/>
        <w:color w:val="081C36"/>
        <w:sz w:val="26"/>
        <w:szCs w:val="26"/>
        <w:u w:val="none" w:color="000000"/>
        <w:bdr w:val="none" w:sz="0" w:space="0" w:color="auto"/>
        <w:shd w:val="clear" w:color="auto" w:fill="auto"/>
        <w:vertAlign w:val="baseline"/>
      </w:rPr>
    </w:lvl>
  </w:abstractNum>
  <w:abstractNum w:abstractNumId="82" w15:restartNumberingAfterBreak="0">
    <w:nsid w:val="51D64DBD"/>
    <w:multiLevelType w:val="hybridMultilevel"/>
    <w:tmpl w:val="4882F244"/>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15:restartNumberingAfterBreak="0">
    <w:nsid w:val="55777482"/>
    <w:multiLevelType w:val="hybridMultilevel"/>
    <w:tmpl w:val="DE445D78"/>
    <w:lvl w:ilvl="0" w:tplc="4C64FE46">
      <w:start w:val="1"/>
      <w:numFmt w:val="decimal"/>
      <w:lvlText w:val="%1."/>
      <w:lvlJc w:val="left"/>
      <w:pPr>
        <w:ind w:left="818" w:hanging="360"/>
      </w:pPr>
      <w:rPr>
        <w:rFonts w:ascii="Times New Roman" w:eastAsia="Times New Roman" w:hAnsi="Times New Roman" w:cs="Times New Roman" w:hint="default"/>
        <w:b w:val="0"/>
        <w:bCs/>
        <w:color w:val="081C36"/>
        <w:w w:val="99"/>
        <w:sz w:val="26"/>
        <w:szCs w:val="26"/>
        <w:lang w:val="en-US" w:eastAsia="en-US" w:bidi="ar-SA"/>
      </w:rPr>
    </w:lvl>
    <w:lvl w:ilvl="1" w:tplc="33EC2C2A">
      <w:numFmt w:val="bullet"/>
      <w:lvlText w:val="•"/>
      <w:lvlJc w:val="left"/>
      <w:pPr>
        <w:ind w:left="1453" w:hanging="360"/>
      </w:pPr>
      <w:rPr>
        <w:rFonts w:hint="default"/>
        <w:lang w:val="en-US" w:eastAsia="en-US" w:bidi="ar-SA"/>
      </w:rPr>
    </w:lvl>
    <w:lvl w:ilvl="2" w:tplc="908E1486">
      <w:numFmt w:val="bullet"/>
      <w:lvlText w:val="•"/>
      <w:lvlJc w:val="left"/>
      <w:pPr>
        <w:ind w:left="2086" w:hanging="360"/>
      </w:pPr>
      <w:rPr>
        <w:rFonts w:hint="default"/>
        <w:lang w:val="en-US" w:eastAsia="en-US" w:bidi="ar-SA"/>
      </w:rPr>
    </w:lvl>
    <w:lvl w:ilvl="3" w:tplc="D1D0AEF8">
      <w:numFmt w:val="bullet"/>
      <w:lvlText w:val="•"/>
      <w:lvlJc w:val="left"/>
      <w:pPr>
        <w:ind w:left="2719" w:hanging="360"/>
      </w:pPr>
      <w:rPr>
        <w:rFonts w:hint="default"/>
        <w:lang w:val="en-US" w:eastAsia="en-US" w:bidi="ar-SA"/>
      </w:rPr>
    </w:lvl>
    <w:lvl w:ilvl="4" w:tplc="D2269ED4">
      <w:numFmt w:val="bullet"/>
      <w:lvlText w:val="•"/>
      <w:lvlJc w:val="left"/>
      <w:pPr>
        <w:ind w:left="3352" w:hanging="360"/>
      </w:pPr>
      <w:rPr>
        <w:rFonts w:hint="default"/>
        <w:lang w:val="en-US" w:eastAsia="en-US" w:bidi="ar-SA"/>
      </w:rPr>
    </w:lvl>
    <w:lvl w:ilvl="5" w:tplc="ADCAB914">
      <w:numFmt w:val="bullet"/>
      <w:lvlText w:val="•"/>
      <w:lvlJc w:val="left"/>
      <w:pPr>
        <w:ind w:left="3985" w:hanging="360"/>
      </w:pPr>
      <w:rPr>
        <w:rFonts w:hint="default"/>
        <w:lang w:val="en-US" w:eastAsia="en-US" w:bidi="ar-SA"/>
      </w:rPr>
    </w:lvl>
    <w:lvl w:ilvl="6" w:tplc="CE9E281E">
      <w:numFmt w:val="bullet"/>
      <w:lvlText w:val="•"/>
      <w:lvlJc w:val="left"/>
      <w:pPr>
        <w:ind w:left="4618" w:hanging="360"/>
      </w:pPr>
      <w:rPr>
        <w:rFonts w:hint="default"/>
        <w:lang w:val="en-US" w:eastAsia="en-US" w:bidi="ar-SA"/>
      </w:rPr>
    </w:lvl>
    <w:lvl w:ilvl="7" w:tplc="78A6E086">
      <w:numFmt w:val="bullet"/>
      <w:lvlText w:val="•"/>
      <w:lvlJc w:val="left"/>
      <w:pPr>
        <w:ind w:left="5251" w:hanging="360"/>
      </w:pPr>
      <w:rPr>
        <w:rFonts w:hint="default"/>
        <w:lang w:val="en-US" w:eastAsia="en-US" w:bidi="ar-SA"/>
      </w:rPr>
    </w:lvl>
    <w:lvl w:ilvl="8" w:tplc="EEC22420">
      <w:numFmt w:val="bullet"/>
      <w:lvlText w:val="•"/>
      <w:lvlJc w:val="left"/>
      <w:pPr>
        <w:ind w:left="5884" w:hanging="360"/>
      </w:pPr>
      <w:rPr>
        <w:rFonts w:hint="default"/>
        <w:lang w:val="en-US" w:eastAsia="en-US" w:bidi="ar-SA"/>
      </w:rPr>
    </w:lvl>
  </w:abstractNum>
  <w:abstractNum w:abstractNumId="84" w15:restartNumberingAfterBreak="0">
    <w:nsid w:val="55864D57"/>
    <w:multiLevelType w:val="hybridMultilevel"/>
    <w:tmpl w:val="7138EE02"/>
    <w:lvl w:ilvl="0" w:tplc="77E27E6C">
      <w:start w:val="5"/>
      <w:numFmt w:val="decimal"/>
      <w:lvlText w:val="%1."/>
      <w:lvlJc w:val="left"/>
      <w:pPr>
        <w:ind w:left="1004" w:hanging="360"/>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85" w15:restartNumberingAfterBreak="0">
    <w:nsid w:val="561123D3"/>
    <w:multiLevelType w:val="hybridMultilevel"/>
    <w:tmpl w:val="749855A8"/>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7D962B9"/>
    <w:multiLevelType w:val="hybridMultilevel"/>
    <w:tmpl w:val="5F2EE0B8"/>
    <w:lvl w:ilvl="0" w:tplc="3CFC0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237886"/>
    <w:multiLevelType w:val="hybridMultilevel"/>
    <w:tmpl w:val="EF867430"/>
    <w:lvl w:ilvl="0" w:tplc="9F400B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59443F38"/>
    <w:multiLevelType w:val="hybridMultilevel"/>
    <w:tmpl w:val="17EE84D4"/>
    <w:lvl w:ilvl="0" w:tplc="0409000F">
      <w:start w:val="1"/>
      <w:numFmt w:val="decimal"/>
      <w:lvlText w:val="%1."/>
      <w:lvlJc w:val="left"/>
      <w:pPr>
        <w:ind w:left="662" w:hanging="360"/>
      </w:pPr>
    </w:lvl>
    <w:lvl w:ilvl="1" w:tplc="04090019" w:tentative="1">
      <w:start w:val="1"/>
      <w:numFmt w:val="lowerLetter"/>
      <w:lvlText w:val="%2."/>
      <w:lvlJc w:val="left"/>
      <w:pPr>
        <w:ind w:left="1382" w:hanging="360"/>
      </w:pPr>
    </w:lvl>
    <w:lvl w:ilvl="2" w:tplc="0409001B" w:tentative="1">
      <w:start w:val="1"/>
      <w:numFmt w:val="lowerRoman"/>
      <w:lvlText w:val="%3."/>
      <w:lvlJc w:val="right"/>
      <w:pPr>
        <w:ind w:left="2102" w:hanging="180"/>
      </w:pPr>
    </w:lvl>
    <w:lvl w:ilvl="3" w:tplc="0409000F" w:tentative="1">
      <w:start w:val="1"/>
      <w:numFmt w:val="decimal"/>
      <w:lvlText w:val="%4."/>
      <w:lvlJc w:val="left"/>
      <w:pPr>
        <w:ind w:left="2822" w:hanging="360"/>
      </w:pPr>
    </w:lvl>
    <w:lvl w:ilvl="4" w:tplc="04090019" w:tentative="1">
      <w:start w:val="1"/>
      <w:numFmt w:val="lowerLetter"/>
      <w:lvlText w:val="%5."/>
      <w:lvlJc w:val="left"/>
      <w:pPr>
        <w:ind w:left="3542" w:hanging="360"/>
      </w:pPr>
    </w:lvl>
    <w:lvl w:ilvl="5" w:tplc="0409001B" w:tentative="1">
      <w:start w:val="1"/>
      <w:numFmt w:val="lowerRoman"/>
      <w:lvlText w:val="%6."/>
      <w:lvlJc w:val="right"/>
      <w:pPr>
        <w:ind w:left="4262" w:hanging="180"/>
      </w:pPr>
    </w:lvl>
    <w:lvl w:ilvl="6" w:tplc="0409000F" w:tentative="1">
      <w:start w:val="1"/>
      <w:numFmt w:val="decimal"/>
      <w:lvlText w:val="%7."/>
      <w:lvlJc w:val="left"/>
      <w:pPr>
        <w:ind w:left="4982" w:hanging="360"/>
      </w:pPr>
    </w:lvl>
    <w:lvl w:ilvl="7" w:tplc="04090019" w:tentative="1">
      <w:start w:val="1"/>
      <w:numFmt w:val="lowerLetter"/>
      <w:lvlText w:val="%8."/>
      <w:lvlJc w:val="left"/>
      <w:pPr>
        <w:ind w:left="5702" w:hanging="360"/>
      </w:pPr>
    </w:lvl>
    <w:lvl w:ilvl="8" w:tplc="0409001B" w:tentative="1">
      <w:start w:val="1"/>
      <w:numFmt w:val="lowerRoman"/>
      <w:lvlText w:val="%9."/>
      <w:lvlJc w:val="right"/>
      <w:pPr>
        <w:ind w:left="6422" w:hanging="180"/>
      </w:pPr>
    </w:lvl>
  </w:abstractNum>
  <w:abstractNum w:abstractNumId="89" w15:restartNumberingAfterBreak="0">
    <w:nsid w:val="5B0D4F30"/>
    <w:multiLevelType w:val="hybridMultilevel"/>
    <w:tmpl w:val="1AF45B8C"/>
    <w:lvl w:ilvl="0" w:tplc="063EF7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BC15174"/>
    <w:multiLevelType w:val="hybridMultilevel"/>
    <w:tmpl w:val="E9028002"/>
    <w:lvl w:ilvl="0" w:tplc="5C861974">
      <w:start w:val="1"/>
      <w:numFmt w:val="decimal"/>
      <w:lvlText w:val="%1."/>
      <w:lvlJc w:val="left"/>
      <w:pPr>
        <w:ind w:left="753" w:hanging="360"/>
      </w:pPr>
      <w:rPr>
        <w:rFonts w:hint="default"/>
        <w:b w:val="0"/>
        <w:bCs/>
      </w:rPr>
    </w:lvl>
    <w:lvl w:ilvl="1" w:tplc="04090019" w:tentative="1">
      <w:start w:val="1"/>
      <w:numFmt w:val="lowerLetter"/>
      <w:lvlText w:val="%2."/>
      <w:lvlJc w:val="left"/>
      <w:pPr>
        <w:ind w:left="1473" w:hanging="360"/>
      </w:pPr>
    </w:lvl>
    <w:lvl w:ilvl="2" w:tplc="0409001B" w:tentative="1">
      <w:start w:val="1"/>
      <w:numFmt w:val="lowerRoman"/>
      <w:lvlText w:val="%3."/>
      <w:lvlJc w:val="right"/>
      <w:pPr>
        <w:ind w:left="2193" w:hanging="180"/>
      </w:pPr>
    </w:lvl>
    <w:lvl w:ilvl="3" w:tplc="0409000F" w:tentative="1">
      <w:start w:val="1"/>
      <w:numFmt w:val="decimal"/>
      <w:lvlText w:val="%4."/>
      <w:lvlJc w:val="left"/>
      <w:pPr>
        <w:ind w:left="2913" w:hanging="360"/>
      </w:pPr>
    </w:lvl>
    <w:lvl w:ilvl="4" w:tplc="04090019" w:tentative="1">
      <w:start w:val="1"/>
      <w:numFmt w:val="lowerLetter"/>
      <w:lvlText w:val="%5."/>
      <w:lvlJc w:val="left"/>
      <w:pPr>
        <w:ind w:left="3633" w:hanging="360"/>
      </w:pPr>
    </w:lvl>
    <w:lvl w:ilvl="5" w:tplc="0409001B" w:tentative="1">
      <w:start w:val="1"/>
      <w:numFmt w:val="lowerRoman"/>
      <w:lvlText w:val="%6."/>
      <w:lvlJc w:val="right"/>
      <w:pPr>
        <w:ind w:left="4353" w:hanging="180"/>
      </w:pPr>
    </w:lvl>
    <w:lvl w:ilvl="6" w:tplc="0409000F" w:tentative="1">
      <w:start w:val="1"/>
      <w:numFmt w:val="decimal"/>
      <w:lvlText w:val="%7."/>
      <w:lvlJc w:val="left"/>
      <w:pPr>
        <w:ind w:left="5073" w:hanging="360"/>
      </w:pPr>
    </w:lvl>
    <w:lvl w:ilvl="7" w:tplc="04090019" w:tentative="1">
      <w:start w:val="1"/>
      <w:numFmt w:val="lowerLetter"/>
      <w:lvlText w:val="%8."/>
      <w:lvlJc w:val="left"/>
      <w:pPr>
        <w:ind w:left="5793" w:hanging="360"/>
      </w:pPr>
    </w:lvl>
    <w:lvl w:ilvl="8" w:tplc="0409001B" w:tentative="1">
      <w:start w:val="1"/>
      <w:numFmt w:val="lowerRoman"/>
      <w:lvlText w:val="%9."/>
      <w:lvlJc w:val="right"/>
      <w:pPr>
        <w:ind w:left="6513" w:hanging="180"/>
      </w:pPr>
    </w:lvl>
  </w:abstractNum>
  <w:abstractNum w:abstractNumId="91" w15:restartNumberingAfterBreak="0">
    <w:nsid w:val="5CF43DDF"/>
    <w:multiLevelType w:val="hybridMultilevel"/>
    <w:tmpl w:val="B81C7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E26273D"/>
    <w:multiLevelType w:val="hybridMultilevel"/>
    <w:tmpl w:val="EF120B84"/>
    <w:lvl w:ilvl="0" w:tplc="9F400B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3557A3"/>
    <w:multiLevelType w:val="hybridMultilevel"/>
    <w:tmpl w:val="83B8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0614640"/>
    <w:multiLevelType w:val="hybridMultilevel"/>
    <w:tmpl w:val="52667B18"/>
    <w:lvl w:ilvl="0" w:tplc="DEB8B8EA">
      <w:start w:val="1"/>
      <w:numFmt w:val="decimal"/>
      <w:lvlText w:val="%1."/>
      <w:lvlJc w:val="left"/>
      <w:pPr>
        <w:ind w:left="1" w:hanging="480"/>
      </w:pPr>
      <w:rPr>
        <w:rFonts w:hint="default"/>
      </w:rPr>
    </w:lvl>
    <w:lvl w:ilvl="1" w:tplc="04090019" w:tentative="1">
      <w:start w:val="1"/>
      <w:numFmt w:val="lowerLetter"/>
      <w:lvlText w:val="%2."/>
      <w:lvlJc w:val="left"/>
      <w:pPr>
        <w:ind w:left="601" w:hanging="360"/>
      </w:pPr>
    </w:lvl>
    <w:lvl w:ilvl="2" w:tplc="0409001B" w:tentative="1">
      <w:start w:val="1"/>
      <w:numFmt w:val="lowerRoman"/>
      <w:lvlText w:val="%3."/>
      <w:lvlJc w:val="right"/>
      <w:pPr>
        <w:ind w:left="1321" w:hanging="180"/>
      </w:pPr>
    </w:lvl>
    <w:lvl w:ilvl="3" w:tplc="0409000F" w:tentative="1">
      <w:start w:val="1"/>
      <w:numFmt w:val="decimal"/>
      <w:lvlText w:val="%4."/>
      <w:lvlJc w:val="left"/>
      <w:pPr>
        <w:ind w:left="2041" w:hanging="360"/>
      </w:pPr>
    </w:lvl>
    <w:lvl w:ilvl="4" w:tplc="04090019" w:tentative="1">
      <w:start w:val="1"/>
      <w:numFmt w:val="lowerLetter"/>
      <w:lvlText w:val="%5."/>
      <w:lvlJc w:val="left"/>
      <w:pPr>
        <w:ind w:left="2761" w:hanging="360"/>
      </w:pPr>
    </w:lvl>
    <w:lvl w:ilvl="5" w:tplc="0409001B" w:tentative="1">
      <w:start w:val="1"/>
      <w:numFmt w:val="lowerRoman"/>
      <w:lvlText w:val="%6."/>
      <w:lvlJc w:val="right"/>
      <w:pPr>
        <w:ind w:left="3481" w:hanging="180"/>
      </w:pPr>
    </w:lvl>
    <w:lvl w:ilvl="6" w:tplc="0409000F" w:tentative="1">
      <w:start w:val="1"/>
      <w:numFmt w:val="decimal"/>
      <w:lvlText w:val="%7."/>
      <w:lvlJc w:val="left"/>
      <w:pPr>
        <w:ind w:left="4201" w:hanging="360"/>
      </w:pPr>
    </w:lvl>
    <w:lvl w:ilvl="7" w:tplc="04090019" w:tentative="1">
      <w:start w:val="1"/>
      <w:numFmt w:val="lowerLetter"/>
      <w:lvlText w:val="%8."/>
      <w:lvlJc w:val="left"/>
      <w:pPr>
        <w:ind w:left="4921" w:hanging="360"/>
      </w:pPr>
    </w:lvl>
    <w:lvl w:ilvl="8" w:tplc="0409001B" w:tentative="1">
      <w:start w:val="1"/>
      <w:numFmt w:val="lowerRoman"/>
      <w:lvlText w:val="%9."/>
      <w:lvlJc w:val="right"/>
      <w:pPr>
        <w:ind w:left="5641" w:hanging="180"/>
      </w:pPr>
    </w:lvl>
  </w:abstractNum>
  <w:abstractNum w:abstractNumId="95" w15:restartNumberingAfterBreak="0">
    <w:nsid w:val="60DF1972"/>
    <w:multiLevelType w:val="hybridMultilevel"/>
    <w:tmpl w:val="36F4BE9C"/>
    <w:lvl w:ilvl="0" w:tplc="FFFFFFFF">
      <w:start w:val="1"/>
      <w:numFmt w:val="bullet"/>
      <w:lvlText w:val=""/>
      <w:lvlJc w:val="left"/>
      <w:pPr>
        <w:ind w:left="720" w:hanging="360"/>
      </w:pPr>
      <w:rPr>
        <w:rFonts w:ascii="Symbol" w:hAnsi="Symbol" w:hint="default"/>
      </w:rPr>
    </w:lvl>
    <w:lvl w:ilvl="1" w:tplc="7834FC7A">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6AD4A4C"/>
    <w:multiLevelType w:val="hybridMultilevel"/>
    <w:tmpl w:val="93BAD858"/>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83C0E36"/>
    <w:multiLevelType w:val="hybridMultilevel"/>
    <w:tmpl w:val="9FB8DC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8E57874"/>
    <w:multiLevelType w:val="hybridMultilevel"/>
    <w:tmpl w:val="EBB64B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8F00297"/>
    <w:multiLevelType w:val="hybridMultilevel"/>
    <w:tmpl w:val="10E230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15:restartNumberingAfterBreak="0">
    <w:nsid w:val="6A004D40"/>
    <w:multiLevelType w:val="hybridMultilevel"/>
    <w:tmpl w:val="BFB64DDA"/>
    <w:lvl w:ilvl="0" w:tplc="DEB8B8EA">
      <w:start w:val="1"/>
      <w:numFmt w:val="decimal"/>
      <w:lvlText w:val="%1."/>
      <w:lvlJc w:val="left"/>
      <w:pPr>
        <w:ind w:left="-298" w:hanging="48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101" w15:restartNumberingAfterBreak="0">
    <w:nsid w:val="6A08764E"/>
    <w:multiLevelType w:val="hybridMultilevel"/>
    <w:tmpl w:val="D7F0D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6B8A4B3F"/>
    <w:multiLevelType w:val="hybridMultilevel"/>
    <w:tmpl w:val="71E61E10"/>
    <w:lvl w:ilvl="0" w:tplc="DEB8B8EA">
      <w:start w:val="1"/>
      <w:numFmt w:val="decimal"/>
      <w:lvlText w:val="%1."/>
      <w:lvlJc w:val="left"/>
      <w:pPr>
        <w:ind w:left="1" w:hanging="480"/>
      </w:pPr>
      <w:rPr>
        <w:rFonts w:hint="default"/>
      </w:rPr>
    </w:lvl>
    <w:lvl w:ilvl="1" w:tplc="04090019" w:tentative="1">
      <w:start w:val="1"/>
      <w:numFmt w:val="lowerLetter"/>
      <w:lvlText w:val="%2."/>
      <w:lvlJc w:val="left"/>
      <w:pPr>
        <w:ind w:left="601" w:hanging="360"/>
      </w:pPr>
    </w:lvl>
    <w:lvl w:ilvl="2" w:tplc="0409001B" w:tentative="1">
      <w:start w:val="1"/>
      <w:numFmt w:val="lowerRoman"/>
      <w:lvlText w:val="%3."/>
      <w:lvlJc w:val="right"/>
      <w:pPr>
        <w:ind w:left="1321" w:hanging="180"/>
      </w:pPr>
    </w:lvl>
    <w:lvl w:ilvl="3" w:tplc="0409000F" w:tentative="1">
      <w:start w:val="1"/>
      <w:numFmt w:val="decimal"/>
      <w:lvlText w:val="%4."/>
      <w:lvlJc w:val="left"/>
      <w:pPr>
        <w:ind w:left="2041" w:hanging="360"/>
      </w:pPr>
    </w:lvl>
    <w:lvl w:ilvl="4" w:tplc="04090019" w:tentative="1">
      <w:start w:val="1"/>
      <w:numFmt w:val="lowerLetter"/>
      <w:lvlText w:val="%5."/>
      <w:lvlJc w:val="left"/>
      <w:pPr>
        <w:ind w:left="2761" w:hanging="360"/>
      </w:pPr>
    </w:lvl>
    <w:lvl w:ilvl="5" w:tplc="0409001B" w:tentative="1">
      <w:start w:val="1"/>
      <w:numFmt w:val="lowerRoman"/>
      <w:lvlText w:val="%6."/>
      <w:lvlJc w:val="right"/>
      <w:pPr>
        <w:ind w:left="3481" w:hanging="180"/>
      </w:pPr>
    </w:lvl>
    <w:lvl w:ilvl="6" w:tplc="0409000F" w:tentative="1">
      <w:start w:val="1"/>
      <w:numFmt w:val="decimal"/>
      <w:lvlText w:val="%7."/>
      <w:lvlJc w:val="left"/>
      <w:pPr>
        <w:ind w:left="4201" w:hanging="360"/>
      </w:pPr>
    </w:lvl>
    <w:lvl w:ilvl="7" w:tplc="04090019" w:tentative="1">
      <w:start w:val="1"/>
      <w:numFmt w:val="lowerLetter"/>
      <w:lvlText w:val="%8."/>
      <w:lvlJc w:val="left"/>
      <w:pPr>
        <w:ind w:left="4921" w:hanging="360"/>
      </w:pPr>
    </w:lvl>
    <w:lvl w:ilvl="8" w:tplc="0409001B" w:tentative="1">
      <w:start w:val="1"/>
      <w:numFmt w:val="lowerRoman"/>
      <w:lvlText w:val="%9."/>
      <w:lvlJc w:val="right"/>
      <w:pPr>
        <w:ind w:left="5641" w:hanging="180"/>
      </w:pPr>
    </w:lvl>
  </w:abstractNum>
  <w:abstractNum w:abstractNumId="103" w15:restartNumberingAfterBreak="0">
    <w:nsid w:val="6BD065C6"/>
    <w:multiLevelType w:val="hybridMultilevel"/>
    <w:tmpl w:val="717C230C"/>
    <w:lvl w:ilvl="0" w:tplc="3CFC0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BD93DBA"/>
    <w:multiLevelType w:val="multilevel"/>
    <w:tmpl w:val="AF700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C776421"/>
    <w:multiLevelType w:val="hybridMultilevel"/>
    <w:tmpl w:val="1B82A6BE"/>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D146034"/>
    <w:multiLevelType w:val="hybridMultilevel"/>
    <w:tmpl w:val="791219FC"/>
    <w:lvl w:ilvl="0" w:tplc="9EE2DFA6">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DC60E09"/>
    <w:multiLevelType w:val="hybridMultilevel"/>
    <w:tmpl w:val="275077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6ED9383B"/>
    <w:multiLevelType w:val="multilevel"/>
    <w:tmpl w:val="DF267280"/>
    <w:lvl w:ilvl="0">
      <w:start w:val="2"/>
      <w:numFmt w:val="decimal"/>
      <w:lvlText w:val="%1"/>
      <w:lvlJc w:val="left"/>
      <w:pPr>
        <w:ind w:left="360" w:hanging="360"/>
      </w:pPr>
      <w:rPr>
        <w:rFonts w:hint="default"/>
        <w:sz w:val="22"/>
      </w:rPr>
    </w:lvl>
    <w:lvl w:ilvl="1">
      <w:start w:val="2"/>
      <w:numFmt w:val="decimal"/>
      <w:lvlText w:val="%1.%2"/>
      <w:lvlJc w:val="left"/>
      <w:pPr>
        <w:ind w:left="360" w:hanging="360"/>
      </w:pPr>
      <w:rPr>
        <w:rFonts w:hint="default"/>
        <w:sz w:val="22"/>
      </w:rPr>
    </w:lvl>
    <w:lvl w:ilvl="2">
      <w:start w:val="1"/>
      <w:numFmt w:val="decimal"/>
      <w:lvlText w:val="%1.%2.%3"/>
      <w:lvlJc w:val="left"/>
      <w:pPr>
        <w:ind w:left="720" w:hanging="72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109" w15:restartNumberingAfterBreak="0">
    <w:nsid w:val="6EEA46E9"/>
    <w:multiLevelType w:val="hybridMultilevel"/>
    <w:tmpl w:val="25E89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07C2026"/>
    <w:multiLevelType w:val="multilevel"/>
    <w:tmpl w:val="21E00EE0"/>
    <w:lvl w:ilvl="0">
      <w:start w:val="1"/>
      <w:numFmt w:val="bullet"/>
      <w:lvlText w:val="+"/>
      <w:lvlJc w:val="left"/>
      <w:pPr>
        <w:ind w:left="3600" w:hanging="360"/>
      </w:pPr>
      <w:rPr>
        <w:strike w:val="0"/>
        <w:dstrike w:val="0"/>
        <w:u w:val="none"/>
        <w:effect w:val="none"/>
      </w:rPr>
    </w:lvl>
    <w:lvl w:ilvl="1">
      <w:start w:val="1"/>
      <w:numFmt w:val="bullet"/>
      <w:lvlText w:val="+"/>
      <w:lvlJc w:val="left"/>
      <w:pPr>
        <w:ind w:left="4320" w:hanging="360"/>
      </w:pPr>
      <w:rPr>
        <w:strike w:val="0"/>
        <w:dstrike w:val="0"/>
        <w:u w:val="none"/>
        <w:effect w:val="none"/>
      </w:rPr>
    </w:lvl>
    <w:lvl w:ilvl="2">
      <w:start w:val="1"/>
      <w:numFmt w:val="bullet"/>
      <w:lvlText w:val="+"/>
      <w:lvlJc w:val="left"/>
      <w:pPr>
        <w:ind w:left="5040" w:hanging="360"/>
      </w:pPr>
      <w:rPr>
        <w:strike w:val="0"/>
        <w:dstrike w:val="0"/>
        <w:u w:val="none"/>
        <w:effect w:val="none"/>
      </w:rPr>
    </w:lvl>
    <w:lvl w:ilvl="3">
      <w:start w:val="1"/>
      <w:numFmt w:val="bullet"/>
      <w:lvlText w:val="+"/>
      <w:lvlJc w:val="left"/>
      <w:pPr>
        <w:ind w:left="5760" w:hanging="360"/>
      </w:pPr>
      <w:rPr>
        <w:strike w:val="0"/>
        <w:dstrike w:val="0"/>
        <w:u w:val="none"/>
        <w:effect w:val="none"/>
      </w:rPr>
    </w:lvl>
    <w:lvl w:ilvl="4">
      <w:start w:val="1"/>
      <w:numFmt w:val="bullet"/>
      <w:lvlText w:val="+"/>
      <w:lvlJc w:val="left"/>
      <w:pPr>
        <w:ind w:left="6480" w:hanging="360"/>
      </w:pPr>
      <w:rPr>
        <w:strike w:val="0"/>
        <w:dstrike w:val="0"/>
        <w:u w:val="none"/>
        <w:effect w:val="none"/>
      </w:rPr>
    </w:lvl>
    <w:lvl w:ilvl="5">
      <w:start w:val="1"/>
      <w:numFmt w:val="bullet"/>
      <w:lvlText w:val="+"/>
      <w:lvlJc w:val="left"/>
      <w:pPr>
        <w:ind w:left="7200" w:hanging="360"/>
      </w:pPr>
      <w:rPr>
        <w:strike w:val="0"/>
        <w:dstrike w:val="0"/>
        <w:u w:val="none"/>
        <w:effect w:val="none"/>
      </w:rPr>
    </w:lvl>
    <w:lvl w:ilvl="6">
      <w:start w:val="1"/>
      <w:numFmt w:val="bullet"/>
      <w:lvlText w:val="+"/>
      <w:lvlJc w:val="left"/>
      <w:pPr>
        <w:ind w:left="7920" w:hanging="360"/>
      </w:pPr>
      <w:rPr>
        <w:strike w:val="0"/>
        <w:dstrike w:val="0"/>
        <w:u w:val="none"/>
        <w:effect w:val="none"/>
      </w:rPr>
    </w:lvl>
    <w:lvl w:ilvl="7">
      <w:start w:val="1"/>
      <w:numFmt w:val="bullet"/>
      <w:lvlText w:val="+"/>
      <w:lvlJc w:val="left"/>
      <w:pPr>
        <w:ind w:left="8640" w:hanging="360"/>
      </w:pPr>
      <w:rPr>
        <w:strike w:val="0"/>
        <w:dstrike w:val="0"/>
        <w:u w:val="none"/>
        <w:effect w:val="none"/>
      </w:rPr>
    </w:lvl>
    <w:lvl w:ilvl="8">
      <w:start w:val="1"/>
      <w:numFmt w:val="bullet"/>
      <w:lvlText w:val="+"/>
      <w:lvlJc w:val="left"/>
      <w:pPr>
        <w:ind w:left="9360" w:hanging="360"/>
      </w:pPr>
      <w:rPr>
        <w:strike w:val="0"/>
        <w:dstrike w:val="0"/>
        <w:u w:val="none"/>
        <w:effect w:val="none"/>
      </w:rPr>
    </w:lvl>
  </w:abstractNum>
  <w:abstractNum w:abstractNumId="111" w15:restartNumberingAfterBreak="0">
    <w:nsid w:val="7163446B"/>
    <w:multiLevelType w:val="hybridMultilevel"/>
    <w:tmpl w:val="6E8A1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1755828"/>
    <w:multiLevelType w:val="hybridMultilevel"/>
    <w:tmpl w:val="1BF02488"/>
    <w:lvl w:ilvl="0" w:tplc="9F400B1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5B61B02"/>
    <w:multiLevelType w:val="hybridMultilevel"/>
    <w:tmpl w:val="AB5802E2"/>
    <w:lvl w:ilvl="0" w:tplc="7834FC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875DD0"/>
    <w:multiLevelType w:val="hybridMultilevel"/>
    <w:tmpl w:val="7004AC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5" w15:restartNumberingAfterBreak="0">
    <w:nsid w:val="771C449A"/>
    <w:multiLevelType w:val="hybridMultilevel"/>
    <w:tmpl w:val="272E9994"/>
    <w:lvl w:ilvl="0" w:tplc="9F400B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9D004DE"/>
    <w:multiLevelType w:val="hybridMultilevel"/>
    <w:tmpl w:val="9376A8EC"/>
    <w:lvl w:ilvl="0" w:tplc="28A24DBC">
      <w:start w:val="1"/>
      <w:numFmt w:val="bullet"/>
      <w:lvlText w:val="+"/>
      <w:lvlJc w:val="left"/>
      <w:pPr>
        <w:ind w:left="720" w:hanging="360"/>
      </w:pPr>
      <w:rPr>
        <w:rFonts w:ascii="Courier New" w:hAnsi="Courier New"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AC7671D"/>
    <w:multiLevelType w:val="hybridMultilevel"/>
    <w:tmpl w:val="4882F24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8" w15:restartNumberingAfterBreak="0">
    <w:nsid w:val="7AE86412"/>
    <w:multiLevelType w:val="hybridMultilevel"/>
    <w:tmpl w:val="8ECED7BC"/>
    <w:lvl w:ilvl="0" w:tplc="0409000F">
      <w:start w:val="1"/>
      <w:numFmt w:val="decimal"/>
      <w:lvlText w:val="%1."/>
      <w:lvlJc w:val="left"/>
      <w:pPr>
        <w:ind w:left="-58" w:hanging="360"/>
      </w:pPr>
    </w:lvl>
    <w:lvl w:ilvl="1" w:tplc="04090019" w:tentative="1">
      <w:start w:val="1"/>
      <w:numFmt w:val="lowerLetter"/>
      <w:lvlText w:val="%2."/>
      <w:lvlJc w:val="left"/>
      <w:pPr>
        <w:ind w:left="662" w:hanging="360"/>
      </w:pPr>
    </w:lvl>
    <w:lvl w:ilvl="2" w:tplc="0409001B" w:tentative="1">
      <w:start w:val="1"/>
      <w:numFmt w:val="lowerRoman"/>
      <w:lvlText w:val="%3."/>
      <w:lvlJc w:val="right"/>
      <w:pPr>
        <w:ind w:left="1382" w:hanging="180"/>
      </w:pPr>
    </w:lvl>
    <w:lvl w:ilvl="3" w:tplc="0409000F" w:tentative="1">
      <w:start w:val="1"/>
      <w:numFmt w:val="decimal"/>
      <w:lvlText w:val="%4."/>
      <w:lvlJc w:val="left"/>
      <w:pPr>
        <w:ind w:left="2102" w:hanging="360"/>
      </w:pPr>
    </w:lvl>
    <w:lvl w:ilvl="4" w:tplc="04090019" w:tentative="1">
      <w:start w:val="1"/>
      <w:numFmt w:val="lowerLetter"/>
      <w:lvlText w:val="%5."/>
      <w:lvlJc w:val="left"/>
      <w:pPr>
        <w:ind w:left="2822" w:hanging="360"/>
      </w:pPr>
    </w:lvl>
    <w:lvl w:ilvl="5" w:tplc="0409001B" w:tentative="1">
      <w:start w:val="1"/>
      <w:numFmt w:val="lowerRoman"/>
      <w:lvlText w:val="%6."/>
      <w:lvlJc w:val="right"/>
      <w:pPr>
        <w:ind w:left="3542" w:hanging="180"/>
      </w:pPr>
    </w:lvl>
    <w:lvl w:ilvl="6" w:tplc="0409000F" w:tentative="1">
      <w:start w:val="1"/>
      <w:numFmt w:val="decimal"/>
      <w:lvlText w:val="%7."/>
      <w:lvlJc w:val="left"/>
      <w:pPr>
        <w:ind w:left="4262" w:hanging="360"/>
      </w:pPr>
    </w:lvl>
    <w:lvl w:ilvl="7" w:tplc="04090019" w:tentative="1">
      <w:start w:val="1"/>
      <w:numFmt w:val="lowerLetter"/>
      <w:lvlText w:val="%8."/>
      <w:lvlJc w:val="left"/>
      <w:pPr>
        <w:ind w:left="4982" w:hanging="360"/>
      </w:pPr>
    </w:lvl>
    <w:lvl w:ilvl="8" w:tplc="0409001B" w:tentative="1">
      <w:start w:val="1"/>
      <w:numFmt w:val="lowerRoman"/>
      <w:lvlText w:val="%9."/>
      <w:lvlJc w:val="right"/>
      <w:pPr>
        <w:ind w:left="5702" w:hanging="180"/>
      </w:pPr>
    </w:lvl>
  </w:abstractNum>
  <w:abstractNum w:abstractNumId="119" w15:restartNumberingAfterBreak="0">
    <w:nsid w:val="7D127904"/>
    <w:multiLevelType w:val="hybridMultilevel"/>
    <w:tmpl w:val="9F1A2972"/>
    <w:lvl w:ilvl="0" w:tplc="9F400B1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E3B710E"/>
    <w:multiLevelType w:val="hybridMultilevel"/>
    <w:tmpl w:val="117C4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E567439"/>
    <w:multiLevelType w:val="hybridMultilevel"/>
    <w:tmpl w:val="2CE4A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EF2639E"/>
    <w:multiLevelType w:val="hybridMultilevel"/>
    <w:tmpl w:val="155CB156"/>
    <w:lvl w:ilvl="0" w:tplc="A81A99D0">
      <w:start w:val="1"/>
      <w:numFmt w:val="decimal"/>
      <w:lvlText w:val="%1."/>
      <w:lvlJc w:val="left"/>
      <w:pPr>
        <w:ind w:left="818" w:hanging="360"/>
      </w:pPr>
      <w:rPr>
        <w:rFonts w:ascii="Times New Roman" w:eastAsia="Times New Roman" w:hAnsi="Times New Roman" w:cs="Times New Roman" w:hint="default"/>
        <w:b w:val="0"/>
        <w:bCs/>
        <w:color w:val="081C36"/>
        <w:w w:val="99"/>
        <w:sz w:val="26"/>
        <w:szCs w:val="26"/>
        <w:lang w:val="en-US" w:eastAsia="en-US" w:bidi="ar-SA"/>
      </w:rPr>
    </w:lvl>
    <w:lvl w:ilvl="1" w:tplc="FFFFFFFF">
      <w:numFmt w:val="bullet"/>
      <w:lvlText w:val="•"/>
      <w:lvlJc w:val="left"/>
      <w:pPr>
        <w:ind w:left="1453" w:hanging="360"/>
      </w:pPr>
      <w:rPr>
        <w:rFonts w:hint="default"/>
        <w:lang w:val="en-US" w:eastAsia="en-US" w:bidi="ar-SA"/>
      </w:rPr>
    </w:lvl>
    <w:lvl w:ilvl="2" w:tplc="FFFFFFFF">
      <w:numFmt w:val="bullet"/>
      <w:lvlText w:val="•"/>
      <w:lvlJc w:val="left"/>
      <w:pPr>
        <w:ind w:left="2086" w:hanging="360"/>
      </w:pPr>
      <w:rPr>
        <w:rFonts w:hint="default"/>
        <w:lang w:val="en-US" w:eastAsia="en-US" w:bidi="ar-SA"/>
      </w:rPr>
    </w:lvl>
    <w:lvl w:ilvl="3" w:tplc="FFFFFFFF">
      <w:numFmt w:val="bullet"/>
      <w:lvlText w:val="•"/>
      <w:lvlJc w:val="left"/>
      <w:pPr>
        <w:ind w:left="2719" w:hanging="360"/>
      </w:pPr>
      <w:rPr>
        <w:rFonts w:hint="default"/>
        <w:lang w:val="en-US" w:eastAsia="en-US" w:bidi="ar-SA"/>
      </w:rPr>
    </w:lvl>
    <w:lvl w:ilvl="4" w:tplc="FFFFFFFF">
      <w:numFmt w:val="bullet"/>
      <w:lvlText w:val="•"/>
      <w:lvlJc w:val="left"/>
      <w:pPr>
        <w:ind w:left="3352" w:hanging="360"/>
      </w:pPr>
      <w:rPr>
        <w:rFonts w:hint="default"/>
        <w:lang w:val="en-US" w:eastAsia="en-US" w:bidi="ar-SA"/>
      </w:rPr>
    </w:lvl>
    <w:lvl w:ilvl="5" w:tplc="FFFFFFFF">
      <w:numFmt w:val="bullet"/>
      <w:lvlText w:val="•"/>
      <w:lvlJc w:val="left"/>
      <w:pPr>
        <w:ind w:left="3985" w:hanging="360"/>
      </w:pPr>
      <w:rPr>
        <w:rFonts w:hint="default"/>
        <w:lang w:val="en-US" w:eastAsia="en-US" w:bidi="ar-SA"/>
      </w:rPr>
    </w:lvl>
    <w:lvl w:ilvl="6" w:tplc="FFFFFFFF">
      <w:numFmt w:val="bullet"/>
      <w:lvlText w:val="•"/>
      <w:lvlJc w:val="left"/>
      <w:pPr>
        <w:ind w:left="4618" w:hanging="360"/>
      </w:pPr>
      <w:rPr>
        <w:rFonts w:hint="default"/>
        <w:lang w:val="en-US" w:eastAsia="en-US" w:bidi="ar-SA"/>
      </w:rPr>
    </w:lvl>
    <w:lvl w:ilvl="7" w:tplc="FFFFFFFF">
      <w:numFmt w:val="bullet"/>
      <w:lvlText w:val="•"/>
      <w:lvlJc w:val="left"/>
      <w:pPr>
        <w:ind w:left="5251" w:hanging="360"/>
      </w:pPr>
      <w:rPr>
        <w:rFonts w:hint="default"/>
        <w:lang w:val="en-US" w:eastAsia="en-US" w:bidi="ar-SA"/>
      </w:rPr>
    </w:lvl>
    <w:lvl w:ilvl="8" w:tplc="FFFFFFFF">
      <w:numFmt w:val="bullet"/>
      <w:lvlText w:val="•"/>
      <w:lvlJc w:val="left"/>
      <w:pPr>
        <w:ind w:left="5884" w:hanging="360"/>
      </w:pPr>
      <w:rPr>
        <w:rFonts w:hint="default"/>
        <w:lang w:val="en-US" w:eastAsia="en-US" w:bidi="ar-SA"/>
      </w:rPr>
    </w:lvl>
  </w:abstractNum>
  <w:abstractNum w:abstractNumId="123" w15:restartNumberingAfterBreak="0">
    <w:nsid w:val="7F35734D"/>
    <w:multiLevelType w:val="hybridMultilevel"/>
    <w:tmpl w:val="E05CC6AE"/>
    <w:lvl w:ilvl="0" w:tplc="E1B20A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5044078">
    <w:abstractNumId w:val="98"/>
  </w:num>
  <w:num w:numId="2" w16cid:durableId="372388483">
    <w:abstractNumId w:val="13"/>
  </w:num>
  <w:num w:numId="3" w16cid:durableId="1922833952">
    <w:abstractNumId w:val="51"/>
  </w:num>
  <w:num w:numId="4" w16cid:durableId="1946959849">
    <w:abstractNumId w:val="108"/>
  </w:num>
  <w:num w:numId="5" w16cid:durableId="348484488">
    <w:abstractNumId w:val="9"/>
  </w:num>
  <w:num w:numId="6" w16cid:durableId="1363020695">
    <w:abstractNumId w:val="104"/>
  </w:num>
  <w:num w:numId="7" w16cid:durableId="777336889">
    <w:abstractNumId w:val="81"/>
  </w:num>
  <w:num w:numId="8" w16cid:durableId="1283997685">
    <w:abstractNumId w:val="29"/>
  </w:num>
  <w:num w:numId="9" w16cid:durableId="2090930698">
    <w:abstractNumId w:val="110"/>
  </w:num>
  <w:num w:numId="10" w16cid:durableId="957296986">
    <w:abstractNumId w:val="35"/>
  </w:num>
  <w:num w:numId="11" w16cid:durableId="803471943">
    <w:abstractNumId w:val="6"/>
  </w:num>
  <w:num w:numId="12" w16cid:durableId="1576552593">
    <w:abstractNumId w:val="43"/>
  </w:num>
  <w:num w:numId="13" w16cid:durableId="292447108">
    <w:abstractNumId w:val="44"/>
  </w:num>
  <w:num w:numId="14" w16cid:durableId="930116907">
    <w:abstractNumId w:val="2"/>
  </w:num>
  <w:num w:numId="15" w16cid:durableId="1980262919">
    <w:abstractNumId w:val="84"/>
  </w:num>
  <w:num w:numId="16" w16cid:durableId="1938520205">
    <w:abstractNumId w:val="0"/>
  </w:num>
  <w:num w:numId="17" w16cid:durableId="785275765">
    <w:abstractNumId w:val="83"/>
  </w:num>
  <w:num w:numId="18" w16cid:durableId="394592426">
    <w:abstractNumId w:val="42"/>
  </w:num>
  <w:num w:numId="19" w16cid:durableId="466319538">
    <w:abstractNumId w:val="25"/>
  </w:num>
  <w:num w:numId="20" w16cid:durableId="550727198">
    <w:abstractNumId w:val="122"/>
  </w:num>
  <w:num w:numId="21" w16cid:durableId="387186970">
    <w:abstractNumId w:val="61"/>
  </w:num>
  <w:num w:numId="22" w16cid:durableId="1303923916">
    <w:abstractNumId w:val="90"/>
  </w:num>
  <w:num w:numId="23" w16cid:durableId="397362789">
    <w:abstractNumId w:val="30"/>
  </w:num>
  <w:num w:numId="24" w16cid:durableId="669715858">
    <w:abstractNumId w:val="65"/>
  </w:num>
  <w:num w:numId="25" w16cid:durableId="228424307">
    <w:abstractNumId w:val="91"/>
  </w:num>
  <w:num w:numId="26" w16cid:durableId="1177772943">
    <w:abstractNumId w:val="57"/>
  </w:num>
  <w:num w:numId="27" w16cid:durableId="1319305819">
    <w:abstractNumId w:val="121"/>
  </w:num>
  <w:num w:numId="28" w16cid:durableId="557134120">
    <w:abstractNumId w:val="12"/>
  </w:num>
  <w:num w:numId="29" w16cid:durableId="824975696">
    <w:abstractNumId w:val="111"/>
  </w:num>
  <w:num w:numId="30" w16cid:durableId="997537620">
    <w:abstractNumId w:val="10"/>
  </w:num>
  <w:num w:numId="31" w16cid:durableId="1149899362">
    <w:abstractNumId w:val="101"/>
  </w:num>
  <w:num w:numId="32" w16cid:durableId="2059890254">
    <w:abstractNumId w:val="49"/>
  </w:num>
  <w:num w:numId="33" w16cid:durableId="756100969">
    <w:abstractNumId w:val="63"/>
  </w:num>
  <w:num w:numId="34" w16cid:durableId="1127822088">
    <w:abstractNumId w:val="16"/>
  </w:num>
  <w:num w:numId="35" w16cid:durableId="792676755">
    <w:abstractNumId w:val="20"/>
  </w:num>
  <w:num w:numId="36" w16cid:durableId="1959681138">
    <w:abstractNumId w:val="53"/>
  </w:num>
  <w:num w:numId="37" w16cid:durableId="1831556540">
    <w:abstractNumId w:val="72"/>
  </w:num>
  <w:num w:numId="38" w16cid:durableId="306279337">
    <w:abstractNumId w:val="93"/>
  </w:num>
  <w:num w:numId="39" w16cid:durableId="1057359294">
    <w:abstractNumId w:val="89"/>
  </w:num>
  <w:num w:numId="40" w16cid:durableId="1155146996">
    <w:abstractNumId w:val="68"/>
  </w:num>
  <w:num w:numId="41" w16cid:durableId="1106341640">
    <w:abstractNumId w:val="71"/>
  </w:num>
  <w:num w:numId="42" w16cid:durableId="1550334562">
    <w:abstractNumId w:val="123"/>
  </w:num>
  <w:num w:numId="43" w16cid:durableId="1146121290">
    <w:abstractNumId w:val="39"/>
  </w:num>
  <w:num w:numId="44" w16cid:durableId="1415978918">
    <w:abstractNumId w:val="7"/>
  </w:num>
  <w:num w:numId="45" w16cid:durableId="962077963">
    <w:abstractNumId w:val="70"/>
  </w:num>
  <w:num w:numId="46" w16cid:durableId="263878884">
    <w:abstractNumId w:val="117"/>
  </w:num>
  <w:num w:numId="47" w16cid:durableId="816923280">
    <w:abstractNumId w:val="74"/>
  </w:num>
  <w:num w:numId="48" w16cid:durableId="238098528">
    <w:abstractNumId w:val="66"/>
  </w:num>
  <w:num w:numId="49" w16cid:durableId="1848058807">
    <w:abstractNumId w:val="106"/>
  </w:num>
  <w:num w:numId="50" w16cid:durableId="862133944">
    <w:abstractNumId w:val="15"/>
  </w:num>
  <w:num w:numId="51" w16cid:durableId="916287713">
    <w:abstractNumId w:val="62"/>
  </w:num>
  <w:num w:numId="52" w16cid:durableId="33908864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7671877">
    <w:abstractNumId w:val="58"/>
  </w:num>
  <w:num w:numId="54" w16cid:durableId="663818155">
    <w:abstractNumId w:val="50"/>
  </w:num>
  <w:num w:numId="55" w16cid:durableId="1412774681">
    <w:abstractNumId w:val="38"/>
  </w:num>
  <w:num w:numId="56" w16cid:durableId="130172308">
    <w:abstractNumId w:val="82"/>
  </w:num>
  <w:num w:numId="57" w16cid:durableId="52587214">
    <w:abstractNumId w:val="40"/>
  </w:num>
  <w:num w:numId="58" w16cid:durableId="1975870489">
    <w:abstractNumId w:val="33"/>
  </w:num>
  <w:num w:numId="59" w16cid:durableId="1380082098">
    <w:abstractNumId w:val="54"/>
  </w:num>
  <w:num w:numId="60" w16cid:durableId="24411852">
    <w:abstractNumId w:val="102"/>
  </w:num>
  <w:num w:numId="61" w16cid:durableId="1507358593">
    <w:abstractNumId w:val="100"/>
  </w:num>
  <w:num w:numId="62" w16cid:durableId="1209341542">
    <w:abstractNumId w:val="118"/>
  </w:num>
  <w:num w:numId="63" w16cid:durableId="850025277">
    <w:abstractNumId w:val="8"/>
  </w:num>
  <w:num w:numId="64" w16cid:durableId="295720569">
    <w:abstractNumId w:val="19"/>
  </w:num>
  <w:num w:numId="65" w16cid:durableId="798107116">
    <w:abstractNumId w:val="5"/>
  </w:num>
  <w:num w:numId="66" w16cid:durableId="1580552852">
    <w:abstractNumId w:val="47"/>
  </w:num>
  <w:num w:numId="67" w16cid:durableId="780027392">
    <w:abstractNumId w:val="1"/>
  </w:num>
  <w:num w:numId="68" w16cid:durableId="1463422199">
    <w:abstractNumId w:val="26"/>
  </w:num>
  <w:num w:numId="69" w16cid:durableId="2122870306">
    <w:abstractNumId w:val="97"/>
  </w:num>
  <w:num w:numId="70" w16cid:durableId="587809596">
    <w:abstractNumId w:val="31"/>
  </w:num>
  <w:num w:numId="71" w16cid:durableId="173153146">
    <w:abstractNumId w:val="11"/>
  </w:num>
  <w:num w:numId="72" w16cid:durableId="191698216">
    <w:abstractNumId w:val="76"/>
  </w:num>
  <w:num w:numId="73" w16cid:durableId="1904754736">
    <w:abstractNumId w:val="94"/>
  </w:num>
  <w:num w:numId="74" w16cid:durableId="1693989864">
    <w:abstractNumId w:val="55"/>
  </w:num>
  <w:num w:numId="75" w16cid:durableId="1913587125">
    <w:abstractNumId w:val="48"/>
  </w:num>
  <w:num w:numId="76" w16cid:durableId="881209092">
    <w:abstractNumId w:val="45"/>
  </w:num>
  <w:num w:numId="77" w16cid:durableId="483550262">
    <w:abstractNumId w:val="56"/>
  </w:num>
  <w:num w:numId="78" w16cid:durableId="1388145633">
    <w:abstractNumId w:val="88"/>
  </w:num>
  <w:num w:numId="79" w16cid:durableId="1927297371">
    <w:abstractNumId w:val="27"/>
  </w:num>
  <w:num w:numId="80" w16cid:durableId="703822012">
    <w:abstractNumId w:val="41"/>
  </w:num>
  <w:num w:numId="81" w16cid:durableId="1957449367">
    <w:abstractNumId w:val="36"/>
  </w:num>
  <w:num w:numId="82" w16cid:durableId="752699547">
    <w:abstractNumId w:val="21"/>
  </w:num>
  <w:num w:numId="83" w16cid:durableId="1188525389">
    <w:abstractNumId w:val="80"/>
  </w:num>
  <w:num w:numId="84" w16cid:durableId="1909074825">
    <w:abstractNumId w:val="109"/>
  </w:num>
  <w:num w:numId="85" w16cid:durableId="1773210039">
    <w:abstractNumId w:val="75"/>
  </w:num>
  <w:num w:numId="86" w16cid:durableId="161940085">
    <w:abstractNumId w:val="120"/>
  </w:num>
  <w:num w:numId="87" w16cid:durableId="576983552">
    <w:abstractNumId w:val="60"/>
  </w:num>
  <w:num w:numId="88" w16cid:durableId="796604688">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6442035">
    <w:abstractNumId w:val="3"/>
  </w:num>
  <w:num w:numId="90" w16cid:durableId="85929765">
    <w:abstractNumId w:val="99"/>
  </w:num>
  <w:num w:numId="91" w16cid:durableId="1883981430">
    <w:abstractNumId w:val="107"/>
  </w:num>
  <w:num w:numId="92" w16cid:durableId="2016180804">
    <w:abstractNumId w:val="73"/>
  </w:num>
  <w:num w:numId="93" w16cid:durableId="1384986165">
    <w:abstractNumId w:val="59"/>
  </w:num>
  <w:num w:numId="94" w16cid:durableId="214706705">
    <w:abstractNumId w:val="30"/>
  </w:num>
  <w:num w:numId="95" w16cid:durableId="154810233">
    <w:abstractNumId w:val="24"/>
  </w:num>
  <w:num w:numId="96" w16cid:durableId="1441946260">
    <w:abstractNumId w:val="24"/>
  </w:num>
  <w:num w:numId="97" w16cid:durableId="142753219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32578611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298146997">
    <w:abstractNumId w:val="7"/>
    <w:lvlOverride w:ilvl="0">
      <w:startOverride w:val="1"/>
    </w:lvlOverride>
    <w:lvlOverride w:ilvl="1"/>
    <w:lvlOverride w:ilvl="2"/>
    <w:lvlOverride w:ilvl="3"/>
    <w:lvlOverride w:ilvl="4"/>
    <w:lvlOverride w:ilvl="5"/>
    <w:lvlOverride w:ilvl="6"/>
    <w:lvlOverride w:ilvl="7"/>
    <w:lvlOverride w:ilvl="8"/>
  </w:num>
  <w:num w:numId="100" w16cid:durableId="237640975">
    <w:abstractNumId w:val="70"/>
    <w:lvlOverride w:ilvl="0">
      <w:startOverride w:val="1"/>
    </w:lvlOverride>
    <w:lvlOverride w:ilvl="1"/>
    <w:lvlOverride w:ilvl="2"/>
    <w:lvlOverride w:ilvl="3"/>
    <w:lvlOverride w:ilvl="4"/>
    <w:lvlOverride w:ilvl="5"/>
    <w:lvlOverride w:ilvl="6"/>
    <w:lvlOverride w:ilvl="7"/>
    <w:lvlOverride w:ilvl="8"/>
  </w:num>
  <w:num w:numId="101" w16cid:durableId="1016006086">
    <w:abstractNumId w:val="117"/>
    <w:lvlOverride w:ilvl="0">
      <w:startOverride w:val="1"/>
    </w:lvlOverride>
    <w:lvlOverride w:ilvl="1"/>
    <w:lvlOverride w:ilvl="2"/>
    <w:lvlOverride w:ilvl="3"/>
    <w:lvlOverride w:ilvl="4"/>
    <w:lvlOverride w:ilvl="5"/>
    <w:lvlOverride w:ilvl="6"/>
    <w:lvlOverride w:ilvl="7"/>
    <w:lvlOverride w:ilvl="8"/>
  </w:num>
  <w:num w:numId="102" w16cid:durableId="1574731553">
    <w:abstractNumId w:val="62"/>
    <w:lvlOverride w:ilvl="0">
      <w:startOverride w:val="1"/>
    </w:lvlOverride>
    <w:lvlOverride w:ilvl="1"/>
    <w:lvlOverride w:ilvl="2"/>
    <w:lvlOverride w:ilvl="3"/>
    <w:lvlOverride w:ilvl="4"/>
    <w:lvlOverride w:ilvl="5"/>
    <w:lvlOverride w:ilvl="6"/>
    <w:lvlOverride w:ilvl="7"/>
    <w:lvlOverride w:ilvl="8"/>
  </w:num>
  <w:num w:numId="103" w16cid:durableId="400836776">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79452516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626013282">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16774750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730421394">
    <w:abstractNumId w:val="14"/>
  </w:num>
  <w:num w:numId="108" w16cid:durableId="408692577">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1282506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875121246">
    <w:abstractNumId w:val="50"/>
    <w:lvlOverride w:ilvl="0">
      <w:startOverride w:val="1"/>
    </w:lvlOverride>
    <w:lvlOverride w:ilvl="1"/>
    <w:lvlOverride w:ilvl="2"/>
    <w:lvlOverride w:ilvl="3"/>
    <w:lvlOverride w:ilvl="4"/>
    <w:lvlOverride w:ilvl="5"/>
    <w:lvlOverride w:ilvl="6"/>
    <w:lvlOverride w:ilvl="7"/>
    <w:lvlOverride w:ilvl="8"/>
  </w:num>
  <w:num w:numId="111" w16cid:durableId="458383133">
    <w:abstractNumId w:val="38"/>
    <w:lvlOverride w:ilvl="0">
      <w:startOverride w:val="1"/>
    </w:lvlOverride>
    <w:lvlOverride w:ilvl="1"/>
    <w:lvlOverride w:ilvl="2"/>
    <w:lvlOverride w:ilvl="3"/>
    <w:lvlOverride w:ilvl="4"/>
    <w:lvlOverride w:ilvl="5"/>
    <w:lvlOverride w:ilvl="6"/>
    <w:lvlOverride w:ilvl="7"/>
    <w:lvlOverride w:ilvl="8"/>
  </w:num>
  <w:num w:numId="112" w16cid:durableId="1778207236">
    <w:abstractNumId w:val="82"/>
    <w:lvlOverride w:ilvl="0">
      <w:startOverride w:val="1"/>
    </w:lvlOverride>
    <w:lvlOverride w:ilvl="1"/>
    <w:lvlOverride w:ilvl="2"/>
    <w:lvlOverride w:ilvl="3"/>
    <w:lvlOverride w:ilvl="4"/>
    <w:lvlOverride w:ilvl="5"/>
    <w:lvlOverride w:ilvl="6"/>
    <w:lvlOverride w:ilvl="7"/>
    <w:lvlOverride w:ilvl="8"/>
  </w:num>
  <w:num w:numId="113" w16cid:durableId="98515920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211420341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40287234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8581545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636986076">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825668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787550131">
    <w:abstractNumId w:val="76"/>
    <w:lvlOverride w:ilvl="0">
      <w:startOverride w:val="1"/>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44422858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374041239">
    <w:abstractNumId w:val="48"/>
    <w:lvlOverride w:ilvl="0">
      <w:startOverride w:val="1"/>
    </w:lvlOverride>
    <w:lvlOverride w:ilvl="1"/>
    <w:lvlOverride w:ilvl="2"/>
    <w:lvlOverride w:ilvl="3"/>
    <w:lvlOverride w:ilvl="4"/>
    <w:lvlOverride w:ilvl="5"/>
    <w:lvlOverride w:ilvl="6"/>
    <w:lvlOverride w:ilvl="7"/>
    <w:lvlOverride w:ilvl="8"/>
  </w:num>
  <w:num w:numId="122" w16cid:durableId="75055365">
    <w:abstractNumId w:val="45"/>
    <w:lvlOverride w:ilvl="0">
      <w:startOverride w:val="1"/>
    </w:lvlOverride>
    <w:lvlOverride w:ilvl="1"/>
    <w:lvlOverride w:ilvl="2"/>
    <w:lvlOverride w:ilvl="3"/>
    <w:lvlOverride w:ilvl="4"/>
    <w:lvlOverride w:ilvl="5"/>
    <w:lvlOverride w:ilvl="6"/>
    <w:lvlOverride w:ilvl="7"/>
    <w:lvlOverride w:ilvl="8"/>
  </w:num>
  <w:num w:numId="123" w16cid:durableId="684864441">
    <w:abstractNumId w:val="56"/>
    <w:lvlOverride w:ilvl="0">
      <w:startOverride w:val="1"/>
    </w:lvlOverride>
    <w:lvlOverride w:ilvl="1"/>
    <w:lvlOverride w:ilvl="2"/>
    <w:lvlOverride w:ilvl="3"/>
    <w:lvlOverride w:ilvl="4"/>
    <w:lvlOverride w:ilvl="5"/>
    <w:lvlOverride w:ilvl="6"/>
    <w:lvlOverride w:ilvl="7"/>
    <w:lvlOverride w:ilvl="8"/>
  </w:num>
  <w:num w:numId="124" w16cid:durableId="1338002971">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276299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962612175">
    <w:abstractNumId w:val="115"/>
  </w:num>
  <w:num w:numId="127" w16cid:durableId="1315640328">
    <w:abstractNumId w:val="46"/>
  </w:num>
  <w:num w:numId="128" w16cid:durableId="1424451221">
    <w:abstractNumId w:val="79"/>
  </w:num>
  <w:num w:numId="129" w16cid:durableId="377172899">
    <w:abstractNumId w:val="37"/>
  </w:num>
  <w:num w:numId="130" w16cid:durableId="2004892804">
    <w:abstractNumId w:val="96"/>
  </w:num>
  <w:num w:numId="131" w16cid:durableId="1210537583">
    <w:abstractNumId w:val="52"/>
  </w:num>
  <w:num w:numId="132" w16cid:durableId="412968419">
    <w:abstractNumId w:val="105"/>
  </w:num>
  <w:num w:numId="133" w16cid:durableId="83575866">
    <w:abstractNumId w:val="85"/>
  </w:num>
  <w:num w:numId="134" w16cid:durableId="866913420">
    <w:abstractNumId w:val="112"/>
  </w:num>
  <w:num w:numId="135" w16cid:durableId="96827521">
    <w:abstractNumId w:val="67"/>
  </w:num>
  <w:num w:numId="136" w16cid:durableId="1191987225">
    <w:abstractNumId w:val="28"/>
  </w:num>
  <w:num w:numId="137" w16cid:durableId="19094106">
    <w:abstractNumId w:val="78"/>
  </w:num>
  <w:num w:numId="138" w16cid:durableId="1849558058">
    <w:abstractNumId w:val="119"/>
  </w:num>
  <w:num w:numId="139" w16cid:durableId="1505970286">
    <w:abstractNumId w:val="92"/>
  </w:num>
  <w:num w:numId="140" w16cid:durableId="205457712">
    <w:abstractNumId w:val="22"/>
  </w:num>
  <w:num w:numId="141" w16cid:durableId="1681615227">
    <w:abstractNumId w:val="103"/>
  </w:num>
  <w:num w:numId="142" w16cid:durableId="1180051356">
    <w:abstractNumId w:val="86"/>
  </w:num>
  <w:num w:numId="143" w16cid:durableId="183784671">
    <w:abstractNumId w:val="32"/>
  </w:num>
  <w:num w:numId="144" w16cid:durableId="1031686165">
    <w:abstractNumId w:val="64"/>
  </w:num>
  <w:num w:numId="145" w16cid:durableId="1655261429">
    <w:abstractNumId w:val="95"/>
  </w:num>
  <w:num w:numId="146" w16cid:durableId="749888506">
    <w:abstractNumId w:val="17"/>
  </w:num>
  <w:num w:numId="147" w16cid:durableId="1743680184">
    <w:abstractNumId w:val="77"/>
  </w:num>
  <w:num w:numId="148" w16cid:durableId="1153907021">
    <w:abstractNumId w:val="4"/>
  </w:num>
  <w:num w:numId="149" w16cid:durableId="998927117">
    <w:abstractNumId w:val="34"/>
  </w:num>
  <w:num w:numId="150" w16cid:durableId="408618536">
    <w:abstractNumId w:val="69"/>
  </w:num>
  <w:num w:numId="151" w16cid:durableId="85688118">
    <w:abstractNumId w:val="18"/>
  </w:num>
  <w:num w:numId="152" w16cid:durableId="464466280">
    <w:abstractNumId w:val="23"/>
  </w:num>
  <w:num w:numId="153" w16cid:durableId="1090273023">
    <w:abstractNumId w:val="113"/>
  </w:num>
  <w:num w:numId="154" w16cid:durableId="1450971271">
    <w:abstractNumId w:val="116"/>
  </w:num>
  <w:num w:numId="155" w16cid:durableId="1633558558">
    <w:abstractNumId w:val="8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o Hung">
    <w15:presenceInfo w15:providerId="Windows Live" w15:userId="ec302fd194c8f6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397"/>
    <w:rsid w:val="0000368C"/>
    <w:rsid w:val="000047A8"/>
    <w:rsid w:val="00004E36"/>
    <w:rsid w:val="00007335"/>
    <w:rsid w:val="00020625"/>
    <w:rsid w:val="00032D27"/>
    <w:rsid w:val="000865B4"/>
    <w:rsid w:val="000A45F4"/>
    <w:rsid w:val="000B3BB4"/>
    <w:rsid w:val="000C764C"/>
    <w:rsid w:val="000E1AED"/>
    <w:rsid w:val="000F2071"/>
    <w:rsid w:val="000F2AE2"/>
    <w:rsid w:val="001003D4"/>
    <w:rsid w:val="001033D5"/>
    <w:rsid w:val="00112494"/>
    <w:rsid w:val="00134816"/>
    <w:rsid w:val="00137AE6"/>
    <w:rsid w:val="001547B5"/>
    <w:rsid w:val="00155A90"/>
    <w:rsid w:val="00161964"/>
    <w:rsid w:val="0018277C"/>
    <w:rsid w:val="0018286C"/>
    <w:rsid w:val="001A2260"/>
    <w:rsid w:val="001A45FE"/>
    <w:rsid w:val="001B3222"/>
    <w:rsid w:val="001C0059"/>
    <w:rsid w:val="001C61A8"/>
    <w:rsid w:val="001C6CDB"/>
    <w:rsid w:val="001D3FD2"/>
    <w:rsid w:val="001D6EEB"/>
    <w:rsid w:val="001E1EE5"/>
    <w:rsid w:val="001E2D51"/>
    <w:rsid w:val="001E6C46"/>
    <w:rsid w:val="001F01E2"/>
    <w:rsid w:val="00224E90"/>
    <w:rsid w:val="0023117E"/>
    <w:rsid w:val="002327E5"/>
    <w:rsid w:val="00243AD8"/>
    <w:rsid w:val="00246129"/>
    <w:rsid w:val="00256DAF"/>
    <w:rsid w:val="002628AE"/>
    <w:rsid w:val="00271ACB"/>
    <w:rsid w:val="002962AE"/>
    <w:rsid w:val="002A4967"/>
    <w:rsid w:val="002A6FC7"/>
    <w:rsid w:val="002C1F96"/>
    <w:rsid w:val="002D4BD4"/>
    <w:rsid w:val="002F6F1C"/>
    <w:rsid w:val="00321157"/>
    <w:rsid w:val="00322AFE"/>
    <w:rsid w:val="00333171"/>
    <w:rsid w:val="00341466"/>
    <w:rsid w:val="00347A72"/>
    <w:rsid w:val="0035285A"/>
    <w:rsid w:val="00360176"/>
    <w:rsid w:val="003668B3"/>
    <w:rsid w:val="0037056E"/>
    <w:rsid w:val="00387B58"/>
    <w:rsid w:val="00393B0D"/>
    <w:rsid w:val="003C11A3"/>
    <w:rsid w:val="00407977"/>
    <w:rsid w:val="00412D9F"/>
    <w:rsid w:val="00414104"/>
    <w:rsid w:val="00414223"/>
    <w:rsid w:val="00425393"/>
    <w:rsid w:val="0043765F"/>
    <w:rsid w:val="00444425"/>
    <w:rsid w:val="00463FB0"/>
    <w:rsid w:val="004712E4"/>
    <w:rsid w:val="00486418"/>
    <w:rsid w:val="0049190F"/>
    <w:rsid w:val="004A7306"/>
    <w:rsid w:val="004C507A"/>
    <w:rsid w:val="004C7498"/>
    <w:rsid w:val="004D2EF9"/>
    <w:rsid w:val="004D3D15"/>
    <w:rsid w:val="00507BA1"/>
    <w:rsid w:val="005324D6"/>
    <w:rsid w:val="005372A5"/>
    <w:rsid w:val="0055002C"/>
    <w:rsid w:val="00553DE3"/>
    <w:rsid w:val="005663A2"/>
    <w:rsid w:val="005858F4"/>
    <w:rsid w:val="00591582"/>
    <w:rsid w:val="0059374D"/>
    <w:rsid w:val="005A0FE3"/>
    <w:rsid w:val="005C6E4E"/>
    <w:rsid w:val="005E71EC"/>
    <w:rsid w:val="005F6022"/>
    <w:rsid w:val="005F738A"/>
    <w:rsid w:val="005F78C0"/>
    <w:rsid w:val="00620F41"/>
    <w:rsid w:val="00632DDF"/>
    <w:rsid w:val="00633B9F"/>
    <w:rsid w:val="006365C4"/>
    <w:rsid w:val="00652F67"/>
    <w:rsid w:val="00657951"/>
    <w:rsid w:val="006670EF"/>
    <w:rsid w:val="00667D39"/>
    <w:rsid w:val="0068053B"/>
    <w:rsid w:val="00680CCA"/>
    <w:rsid w:val="006840F6"/>
    <w:rsid w:val="00685725"/>
    <w:rsid w:val="00693700"/>
    <w:rsid w:val="006B03C7"/>
    <w:rsid w:val="006B06D9"/>
    <w:rsid w:val="006D70D3"/>
    <w:rsid w:val="006E2D85"/>
    <w:rsid w:val="006F61EF"/>
    <w:rsid w:val="00700C7C"/>
    <w:rsid w:val="00712A50"/>
    <w:rsid w:val="00720296"/>
    <w:rsid w:val="00721CD6"/>
    <w:rsid w:val="007227A7"/>
    <w:rsid w:val="00766A2B"/>
    <w:rsid w:val="007939D5"/>
    <w:rsid w:val="007B3C4A"/>
    <w:rsid w:val="007C12B5"/>
    <w:rsid w:val="007C2684"/>
    <w:rsid w:val="007C4D05"/>
    <w:rsid w:val="007E7F0E"/>
    <w:rsid w:val="007F056A"/>
    <w:rsid w:val="007F5A01"/>
    <w:rsid w:val="008176BC"/>
    <w:rsid w:val="008241C1"/>
    <w:rsid w:val="0083224B"/>
    <w:rsid w:val="00834397"/>
    <w:rsid w:val="00835312"/>
    <w:rsid w:val="00846015"/>
    <w:rsid w:val="00861A4D"/>
    <w:rsid w:val="008A4B82"/>
    <w:rsid w:val="008B0331"/>
    <w:rsid w:val="008B20F7"/>
    <w:rsid w:val="008C22B7"/>
    <w:rsid w:val="008E6B4A"/>
    <w:rsid w:val="008F19E8"/>
    <w:rsid w:val="009102C8"/>
    <w:rsid w:val="009423AF"/>
    <w:rsid w:val="00943F35"/>
    <w:rsid w:val="009452CA"/>
    <w:rsid w:val="009640D9"/>
    <w:rsid w:val="00966589"/>
    <w:rsid w:val="00986823"/>
    <w:rsid w:val="0099737E"/>
    <w:rsid w:val="009A0354"/>
    <w:rsid w:val="009A2CAA"/>
    <w:rsid w:val="009F5272"/>
    <w:rsid w:val="00A01E28"/>
    <w:rsid w:val="00A03506"/>
    <w:rsid w:val="00A320CD"/>
    <w:rsid w:val="00A3687E"/>
    <w:rsid w:val="00A368B5"/>
    <w:rsid w:val="00A3710F"/>
    <w:rsid w:val="00A45090"/>
    <w:rsid w:val="00A45AE5"/>
    <w:rsid w:val="00A466B1"/>
    <w:rsid w:val="00A747B3"/>
    <w:rsid w:val="00A90262"/>
    <w:rsid w:val="00A90DF4"/>
    <w:rsid w:val="00A91139"/>
    <w:rsid w:val="00AB5C38"/>
    <w:rsid w:val="00AB716B"/>
    <w:rsid w:val="00AC6089"/>
    <w:rsid w:val="00AE782D"/>
    <w:rsid w:val="00B0108D"/>
    <w:rsid w:val="00B13323"/>
    <w:rsid w:val="00B14E79"/>
    <w:rsid w:val="00B16B07"/>
    <w:rsid w:val="00B21C91"/>
    <w:rsid w:val="00B249D0"/>
    <w:rsid w:val="00B37122"/>
    <w:rsid w:val="00B461F6"/>
    <w:rsid w:val="00B523F9"/>
    <w:rsid w:val="00B62123"/>
    <w:rsid w:val="00B63759"/>
    <w:rsid w:val="00B70F4E"/>
    <w:rsid w:val="00B840F9"/>
    <w:rsid w:val="00B87135"/>
    <w:rsid w:val="00B92F89"/>
    <w:rsid w:val="00BB40A1"/>
    <w:rsid w:val="00BC48D7"/>
    <w:rsid w:val="00BF4181"/>
    <w:rsid w:val="00C15070"/>
    <w:rsid w:val="00C17A3C"/>
    <w:rsid w:val="00C22903"/>
    <w:rsid w:val="00C271BD"/>
    <w:rsid w:val="00C37EF8"/>
    <w:rsid w:val="00C43849"/>
    <w:rsid w:val="00C73AB9"/>
    <w:rsid w:val="00C7510C"/>
    <w:rsid w:val="00CA4F8D"/>
    <w:rsid w:val="00CB219D"/>
    <w:rsid w:val="00CC1DA0"/>
    <w:rsid w:val="00CD55CE"/>
    <w:rsid w:val="00CD6A7B"/>
    <w:rsid w:val="00CF538E"/>
    <w:rsid w:val="00D02BCC"/>
    <w:rsid w:val="00D21098"/>
    <w:rsid w:val="00D410C9"/>
    <w:rsid w:val="00D413E2"/>
    <w:rsid w:val="00D508CE"/>
    <w:rsid w:val="00D603BB"/>
    <w:rsid w:val="00D8224F"/>
    <w:rsid w:val="00D927AD"/>
    <w:rsid w:val="00DA0895"/>
    <w:rsid w:val="00DA45AC"/>
    <w:rsid w:val="00DB55B9"/>
    <w:rsid w:val="00DC2616"/>
    <w:rsid w:val="00DC74CA"/>
    <w:rsid w:val="00DD4EAB"/>
    <w:rsid w:val="00DE1442"/>
    <w:rsid w:val="00DE399E"/>
    <w:rsid w:val="00E07BF4"/>
    <w:rsid w:val="00E156EC"/>
    <w:rsid w:val="00E23919"/>
    <w:rsid w:val="00E32A4A"/>
    <w:rsid w:val="00E63A67"/>
    <w:rsid w:val="00E63FA1"/>
    <w:rsid w:val="00E65EA6"/>
    <w:rsid w:val="00ED69D1"/>
    <w:rsid w:val="00ED6DA0"/>
    <w:rsid w:val="00EE5710"/>
    <w:rsid w:val="00EF0570"/>
    <w:rsid w:val="00EF167C"/>
    <w:rsid w:val="00EF181C"/>
    <w:rsid w:val="00F06C57"/>
    <w:rsid w:val="00F07015"/>
    <w:rsid w:val="00F073DD"/>
    <w:rsid w:val="00F14628"/>
    <w:rsid w:val="00F17D12"/>
    <w:rsid w:val="00F326EA"/>
    <w:rsid w:val="00F4000E"/>
    <w:rsid w:val="00F403B6"/>
    <w:rsid w:val="00F42B00"/>
    <w:rsid w:val="00F45CBB"/>
    <w:rsid w:val="00F45F5F"/>
    <w:rsid w:val="00F50C73"/>
    <w:rsid w:val="00F62D4C"/>
    <w:rsid w:val="00F716CE"/>
    <w:rsid w:val="00F8302D"/>
    <w:rsid w:val="00F85FEA"/>
    <w:rsid w:val="00F90EB6"/>
    <w:rsid w:val="00F95D86"/>
    <w:rsid w:val="00FA36CB"/>
    <w:rsid w:val="00FA5405"/>
    <w:rsid w:val="00FA58B1"/>
    <w:rsid w:val="00FC1E21"/>
    <w:rsid w:val="00FF66F5"/>
    <w:rsid w:val="00FF73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67F2B"/>
  <w15:chartTrackingRefBased/>
  <w15:docId w15:val="{9E8918E0-D68A-441C-A310-EB17BE318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A90262"/>
    <w:rPr>
      <w:rFonts w:ascii="Times New Roman" w:hAnsi="Times New Roman"/>
      <w:sz w:val="26"/>
    </w:rPr>
  </w:style>
  <w:style w:type="paragraph" w:styleId="Heading1">
    <w:name w:val="heading 1"/>
    <w:basedOn w:val="Normal"/>
    <w:next w:val="Normal"/>
    <w:link w:val="Heading1Char"/>
    <w:uiPriority w:val="9"/>
    <w:qFormat/>
    <w:rsid w:val="00333171"/>
    <w:pPr>
      <w:keepNext/>
      <w:keepLines/>
      <w:spacing w:before="240" w:after="240"/>
      <w:jc w:val="center"/>
      <w:outlineLvl w:val="0"/>
    </w:pPr>
    <w:rPr>
      <w:rFonts w:eastAsiaTheme="majorEastAsia" w:cstheme="majorBidi"/>
      <w:b/>
      <w:sz w:val="32"/>
      <w:szCs w:val="32"/>
    </w:rPr>
  </w:style>
  <w:style w:type="paragraph" w:styleId="Heading2">
    <w:name w:val="heading 2"/>
    <w:basedOn w:val="Normal"/>
    <w:link w:val="Heading2Char"/>
    <w:uiPriority w:val="9"/>
    <w:unhideWhenUsed/>
    <w:qFormat/>
    <w:rsid w:val="00B0108D"/>
    <w:pPr>
      <w:keepNext/>
      <w:keepLines/>
      <w:spacing w:before="240" w:after="240" w:line="240" w:lineRule="auto"/>
      <w:jc w:val="both"/>
      <w:outlineLvl w:val="1"/>
    </w:pPr>
    <w:rPr>
      <w:rFonts w:eastAsia="Arial" w:cs="Arial"/>
      <w:b/>
      <w:szCs w:val="32"/>
      <w:lang w:val="vi"/>
    </w:rPr>
  </w:style>
  <w:style w:type="paragraph" w:styleId="Heading3">
    <w:name w:val="heading 3"/>
    <w:basedOn w:val="Normal"/>
    <w:next w:val="Normal"/>
    <w:link w:val="Heading3Char"/>
    <w:uiPriority w:val="9"/>
    <w:unhideWhenUsed/>
    <w:qFormat/>
    <w:rsid w:val="00B0108D"/>
    <w:pPr>
      <w:keepNext/>
      <w:keepLines/>
      <w:spacing w:before="120" w:after="120"/>
      <w:ind w:left="284"/>
      <w:jc w:val="both"/>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241C1"/>
    <w:pPr>
      <w:keepNext/>
      <w:keepLines/>
      <w:spacing w:before="120" w:after="120"/>
      <w:ind w:left="7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5090"/>
    <w:pPr>
      <w:ind w:left="720"/>
      <w:contextualSpacing/>
    </w:pPr>
  </w:style>
  <w:style w:type="table" w:styleId="TableGrid">
    <w:name w:val="Table Grid"/>
    <w:basedOn w:val="TableNormal"/>
    <w:uiPriority w:val="39"/>
    <w:rsid w:val="00A450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0108D"/>
    <w:rPr>
      <w:rFonts w:ascii="Times New Roman" w:eastAsia="Arial" w:hAnsi="Times New Roman" w:cs="Arial"/>
      <w:b/>
      <w:sz w:val="26"/>
      <w:szCs w:val="32"/>
      <w:lang w:val="vi"/>
    </w:rPr>
  </w:style>
  <w:style w:type="character" w:customStyle="1" w:styleId="Heading1Char">
    <w:name w:val="Heading 1 Char"/>
    <w:basedOn w:val="DefaultParagraphFont"/>
    <w:link w:val="Heading1"/>
    <w:uiPriority w:val="9"/>
    <w:rsid w:val="00333171"/>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B0108D"/>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241C1"/>
    <w:rPr>
      <w:rFonts w:ascii="Times New Roman" w:eastAsiaTheme="majorEastAsia" w:hAnsi="Times New Roman" w:cstheme="majorBidi"/>
      <w:b/>
      <w:iCs/>
      <w:sz w:val="26"/>
    </w:rPr>
  </w:style>
  <w:style w:type="paragraph" w:styleId="NormalWeb">
    <w:name w:val="Normal (Web)"/>
    <w:basedOn w:val="Normal"/>
    <w:uiPriority w:val="99"/>
    <w:unhideWhenUsed/>
    <w:rsid w:val="00E63FA1"/>
    <w:pPr>
      <w:spacing w:before="100" w:beforeAutospacing="1" w:after="100" w:afterAutospacing="1" w:line="240" w:lineRule="auto"/>
    </w:pPr>
    <w:rPr>
      <w:rFonts w:eastAsia="Times New Roman" w:cs="Times New Roman"/>
      <w:sz w:val="24"/>
      <w:szCs w:val="24"/>
      <w:lang w:eastAsia="en-GB"/>
    </w:rPr>
  </w:style>
  <w:style w:type="paragraph" w:styleId="NoSpacing">
    <w:name w:val="No Spacing"/>
    <w:aliases w:val="Table"/>
    <w:uiPriority w:val="1"/>
    <w:qFormat/>
    <w:rsid w:val="00E63FA1"/>
    <w:pPr>
      <w:spacing w:before="120" w:after="120" w:line="240" w:lineRule="auto"/>
      <w:jc w:val="center"/>
    </w:pPr>
    <w:rPr>
      <w:rFonts w:ascii="Times New Roman" w:hAnsi="Times New Roman"/>
      <w:i/>
      <w:sz w:val="26"/>
    </w:rPr>
  </w:style>
  <w:style w:type="character" w:customStyle="1" w:styleId="apple-tab-span">
    <w:name w:val="apple-tab-span"/>
    <w:basedOn w:val="DefaultParagraphFont"/>
    <w:rsid w:val="00B21C91"/>
  </w:style>
  <w:style w:type="paragraph" w:styleId="TOCHeading">
    <w:name w:val="TOC Heading"/>
    <w:basedOn w:val="Heading1"/>
    <w:next w:val="Normal"/>
    <w:uiPriority w:val="39"/>
    <w:unhideWhenUsed/>
    <w:qFormat/>
    <w:rsid w:val="00DB55B9"/>
    <w:pPr>
      <w:spacing w:after="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DB55B9"/>
    <w:pPr>
      <w:spacing w:after="100"/>
    </w:pPr>
    <w:rPr>
      <w:b/>
    </w:rPr>
  </w:style>
  <w:style w:type="paragraph" w:styleId="TOC2">
    <w:name w:val="toc 2"/>
    <w:basedOn w:val="Normal"/>
    <w:next w:val="Normal"/>
    <w:autoRedefine/>
    <w:uiPriority w:val="39"/>
    <w:unhideWhenUsed/>
    <w:rsid w:val="00DB55B9"/>
    <w:pPr>
      <w:spacing w:after="100"/>
      <w:ind w:left="220"/>
    </w:pPr>
    <w:rPr>
      <w:b/>
    </w:rPr>
  </w:style>
  <w:style w:type="paragraph" w:styleId="TOC3">
    <w:name w:val="toc 3"/>
    <w:basedOn w:val="Normal"/>
    <w:next w:val="Normal"/>
    <w:autoRedefine/>
    <w:uiPriority w:val="39"/>
    <w:unhideWhenUsed/>
    <w:rsid w:val="00DB55B9"/>
    <w:pPr>
      <w:spacing w:after="100"/>
      <w:ind w:left="440"/>
    </w:pPr>
    <w:rPr>
      <w:b/>
    </w:rPr>
  </w:style>
  <w:style w:type="character" w:styleId="Hyperlink">
    <w:name w:val="Hyperlink"/>
    <w:basedOn w:val="DefaultParagraphFont"/>
    <w:uiPriority w:val="99"/>
    <w:unhideWhenUsed/>
    <w:rsid w:val="00DB55B9"/>
    <w:rPr>
      <w:color w:val="0563C1" w:themeColor="hyperlink"/>
      <w:u w:val="single"/>
    </w:rPr>
  </w:style>
  <w:style w:type="paragraph" w:styleId="TOC4">
    <w:name w:val="toc 4"/>
    <w:basedOn w:val="Normal"/>
    <w:next w:val="Normal"/>
    <w:autoRedefine/>
    <w:uiPriority w:val="39"/>
    <w:unhideWhenUsed/>
    <w:rsid w:val="00DB55B9"/>
    <w:pPr>
      <w:spacing w:after="100"/>
      <w:ind w:left="660"/>
    </w:pPr>
    <w:rPr>
      <w:i/>
    </w:rPr>
  </w:style>
  <w:style w:type="table" w:customStyle="1" w:styleId="TableGrid0">
    <w:name w:val="TableGrid"/>
    <w:rsid w:val="001E1EE5"/>
    <w:pPr>
      <w:spacing w:after="0" w:line="240" w:lineRule="auto"/>
    </w:pPr>
    <w:rPr>
      <w:rFonts w:eastAsiaTheme="minorEastAsia"/>
      <w:lang w:eastAsia="en-GB"/>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333171"/>
    <w:rPr>
      <w:sz w:val="16"/>
      <w:szCs w:val="16"/>
    </w:rPr>
  </w:style>
  <w:style w:type="paragraph" w:styleId="CommentText">
    <w:name w:val="annotation text"/>
    <w:basedOn w:val="Normal"/>
    <w:link w:val="CommentTextChar"/>
    <w:uiPriority w:val="99"/>
    <w:semiHidden/>
    <w:unhideWhenUsed/>
    <w:rsid w:val="00333171"/>
    <w:pPr>
      <w:spacing w:line="240" w:lineRule="auto"/>
    </w:pPr>
    <w:rPr>
      <w:sz w:val="20"/>
      <w:szCs w:val="20"/>
    </w:rPr>
  </w:style>
  <w:style w:type="character" w:customStyle="1" w:styleId="CommentTextChar">
    <w:name w:val="Comment Text Char"/>
    <w:basedOn w:val="DefaultParagraphFont"/>
    <w:link w:val="CommentText"/>
    <w:uiPriority w:val="99"/>
    <w:semiHidden/>
    <w:rsid w:val="0033317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33171"/>
    <w:rPr>
      <w:b/>
      <w:bCs/>
    </w:rPr>
  </w:style>
  <w:style w:type="character" w:customStyle="1" w:styleId="CommentSubjectChar">
    <w:name w:val="Comment Subject Char"/>
    <w:basedOn w:val="CommentTextChar"/>
    <w:link w:val="CommentSubject"/>
    <w:uiPriority w:val="99"/>
    <w:semiHidden/>
    <w:rsid w:val="00333171"/>
    <w:rPr>
      <w:rFonts w:ascii="Times New Roman" w:hAnsi="Times New Roman"/>
      <w:b/>
      <w:bCs/>
      <w:sz w:val="20"/>
      <w:szCs w:val="20"/>
    </w:rPr>
  </w:style>
  <w:style w:type="character" w:styleId="UnresolvedMention">
    <w:name w:val="Unresolved Mention"/>
    <w:basedOn w:val="DefaultParagraphFont"/>
    <w:uiPriority w:val="99"/>
    <w:semiHidden/>
    <w:unhideWhenUsed/>
    <w:rsid w:val="007C12B5"/>
    <w:rPr>
      <w:color w:val="605E5C"/>
      <w:shd w:val="clear" w:color="auto" w:fill="E1DFDD"/>
    </w:rPr>
  </w:style>
  <w:style w:type="paragraph" w:styleId="Header">
    <w:name w:val="header"/>
    <w:basedOn w:val="Normal"/>
    <w:link w:val="HeaderChar"/>
    <w:uiPriority w:val="99"/>
    <w:unhideWhenUsed/>
    <w:rsid w:val="005663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63A2"/>
    <w:rPr>
      <w:rFonts w:ascii="Times New Roman" w:hAnsi="Times New Roman"/>
      <w:sz w:val="26"/>
    </w:rPr>
  </w:style>
  <w:style w:type="paragraph" w:styleId="Footer">
    <w:name w:val="footer"/>
    <w:basedOn w:val="Normal"/>
    <w:link w:val="FooterChar"/>
    <w:uiPriority w:val="99"/>
    <w:unhideWhenUsed/>
    <w:rsid w:val="005663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63A2"/>
    <w:rPr>
      <w:rFonts w:ascii="Times New Roman" w:hAnsi="Times New Roman"/>
      <w:sz w:val="26"/>
    </w:rPr>
  </w:style>
  <w:style w:type="paragraph" w:styleId="Caption">
    <w:name w:val="caption"/>
    <w:basedOn w:val="Normal"/>
    <w:next w:val="Normal"/>
    <w:uiPriority w:val="35"/>
    <w:unhideWhenUsed/>
    <w:qFormat/>
    <w:rsid w:val="00271ACB"/>
    <w:pPr>
      <w:spacing w:after="200" w:line="240" w:lineRule="auto"/>
      <w:ind w:left="360" w:hanging="360"/>
    </w:pPr>
    <w:rPr>
      <w:rFonts w:eastAsia="Calibri" w:cs="Times New Roman"/>
      <w:b/>
      <w:iCs/>
      <w:noProof/>
      <w:color w:val="000000" w:themeColor="text1"/>
      <w:sz w:val="22"/>
      <w:szCs w:val="18"/>
      <w:lang w:val="vi-VN"/>
    </w:rPr>
  </w:style>
  <w:style w:type="paragraph" w:customStyle="1" w:styleId="Heading">
    <w:name w:val="Heading"/>
    <w:basedOn w:val="Heading1"/>
    <w:link w:val="HeadingChar"/>
    <w:qFormat/>
    <w:rsid w:val="008241C1"/>
    <w:pPr>
      <w:spacing w:before="0" w:after="0" w:line="360" w:lineRule="auto"/>
    </w:pPr>
    <w:rPr>
      <w:sz w:val="28"/>
      <w:lang w:val="en-US" w:eastAsia="zh-CN"/>
    </w:rPr>
  </w:style>
  <w:style w:type="character" w:customStyle="1" w:styleId="HeadingChar">
    <w:name w:val="Heading Char"/>
    <w:basedOn w:val="Heading1Char"/>
    <w:link w:val="Heading"/>
    <w:rsid w:val="008241C1"/>
    <w:rPr>
      <w:rFonts w:ascii="Times New Roman" w:eastAsiaTheme="majorEastAsia" w:hAnsi="Times New Roman" w:cstheme="majorBidi"/>
      <w:b/>
      <w:sz w:val="28"/>
      <w:szCs w:val="32"/>
      <w:lang w:val="en-US" w:eastAsia="zh-CN"/>
    </w:rPr>
  </w:style>
  <w:style w:type="paragraph" w:customStyle="1" w:styleId="Normal1">
    <w:name w:val="Normal1"/>
    <w:uiPriority w:val="99"/>
    <w:rsid w:val="001D6EEB"/>
    <w:pPr>
      <w:spacing w:after="0" w:line="276" w:lineRule="auto"/>
    </w:pPr>
    <w:rPr>
      <w:rFonts w:ascii="Arial" w:eastAsia="Arial" w:hAnsi="Arial" w:cs="Arial"/>
      <w:color w:val="000000"/>
      <w:lang w:val="en-US"/>
    </w:rPr>
  </w:style>
  <w:style w:type="character" w:styleId="FollowedHyperlink">
    <w:name w:val="FollowedHyperlink"/>
    <w:basedOn w:val="DefaultParagraphFont"/>
    <w:uiPriority w:val="99"/>
    <w:semiHidden/>
    <w:unhideWhenUsed/>
    <w:rsid w:val="00DA0895"/>
    <w:rPr>
      <w:color w:val="954F72" w:themeColor="followedHyperlink"/>
      <w:u w:val="single"/>
    </w:rPr>
  </w:style>
  <w:style w:type="paragraph" w:customStyle="1" w:styleId="msonormal0">
    <w:name w:val="msonormal"/>
    <w:basedOn w:val="Normal"/>
    <w:uiPriority w:val="99"/>
    <w:rsid w:val="00DA0895"/>
    <w:pPr>
      <w:spacing w:before="100" w:beforeAutospacing="1" w:after="100" w:afterAutospacing="1" w:line="240" w:lineRule="auto"/>
    </w:pPr>
    <w:rPr>
      <w:rFonts w:eastAsia="Times New Roman" w:cs="Times New Roman"/>
      <w:sz w:val="24"/>
      <w:szCs w:val="24"/>
      <w:lang w:eastAsia="en-GB"/>
    </w:rPr>
  </w:style>
  <w:style w:type="paragraph" w:styleId="TableofFigures">
    <w:name w:val="table of figures"/>
    <w:basedOn w:val="Normal"/>
    <w:next w:val="Normal"/>
    <w:uiPriority w:val="99"/>
    <w:unhideWhenUsed/>
    <w:rsid w:val="002D4BD4"/>
    <w:pPr>
      <w:spacing w:after="0"/>
    </w:pPr>
  </w:style>
  <w:style w:type="paragraph" w:styleId="TOC5">
    <w:name w:val="toc 5"/>
    <w:basedOn w:val="Normal"/>
    <w:next w:val="Normal"/>
    <w:autoRedefine/>
    <w:uiPriority w:val="39"/>
    <w:unhideWhenUsed/>
    <w:rsid w:val="00C271BD"/>
    <w:pPr>
      <w:spacing w:after="100"/>
      <w:ind w:left="880"/>
    </w:pPr>
    <w:rPr>
      <w:rFonts w:asciiTheme="minorHAnsi" w:eastAsiaTheme="minorEastAsia" w:hAnsiTheme="minorHAnsi"/>
      <w:kern w:val="2"/>
      <w:sz w:val="22"/>
      <w:lang w:val="en-US"/>
      <w14:ligatures w14:val="standardContextual"/>
    </w:rPr>
  </w:style>
  <w:style w:type="paragraph" w:styleId="TOC6">
    <w:name w:val="toc 6"/>
    <w:basedOn w:val="Normal"/>
    <w:next w:val="Normal"/>
    <w:autoRedefine/>
    <w:uiPriority w:val="39"/>
    <w:unhideWhenUsed/>
    <w:rsid w:val="00C271BD"/>
    <w:pPr>
      <w:spacing w:after="100"/>
      <w:ind w:left="1100"/>
    </w:pPr>
    <w:rPr>
      <w:rFonts w:asciiTheme="minorHAnsi" w:eastAsiaTheme="minorEastAsia" w:hAnsiTheme="minorHAnsi"/>
      <w:kern w:val="2"/>
      <w:sz w:val="22"/>
      <w:lang w:val="en-US"/>
      <w14:ligatures w14:val="standardContextual"/>
    </w:rPr>
  </w:style>
  <w:style w:type="paragraph" w:styleId="TOC7">
    <w:name w:val="toc 7"/>
    <w:basedOn w:val="Normal"/>
    <w:next w:val="Normal"/>
    <w:autoRedefine/>
    <w:uiPriority w:val="39"/>
    <w:unhideWhenUsed/>
    <w:rsid w:val="00C271BD"/>
    <w:pPr>
      <w:spacing w:after="100"/>
      <w:ind w:left="1320"/>
    </w:pPr>
    <w:rPr>
      <w:rFonts w:asciiTheme="minorHAnsi" w:eastAsiaTheme="minorEastAsia" w:hAnsiTheme="minorHAnsi"/>
      <w:kern w:val="2"/>
      <w:sz w:val="22"/>
      <w:lang w:val="en-US"/>
      <w14:ligatures w14:val="standardContextual"/>
    </w:rPr>
  </w:style>
  <w:style w:type="paragraph" w:styleId="TOC8">
    <w:name w:val="toc 8"/>
    <w:basedOn w:val="Normal"/>
    <w:next w:val="Normal"/>
    <w:autoRedefine/>
    <w:uiPriority w:val="39"/>
    <w:unhideWhenUsed/>
    <w:rsid w:val="00C271BD"/>
    <w:pPr>
      <w:spacing w:after="100"/>
      <w:ind w:left="1540"/>
    </w:pPr>
    <w:rPr>
      <w:rFonts w:asciiTheme="minorHAnsi" w:eastAsiaTheme="minorEastAsia" w:hAnsiTheme="minorHAnsi"/>
      <w:kern w:val="2"/>
      <w:sz w:val="22"/>
      <w:lang w:val="en-US"/>
      <w14:ligatures w14:val="standardContextual"/>
    </w:rPr>
  </w:style>
  <w:style w:type="paragraph" w:styleId="TOC9">
    <w:name w:val="toc 9"/>
    <w:basedOn w:val="Normal"/>
    <w:next w:val="Normal"/>
    <w:autoRedefine/>
    <w:uiPriority w:val="39"/>
    <w:unhideWhenUsed/>
    <w:rsid w:val="00C271BD"/>
    <w:pPr>
      <w:spacing w:after="100"/>
      <w:ind w:left="1760"/>
    </w:pPr>
    <w:rPr>
      <w:rFonts w:asciiTheme="minorHAnsi" w:eastAsiaTheme="minorEastAsia" w:hAnsiTheme="minorHAnsi"/>
      <w:kern w:val="2"/>
      <w:sz w:val="2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3851">
      <w:bodyDiv w:val="1"/>
      <w:marLeft w:val="0"/>
      <w:marRight w:val="0"/>
      <w:marTop w:val="0"/>
      <w:marBottom w:val="0"/>
      <w:divBdr>
        <w:top w:val="none" w:sz="0" w:space="0" w:color="auto"/>
        <w:left w:val="none" w:sz="0" w:space="0" w:color="auto"/>
        <w:bottom w:val="none" w:sz="0" w:space="0" w:color="auto"/>
        <w:right w:val="none" w:sz="0" w:space="0" w:color="auto"/>
      </w:divBdr>
    </w:div>
    <w:div w:id="103814022">
      <w:bodyDiv w:val="1"/>
      <w:marLeft w:val="0"/>
      <w:marRight w:val="0"/>
      <w:marTop w:val="0"/>
      <w:marBottom w:val="0"/>
      <w:divBdr>
        <w:top w:val="none" w:sz="0" w:space="0" w:color="auto"/>
        <w:left w:val="none" w:sz="0" w:space="0" w:color="auto"/>
        <w:bottom w:val="none" w:sz="0" w:space="0" w:color="auto"/>
        <w:right w:val="none" w:sz="0" w:space="0" w:color="auto"/>
      </w:divBdr>
      <w:divsChild>
        <w:div w:id="1720858198">
          <w:marLeft w:val="720"/>
          <w:marRight w:val="0"/>
          <w:marTop w:val="0"/>
          <w:marBottom w:val="0"/>
          <w:divBdr>
            <w:top w:val="none" w:sz="0" w:space="0" w:color="auto"/>
            <w:left w:val="none" w:sz="0" w:space="0" w:color="auto"/>
            <w:bottom w:val="none" w:sz="0" w:space="0" w:color="auto"/>
            <w:right w:val="none" w:sz="0" w:space="0" w:color="auto"/>
          </w:divBdr>
        </w:div>
        <w:div w:id="552933034">
          <w:marLeft w:val="720"/>
          <w:marRight w:val="0"/>
          <w:marTop w:val="0"/>
          <w:marBottom w:val="0"/>
          <w:divBdr>
            <w:top w:val="none" w:sz="0" w:space="0" w:color="auto"/>
            <w:left w:val="none" w:sz="0" w:space="0" w:color="auto"/>
            <w:bottom w:val="none" w:sz="0" w:space="0" w:color="auto"/>
            <w:right w:val="none" w:sz="0" w:space="0" w:color="auto"/>
          </w:divBdr>
        </w:div>
      </w:divsChild>
    </w:div>
    <w:div w:id="122117312">
      <w:bodyDiv w:val="1"/>
      <w:marLeft w:val="0"/>
      <w:marRight w:val="0"/>
      <w:marTop w:val="0"/>
      <w:marBottom w:val="0"/>
      <w:divBdr>
        <w:top w:val="none" w:sz="0" w:space="0" w:color="auto"/>
        <w:left w:val="none" w:sz="0" w:space="0" w:color="auto"/>
        <w:bottom w:val="none" w:sz="0" w:space="0" w:color="auto"/>
        <w:right w:val="none" w:sz="0" w:space="0" w:color="auto"/>
      </w:divBdr>
    </w:div>
    <w:div w:id="165216270">
      <w:bodyDiv w:val="1"/>
      <w:marLeft w:val="0"/>
      <w:marRight w:val="0"/>
      <w:marTop w:val="0"/>
      <w:marBottom w:val="0"/>
      <w:divBdr>
        <w:top w:val="none" w:sz="0" w:space="0" w:color="auto"/>
        <w:left w:val="none" w:sz="0" w:space="0" w:color="auto"/>
        <w:bottom w:val="none" w:sz="0" w:space="0" w:color="auto"/>
        <w:right w:val="none" w:sz="0" w:space="0" w:color="auto"/>
      </w:divBdr>
    </w:div>
    <w:div w:id="204293722">
      <w:bodyDiv w:val="1"/>
      <w:marLeft w:val="0"/>
      <w:marRight w:val="0"/>
      <w:marTop w:val="0"/>
      <w:marBottom w:val="0"/>
      <w:divBdr>
        <w:top w:val="none" w:sz="0" w:space="0" w:color="auto"/>
        <w:left w:val="none" w:sz="0" w:space="0" w:color="auto"/>
        <w:bottom w:val="none" w:sz="0" w:space="0" w:color="auto"/>
        <w:right w:val="none" w:sz="0" w:space="0" w:color="auto"/>
      </w:divBdr>
    </w:div>
    <w:div w:id="244580759">
      <w:bodyDiv w:val="1"/>
      <w:marLeft w:val="0"/>
      <w:marRight w:val="0"/>
      <w:marTop w:val="0"/>
      <w:marBottom w:val="0"/>
      <w:divBdr>
        <w:top w:val="none" w:sz="0" w:space="0" w:color="auto"/>
        <w:left w:val="none" w:sz="0" w:space="0" w:color="auto"/>
        <w:bottom w:val="none" w:sz="0" w:space="0" w:color="auto"/>
        <w:right w:val="none" w:sz="0" w:space="0" w:color="auto"/>
      </w:divBdr>
    </w:div>
    <w:div w:id="334498954">
      <w:bodyDiv w:val="1"/>
      <w:marLeft w:val="0"/>
      <w:marRight w:val="0"/>
      <w:marTop w:val="0"/>
      <w:marBottom w:val="0"/>
      <w:divBdr>
        <w:top w:val="none" w:sz="0" w:space="0" w:color="auto"/>
        <w:left w:val="none" w:sz="0" w:space="0" w:color="auto"/>
        <w:bottom w:val="none" w:sz="0" w:space="0" w:color="auto"/>
        <w:right w:val="none" w:sz="0" w:space="0" w:color="auto"/>
      </w:divBdr>
    </w:div>
    <w:div w:id="360472431">
      <w:bodyDiv w:val="1"/>
      <w:marLeft w:val="0"/>
      <w:marRight w:val="0"/>
      <w:marTop w:val="0"/>
      <w:marBottom w:val="0"/>
      <w:divBdr>
        <w:top w:val="none" w:sz="0" w:space="0" w:color="auto"/>
        <w:left w:val="none" w:sz="0" w:space="0" w:color="auto"/>
        <w:bottom w:val="none" w:sz="0" w:space="0" w:color="auto"/>
        <w:right w:val="none" w:sz="0" w:space="0" w:color="auto"/>
      </w:divBdr>
    </w:div>
    <w:div w:id="363558316">
      <w:bodyDiv w:val="1"/>
      <w:marLeft w:val="0"/>
      <w:marRight w:val="0"/>
      <w:marTop w:val="0"/>
      <w:marBottom w:val="0"/>
      <w:divBdr>
        <w:top w:val="none" w:sz="0" w:space="0" w:color="auto"/>
        <w:left w:val="none" w:sz="0" w:space="0" w:color="auto"/>
        <w:bottom w:val="none" w:sz="0" w:space="0" w:color="auto"/>
        <w:right w:val="none" w:sz="0" w:space="0" w:color="auto"/>
      </w:divBdr>
    </w:div>
    <w:div w:id="400950810">
      <w:bodyDiv w:val="1"/>
      <w:marLeft w:val="0"/>
      <w:marRight w:val="0"/>
      <w:marTop w:val="0"/>
      <w:marBottom w:val="0"/>
      <w:divBdr>
        <w:top w:val="none" w:sz="0" w:space="0" w:color="auto"/>
        <w:left w:val="none" w:sz="0" w:space="0" w:color="auto"/>
        <w:bottom w:val="none" w:sz="0" w:space="0" w:color="auto"/>
        <w:right w:val="none" w:sz="0" w:space="0" w:color="auto"/>
      </w:divBdr>
    </w:div>
    <w:div w:id="407843159">
      <w:bodyDiv w:val="1"/>
      <w:marLeft w:val="0"/>
      <w:marRight w:val="0"/>
      <w:marTop w:val="0"/>
      <w:marBottom w:val="0"/>
      <w:divBdr>
        <w:top w:val="none" w:sz="0" w:space="0" w:color="auto"/>
        <w:left w:val="none" w:sz="0" w:space="0" w:color="auto"/>
        <w:bottom w:val="none" w:sz="0" w:space="0" w:color="auto"/>
        <w:right w:val="none" w:sz="0" w:space="0" w:color="auto"/>
      </w:divBdr>
    </w:div>
    <w:div w:id="466557477">
      <w:bodyDiv w:val="1"/>
      <w:marLeft w:val="0"/>
      <w:marRight w:val="0"/>
      <w:marTop w:val="0"/>
      <w:marBottom w:val="0"/>
      <w:divBdr>
        <w:top w:val="none" w:sz="0" w:space="0" w:color="auto"/>
        <w:left w:val="none" w:sz="0" w:space="0" w:color="auto"/>
        <w:bottom w:val="none" w:sz="0" w:space="0" w:color="auto"/>
        <w:right w:val="none" w:sz="0" w:space="0" w:color="auto"/>
      </w:divBdr>
    </w:div>
    <w:div w:id="472870162">
      <w:bodyDiv w:val="1"/>
      <w:marLeft w:val="0"/>
      <w:marRight w:val="0"/>
      <w:marTop w:val="0"/>
      <w:marBottom w:val="0"/>
      <w:divBdr>
        <w:top w:val="none" w:sz="0" w:space="0" w:color="auto"/>
        <w:left w:val="none" w:sz="0" w:space="0" w:color="auto"/>
        <w:bottom w:val="none" w:sz="0" w:space="0" w:color="auto"/>
        <w:right w:val="none" w:sz="0" w:space="0" w:color="auto"/>
      </w:divBdr>
    </w:div>
    <w:div w:id="521091255">
      <w:bodyDiv w:val="1"/>
      <w:marLeft w:val="0"/>
      <w:marRight w:val="0"/>
      <w:marTop w:val="0"/>
      <w:marBottom w:val="0"/>
      <w:divBdr>
        <w:top w:val="none" w:sz="0" w:space="0" w:color="auto"/>
        <w:left w:val="none" w:sz="0" w:space="0" w:color="auto"/>
        <w:bottom w:val="none" w:sz="0" w:space="0" w:color="auto"/>
        <w:right w:val="none" w:sz="0" w:space="0" w:color="auto"/>
      </w:divBdr>
    </w:div>
    <w:div w:id="539590424">
      <w:bodyDiv w:val="1"/>
      <w:marLeft w:val="0"/>
      <w:marRight w:val="0"/>
      <w:marTop w:val="0"/>
      <w:marBottom w:val="0"/>
      <w:divBdr>
        <w:top w:val="none" w:sz="0" w:space="0" w:color="auto"/>
        <w:left w:val="none" w:sz="0" w:space="0" w:color="auto"/>
        <w:bottom w:val="none" w:sz="0" w:space="0" w:color="auto"/>
        <w:right w:val="none" w:sz="0" w:space="0" w:color="auto"/>
      </w:divBdr>
    </w:div>
    <w:div w:id="551160323">
      <w:bodyDiv w:val="1"/>
      <w:marLeft w:val="0"/>
      <w:marRight w:val="0"/>
      <w:marTop w:val="0"/>
      <w:marBottom w:val="0"/>
      <w:divBdr>
        <w:top w:val="none" w:sz="0" w:space="0" w:color="auto"/>
        <w:left w:val="none" w:sz="0" w:space="0" w:color="auto"/>
        <w:bottom w:val="none" w:sz="0" w:space="0" w:color="auto"/>
        <w:right w:val="none" w:sz="0" w:space="0" w:color="auto"/>
      </w:divBdr>
    </w:div>
    <w:div w:id="574894850">
      <w:bodyDiv w:val="1"/>
      <w:marLeft w:val="0"/>
      <w:marRight w:val="0"/>
      <w:marTop w:val="0"/>
      <w:marBottom w:val="0"/>
      <w:divBdr>
        <w:top w:val="none" w:sz="0" w:space="0" w:color="auto"/>
        <w:left w:val="none" w:sz="0" w:space="0" w:color="auto"/>
        <w:bottom w:val="none" w:sz="0" w:space="0" w:color="auto"/>
        <w:right w:val="none" w:sz="0" w:space="0" w:color="auto"/>
      </w:divBdr>
    </w:div>
    <w:div w:id="595094091">
      <w:bodyDiv w:val="1"/>
      <w:marLeft w:val="0"/>
      <w:marRight w:val="0"/>
      <w:marTop w:val="0"/>
      <w:marBottom w:val="0"/>
      <w:divBdr>
        <w:top w:val="none" w:sz="0" w:space="0" w:color="auto"/>
        <w:left w:val="none" w:sz="0" w:space="0" w:color="auto"/>
        <w:bottom w:val="none" w:sz="0" w:space="0" w:color="auto"/>
        <w:right w:val="none" w:sz="0" w:space="0" w:color="auto"/>
      </w:divBdr>
      <w:divsChild>
        <w:div w:id="207954253">
          <w:marLeft w:val="0"/>
          <w:marRight w:val="0"/>
          <w:marTop w:val="0"/>
          <w:marBottom w:val="0"/>
          <w:divBdr>
            <w:top w:val="none" w:sz="0" w:space="0" w:color="auto"/>
            <w:left w:val="none" w:sz="0" w:space="0" w:color="auto"/>
            <w:bottom w:val="none" w:sz="0" w:space="0" w:color="auto"/>
            <w:right w:val="none" w:sz="0" w:space="0" w:color="auto"/>
          </w:divBdr>
          <w:divsChild>
            <w:div w:id="2137673226">
              <w:marLeft w:val="0"/>
              <w:marRight w:val="0"/>
              <w:marTop w:val="0"/>
              <w:marBottom w:val="0"/>
              <w:divBdr>
                <w:top w:val="none" w:sz="0" w:space="0" w:color="auto"/>
                <w:left w:val="none" w:sz="0" w:space="0" w:color="auto"/>
                <w:bottom w:val="none" w:sz="0" w:space="0" w:color="auto"/>
                <w:right w:val="none" w:sz="0" w:space="0" w:color="auto"/>
              </w:divBdr>
            </w:div>
            <w:div w:id="134835353">
              <w:marLeft w:val="0"/>
              <w:marRight w:val="0"/>
              <w:marTop w:val="0"/>
              <w:marBottom w:val="0"/>
              <w:divBdr>
                <w:top w:val="none" w:sz="0" w:space="0" w:color="auto"/>
                <w:left w:val="none" w:sz="0" w:space="0" w:color="auto"/>
                <w:bottom w:val="none" w:sz="0" w:space="0" w:color="auto"/>
                <w:right w:val="none" w:sz="0" w:space="0" w:color="auto"/>
              </w:divBdr>
            </w:div>
            <w:div w:id="1396315152">
              <w:marLeft w:val="0"/>
              <w:marRight w:val="0"/>
              <w:marTop w:val="0"/>
              <w:marBottom w:val="0"/>
              <w:divBdr>
                <w:top w:val="none" w:sz="0" w:space="0" w:color="auto"/>
                <w:left w:val="none" w:sz="0" w:space="0" w:color="auto"/>
                <w:bottom w:val="none" w:sz="0" w:space="0" w:color="auto"/>
                <w:right w:val="none" w:sz="0" w:space="0" w:color="auto"/>
              </w:divBdr>
            </w:div>
            <w:div w:id="1195578448">
              <w:marLeft w:val="0"/>
              <w:marRight w:val="0"/>
              <w:marTop w:val="0"/>
              <w:marBottom w:val="0"/>
              <w:divBdr>
                <w:top w:val="none" w:sz="0" w:space="0" w:color="auto"/>
                <w:left w:val="none" w:sz="0" w:space="0" w:color="auto"/>
                <w:bottom w:val="none" w:sz="0" w:space="0" w:color="auto"/>
                <w:right w:val="none" w:sz="0" w:space="0" w:color="auto"/>
              </w:divBdr>
            </w:div>
            <w:div w:id="1294755534">
              <w:marLeft w:val="0"/>
              <w:marRight w:val="0"/>
              <w:marTop w:val="0"/>
              <w:marBottom w:val="0"/>
              <w:divBdr>
                <w:top w:val="none" w:sz="0" w:space="0" w:color="auto"/>
                <w:left w:val="none" w:sz="0" w:space="0" w:color="auto"/>
                <w:bottom w:val="none" w:sz="0" w:space="0" w:color="auto"/>
                <w:right w:val="none" w:sz="0" w:space="0" w:color="auto"/>
              </w:divBdr>
            </w:div>
            <w:div w:id="148980526">
              <w:marLeft w:val="0"/>
              <w:marRight w:val="0"/>
              <w:marTop w:val="0"/>
              <w:marBottom w:val="0"/>
              <w:divBdr>
                <w:top w:val="none" w:sz="0" w:space="0" w:color="auto"/>
                <w:left w:val="none" w:sz="0" w:space="0" w:color="auto"/>
                <w:bottom w:val="none" w:sz="0" w:space="0" w:color="auto"/>
                <w:right w:val="none" w:sz="0" w:space="0" w:color="auto"/>
              </w:divBdr>
            </w:div>
            <w:div w:id="1267419294">
              <w:marLeft w:val="0"/>
              <w:marRight w:val="0"/>
              <w:marTop w:val="0"/>
              <w:marBottom w:val="0"/>
              <w:divBdr>
                <w:top w:val="none" w:sz="0" w:space="0" w:color="auto"/>
                <w:left w:val="none" w:sz="0" w:space="0" w:color="auto"/>
                <w:bottom w:val="none" w:sz="0" w:space="0" w:color="auto"/>
                <w:right w:val="none" w:sz="0" w:space="0" w:color="auto"/>
              </w:divBdr>
            </w:div>
            <w:div w:id="1965967361">
              <w:marLeft w:val="0"/>
              <w:marRight w:val="0"/>
              <w:marTop w:val="0"/>
              <w:marBottom w:val="0"/>
              <w:divBdr>
                <w:top w:val="none" w:sz="0" w:space="0" w:color="auto"/>
                <w:left w:val="none" w:sz="0" w:space="0" w:color="auto"/>
                <w:bottom w:val="none" w:sz="0" w:space="0" w:color="auto"/>
                <w:right w:val="none" w:sz="0" w:space="0" w:color="auto"/>
              </w:divBdr>
            </w:div>
            <w:div w:id="1512601001">
              <w:marLeft w:val="0"/>
              <w:marRight w:val="0"/>
              <w:marTop w:val="0"/>
              <w:marBottom w:val="0"/>
              <w:divBdr>
                <w:top w:val="none" w:sz="0" w:space="0" w:color="auto"/>
                <w:left w:val="none" w:sz="0" w:space="0" w:color="auto"/>
                <w:bottom w:val="none" w:sz="0" w:space="0" w:color="auto"/>
                <w:right w:val="none" w:sz="0" w:space="0" w:color="auto"/>
              </w:divBdr>
            </w:div>
            <w:div w:id="16657499">
              <w:marLeft w:val="0"/>
              <w:marRight w:val="0"/>
              <w:marTop w:val="0"/>
              <w:marBottom w:val="0"/>
              <w:divBdr>
                <w:top w:val="none" w:sz="0" w:space="0" w:color="auto"/>
                <w:left w:val="none" w:sz="0" w:space="0" w:color="auto"/>
                <w:bottom w:val="none" w:sz="0" w:space="0" w:color="auto"/>
                <w:right w:val="none" w:sz="0" w:space="0" w:color="auto"/>
              </w:divBdr>
            </w:div>
            <w:div w:id="1068725623">
              <w:marLeft w:val="0"/>
              <w:marRight w:val="0"/>
              <w:marTop w:val="0"/>
              <w:marBottom w:val="0"/>
              <w:divBdr>
                <w:top w:val="none" w:sz="0" w:space="0" w:color="auto"/>
                <w:left w:val="none" w:sz="0" w:space="0" w:color="auto"/>
                <w:bottom w:val="none" w:sz="0" w:space="0" w:color="auto"/>
                <w:right w:val="none" w:sz="0" w:space="0" w:color="auto"/>
              </w:divBdr>
            </w:div>
            <w:div w:id="1898200688">
              <w:marLeft w:val="0"/>
              <w:marRight w:val="0"/>
              <w:marTop w:val="0"/>
              <w:marBottom w:val="0"/>
              <w:divBdr>
                <w:top w:val="none" w:sz="0" w:space="0" w:color="auto"/>
                <w:left w:val="none" w:sz="0" w:space="0" w:color="auto"/>
                <w:bottom w:val="none" w:sz="0" w:space="0" w:color="auto"/>
                <w:right w:val="none" w:sz="0" w:space="0" w:color="auto"/>
              </w:divBdr>
            </w:div>
            <w:div w:id="1552495606">
              <w:marLeft w:val="0"/>
              <w:marRight w:val="0"/>
              <w:marTop w:val="0"/>
              <w:marBottom w:val="0"/>
              <w:divBdr>
                <w:top w:val="none" w:sz="0" w:space="0" w:color="auto"/>
                <w:left w:val="none" w:sz="0" w:space="0" w:color="auto"/>
                <w:bottom w:val="none" w:sz="0" w:space="0" w:color="auto"/>
                <w:right w:val="none" w:sz="0" w:space="0" w:color="auto"/>
              </w:divBdr>
            </w:div>
            <w:div w:id="187181492">
              <w:marLeft w:val="0"/>
              <w:marRight w:val="0"/>
              <w:marTop w:val="0"/>
              <w:marBottom w:val="0"/>
              <w:divBdr>
                <w:top w:val="none" w:sz="0" w:space="0" w:color="auto"/>
                <w:left w:val="none" w:sz="0" w:space="0" w:color="auto"/>
                <w:bottom w:val="none" w:sz="0" w:space="0" w:color="auto"/>
                <w:right w:val="none" w:sz="0" w:space="0" w:color="auto"/>
              </w:divBdr>
            </w:div>
            <w:div w:id="1700622275">
              <w:marLeft w:val="0"/>
              <w:marRight w:val="0"/>
              <w:marTop w:val="0"/>
              <w:marBottom w:val="0"/>
              <w:divBdr>
                <w:top w:val="none" w:sz="0" w:space="0" w:color="auto"/>
                <w:left w:val="none" w:sz="0" w:space="0" w:color="auto"/>
                <w:bottom w:val="none" w:sz="0" w:space="0" w:color="auto"/>
                <w:right w:val="none" w:sz="0" w:space="0" w:color="auto"/>
              </w:divBdr>
            </w:div>
            <w:div w:id="583342095">
              <w:marLeft w:val="0"/>
              <w:marRight w:val="0"/>
              <w:marTop w:val="0"/>
              <w:marBottom w:val="0"/>
              <w:divBdr>
                <w:top w:val="none" w:sz="0" w:space="0" w:color="auto"/>
                <w:left w:val="none" w:sz="0" w:space="0" w:color="auto"/>
                <w:bottom w:val="none" w:sz="0" w:space="0" w:color="auto"/>
                <w:right w:val="none" w:sz="0" w:space="0" w:color="auto"/>
              </w:divBdr>
            </w:div>
            <w:div w:id="286939047">
              <w:marLeft w:val="0"/>
              <w:marRight w:val="0"/>
              <w:marTop w:val="0"/>
              <w:marBottom w:val="0"/>
              <w:divBdr>
                <w:top w:val="none" w:sz="0" w:space="0" w:color="auto"/>
                <w:left w:val="none" w:sz="0" w:space="0" w:color="auto"/>
                <w:bottom w:val="none" w:sz="0" w:space="0" w:color="auto"/>
                <w:right w:val="none" w:sz="0" w:space="0" w:color="auto"/>
              </w:divBdr>
            </w:div>
            <w:div w:id="1338844597">
              <w:marLeft w:val="0"/>
              <w:marRight w:val="0"/>
              <w:marTop w:val="0"/>
              <w:marBottom w:val="0"/>
              <w:divBdr>
                <w:top w:val="none" w:sz="0" w:space="0" w:color="auto"/>
                <w:left w:val="none" w:sz="0" w:space="0" w:color="auto"/>
                <w:bottom w:val="none" w:sz="0" w:space="0" w:color="auto"/>
                <w:right w:val="none" w:sz="0" w:space="0" w:color="auto"/>
              </w:divBdr>
            </w:div>
            <w:div w:id="315188572">
              <w:marLeft w:val="0"/>
              <w:marRight w:val="0"/>
              <w:marTop w:val="0"/>
              <w:marBottom w:val="0"/>
              <w:divBdr>
                <w:top w:val="none" w:sz="0" w:space="0" w:color="auto"/>
                <w:left w:val="none" w:sz="0" w:space="0" w:color="auto"/>
                <w:bottom w:val="none" w:sz="0" w:space="0" w:color="auto"/>
                <w:right w:val="none" w:sz="0" w:space="0" w:color="auto"/>
              </w:divBdr>
            </w:div>
            <w:div w:id="675687764">
              <w:marLeft w:val="0"/>
              <w:marRight w:val="0"/>
              <w:marTop w:val="0"/>
              <w:marBottom w:val="0"/>
              <w:divBdr>
                <w:top w:val="none" w:sz="0" w:space="0" w:color="auto"/>
                <w:left w:val="none" w:sz="0" w:space="0" w:color="auto"/>
                <w:bottom w:val="none" w:sz="0" w:space="0" w:color="auto"/>
                <w:right w:val="none" w:sz="0" w:space="0" w:color="auto"/>
              </w:divBdr>
            </w:div>
            <w:div w:id="141503366">
              <w:marLeft w:val="0"/>
              <w:marRight w:val="0"/>
              <w:marTop w:val="0"/>
              <w:marBottom w:val="0"/>
              <w:divBdr>
                <w:top w:val="none" w:sz="0" w:space="0" w:color="auto"/>
                <w:left w:val="none" w:sz="0" w:space="0" w:color="auto"/>
                <w:bottom w:val="none" w:sz="0" w:space="0" w:color="auto"/>
                <w:right w:val="none" w:sz="0" w:space="0" w:color="auto"/>
              </w:divBdr>
            </w:div>
            <w:div w:id="1066487530">
              <w:marLeft w:val="0"/>
              <w:marRight w:val="0"/>
              <w:marTop w:val="0"/>
              <w:marBottom w:val="0"/>
              <w:divBdr>
                <w:top w:val="none" w:sz="0" w:space="0" w:color="auto"/>
                <w:left w:val="none" w:sz="0" w:space="0" w:color="auto"/>
                <w:bottom w:val="none" w:sz="0" w:space="0" w:color="auto"/>
                <w:right w:val="none" w:sz="0" w:space="0" w:color="auto"/>
              </w:divBdr>
            </w:div>
            <w:div w:id="390660995">
              <w:marLeft w:val="0"/>
              <w:marRight w:val="0"/>
              <w:marTop w:val="0"/>
              <w:marBottom w:val="0"/>
              <w:divBdr>
                <w:top w:val="none" w:sz="0" w:space="0" w:color="auto"/>
                <w:left w:val="none" w:sz="0" w:space="0" w:color="auto"/>
                <w:bottom w:val="none" w:sz="0" w:space="0" w:color="auto"/>
                <w:right w:val="none" w:sz="0" w:space="0" w:color="auto"/>
              </w:divBdr>
            </w:div>
            <w:div w:id="1163351687">
              <w:marLeft w:val="0"/>
              <w:marRight w:val="0"/>
              <w:marTop w:val="0"/>
              <w:marBottom w:val="0"/>
              <w:divBdr>
                <w:top w:val="none" w:sz="0" w:space="0" w:color="auto"/>
                <w:left w:val="none" w:sz="0" w:space="0" w:color="auto"/>
                <w:bottom w:val="none" w:sz="0" w:space="0" w:color="auto"/>
                <w:right w:val="none" w:sz="0" w:space="0" w:color="auto"/>
              </w:divBdr>
            </w:div>
            <w:div w:id="419371191">
              <w:marLeft w:val="0"/>
              <w:marRight w:val="0"/>
              <w:marTop w:val="0"/>
              <w:marBottom w:val="0"/>
              <w:divBdr>
                <w:top w:val="none" w:sz="0" w:space="0" w:color="auto"/>
                <w:left w:val="none" w:sz="0" w:space="0" w:color="auto"/>
                <w:bottom w:val="none" w:sz="0" w:space="0" w:color="auto"/>
                <w:right w:val="none" w:sz="0" w:space="0" w:color="auto"/>
              </w:divBdr>
            </w:div>
            <w:div w:id="864832712">
              <w:marLeft w:val="0"/>
              <w:marRight w:val="0"/>
              <w:marTop w:val="0"/>
              <w:marBottom w:val="0"/>
              <w:divBdr>
                <w:top w:val="none" w:sz="0" w:space="0" w:color="auto"/>
                <w:left w:val="none" w:sz="0" w:space="0" w:color="auto"/>
                <w:bottom w:val="none" w:sz="0" w:space="0" w:color="auto"/>
                <w:right w:val="none" w:sz="0" w:space="0" w:color="auto"/>
              </w:divBdr>
            </w:div>
            <w:div w:id="1082095540">
              <w:marLeft w:val="0"/>
              <w:marRight w:val="0"/>
              <w:marTop w:val="0"/>
              <w:marBottom w:val="0"/>
              <w:divBdr>
                <w:top w:val="none" w:sz="0" w:space="0" w:color="auto"/>
                <w:left w:val="none" w:sz="0" w:space="0" w:color="auto"/>
                <w:bottom w:val="none" w:sz="0" w:space="0" w:color="auto"/>
                <w:right w:val="none" w:sz="0" w:space="0" w:color="auto"/>
              </w:divBdr>
            </w:div>
            <w:div w:id="1807039707">
              <w:marLeft w:val="0"/>
              <w:marRight w:val="0"/>
              <w:marTop w:val="0"/>
              <w:marBottom w:val="0"/>
              <w:divBdr>
                <w:top w:val="none" w:sz="0" w:space="0" w:color="auto"/>
                <w:left w:val="none" w:sz="0" w:space="0" w:color="auto"/>
                <w:bottom w:val="none" w:sz="0" w:space="0" w:color="auto"/>
                <w:right w:val="none" w:sz="0" w:space="0" w:color="auto"/>
              </w:divBdr>
            </w:div>
            <w:div w:id="859271988">
              <w:marLeft w:val="0"/>
              <w:marRight w:val="0"/>
              <w:marTop w:val="0"/>
              <w:marBottom w:val="0"/>
              <w:divBdr>
                <w:top w:val="none" w:sz="0" w:space="0" w:color="auto"/>
                <w:left w:val="none" w:sz="0" w:space="0" w:color="auto"/>
                <w:bottom w:val="none" w:sz="0" w:space="0" w:color="auto"/>
                <w:right w:val="none" w:sz="0" w:space="0" w:color="auto"/>
              </w:divBdr>
            </w:div>
            <w:div w:id="1300841854">
              <w:marLeft w:val="0"/>
              <w:marRight w:val="0"/>
              <w:marTop w:val="0"/>
              <w:marBottom w:val="0"/>
              <w:divBdr>
                <w:top w:val="none" w:sz="0" w:space="0" w:color="auto"/>
                <w:left w:val="none" w:sz="0" w:space="0" w:color="auto"/>
                <w:bottom w:val="none" w:sz="0" w:space="0" w:color="auto"/>
                <w:right w:val="none" w:sz="0" w:space="0" w:color="auto"/>
              </w:divBdr>
            </w:div>
            <w:div w:id="414285316">
              <w:marLeft w:val="0"/>
              <w:marRight w:val="0"/>
              <w:marTop w:val="0"/>
              <w:marBottom w:val="0"/>
              <w:divBdr>
                <w:top w:val="none" w:sz="0" w:space="0" w:color="auto"/>
                <w:left w:val="none" w:sz="0" w:space="0" w:color="auto"/>
                <w:bottom w:val="none" w:sz="0" w:space="0" w:color="auto"/>
                <w:right w:val="none" w:sz="0" w:space="0" w:color="auto"/>
              </w:divBdr>
            </w:div>
            <w:div w:id="306325943">
              <w:marLeft w:val="0"/>
              <w:marRight w:val="0"/>
              <w:marTop w:val="0"/>
              <w:marBottom w:val="0"/>
              <w:divBdr>
                <w:top w:val="none" w:sz="0" w:space="0" w:color="auto"/>
                <w:left w:val="none" w:sz="0" w:space="0" w:color="auto"/>
                <w:bottom w:val="none" w:sz="0" w:space="0" w:color="auto"/>
                <w:right w:val="none" w:sz="0" w:space="0" w:color="auto"/>
              </w:divBdr>
            </w:div>
            <w:div w:id="1492794927">
              <w:marLeft w:val="0"/>
              <w:marRight w:val="0"/>
              <w:marTop w:val="0"/>
              <w:marBottom w:val="0"/>
              <w:divBdr>
                <w:top w:val="none" w:sz="0" w:space="0" w:color="auto"/>
                <w:left w:val="none" w:sz="0" w:space="0" w:color="auto"/>
                <w:bottom w:val="none" w:sz="0" w:space="0" w:color="auto"/>
                <w:right w:val="none" w:sz="0" w:space="0" w:color="auto"/>
              </w:divBdr>
            </w:div>
            <w:div w:id="87985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0491">
      <w:bodyDiv w:val="1"/>
      <w:marLeft w:val="0"/>
      <w:marRight w:val="0"/>
      <w:marTop w:val="0"/>
      <w:marBottom w:val="0"/>
      <w:divBdr>
        <w:top w:val="none" w:sz="0" w:space="0" w:color="auto"/>
        <w:left w:val="none" w:sz="0" w:space="0" w:color="auto"/>
        <w:bottom w:val="none" w:sz="0" w:space="0" w:color="auto"/>
        <w:right w:val="none" w:sz="0" w:space="0" w:color="auto"/>
      </w:divBdr>
    </w:div>
    <w:div w:id="613444124">
      <w:bodyDiv w:val="1"/>
      <w:marLeft w:val="0"/>
      <w:marRight w:val="0"/>
      <w:marTop w:val="0"/>
      <w:marBottom w:val="0"/>
      <w:divBdr>
        <w:top w:val="none" w:sz="0" w:space="0" w:color="auto"/>
        <w:left w:val="none" w:sz="0" w:space="0" w:color="auto"/>
        <w:bottom w:val="none" w:sz="0" w:space="0" w:color="auto"/>
        <w:right w:val="none" w:sz="0" w:space="0" w:color="auto"/>
      </w:divBdr>
    </w:div>
    <w:div w:id="628167959">
      <w:bodyDiv w:val="1"/>
      <w:marLeft w:val="0"/>
      <w:marRight w:val="0"/>
      <w:marTop w:val="0"/>
      <w:marBottom w:val="0"/>
      <w:divBdr>
        <w:top w:val="none" w:sz="0" w:space="0" w:color="auto"/>
        <w:left w:val="none" w:sz="0" w:space="0" w:color="auto"/>
        <w:bottom w:val="none" w:sz="0" w:space="0" w:color="auto"/>
        <w:right w:val="none" w:sz="0" w:space="0" w:color="auto"/>
      </w:divBdr>
      <w:divsChild>
        <w:div w:id="276984374">
          <w:marLeft w:val="0"/>
          <w:marRight w:val="0"/>
          <w:marTop w:val="0"/>
          <w:marBottom w:val="0"/>
          <w:divBdr>
            <w:top w:val="none" w:sz="0" w:space="0" w:color="auto"/>
            <w:left w:val="none" w:sz="0" w:space="0" w:color="auto"/>
            <w:bottom w:val="none" w:sz="0" w:space="0" w:color="auto"/>
            <w:right w:val="none" w:sz="0" w:space="0" w:color="auto"/>
          </w:divBdr>
          <w:divsChild>
            <w:div w:id="1780950396">
              <w:marLeft w:val="0"/>
              <w:marRight w:val="0"/>
              <w:marTop w:val="0"/>
              <w:marBottom w:val="0"/>
              <w:divBdr>
                <w:top w:val="none" w:sz="0" w:space="0" w:color="auto"/>
                <w:left w:val="none" w:sz="0" w:space="0" w:color="auto"/>
                <w:bottom w:val="none" w:sz="0" w:space="0" w:color="auto"/>
                <w:right w:val="none" w:sz="0" w:space="0" w:color="auto"/>
              </w:divBdr>
            </w:div>
            <w:div w:id="617951079">
              <w:marLeft w:val="0"/>
              <w:marRight w:val="0"/>
              <w:marTop w:val="0"/>
              <w:marBottom w:val="0"/>
              <w:divBdr>
                <w:top w:val="none" w:sz="0" w:space="0" w:color="auto"/>
                <w:left w:val="none" w:sz="0" w:space="0" w:color="auto"/>
                <w:bottom w:val="none" w:sz="0" w:space="0" w:color="auto"/>
                <w:right w:val="none" w:sz="0" w:space="0" w:color="auto"/>
              </w:divBdr>
            </w:div>
            <w:div w:id="328869580">
              <w:marLeft w:val="0"/>
              <w:marRight w:val="0"/>
              <w:marTop w:val="0"/>
              <w:marBottom w:val="0"/>
              <w:divBdr>
                <w:top w:val="none" w:sz="0" w:space="0" w:color="auto"/>
                <w:left w:val="none" w:sz="0" w:space="0" w:color="auto"/>
                <w:bottom w:val="none" w:sz="0" w:space="0" w:color="auto"/>
                <w:right w:val="none" w:sz="0" w:space="0" w:color="auto"/>
              </w:divBdr>
            </w:div>
            <w:div w:id="1806317827">
              <w:marLeft w:val="0"/>
              <w:marRight w:val="0"/>
              <w:marTop w:val="0"/>
              <w:marBottom w:val="0"/>
              <w:divBdr>
                <w:top w:val="none" w:sz="0" w:space="0" w:color="auto"/>
                <w:left w:val="none" w:sz="0" w:space="0" w:color="auto"/>
                <w:bottom w:val="none" w:sz="0" w:space="0" w:color="auto"/>
                <w:right w:val="none" w:sz="0" w:space="0" w:color="auto"/>
              </w:divBdr>
            </w:div>
            <w:div w:id="1221482148">
              <w:marLeft w:val="0"/>
              <w:marRight w:val="0"/>
              <w:marTop w:val="0"/>
              <w:marBottom w:val="0"/>
              <w:divBdr>
                <w:top w:val="none" w:sz="0" w:space="0" w:color="auto"/>
                <w:left w:val="none" w:sz="0" w:space="0" w:color="auto"/>
                <w:bottom w:val="none" w:sz="0" w:space="0" w:color="auto"/>
                <w:right w:val="none" w:sz="0" w:space="0" w:color="auto"/>
              </w:divBdr>
            </w:div>
            <w:div w:id="1691297044">
              <w:marLeft w:val="0"/>
              <w:marRight w:val="0"/>
              <w:marTop w:val="0"/>
              <w:marBottom w:val="0"/>
              <w:divBdr>
                <w:top w:val="none" w:sz="0" w:space="0" w:color="auto"/>
                <w:left w:val="none" w:sz="0" w:space="0" w:color="auto"/>
                <w:bottom w:val="none" w:sz="0" w:space="0" w:color="auto"/>
                <w:right w:val="none" w:sz="0" w:space="0" w:color="auto"/>
              </w:divBdr>
            </w:div>
            <w:div w:id="98914808">
              <w:marLeft w:val="0"/>
              <w:marRight w:val="0"/>
              <w:marTop w:val="0"/>
              <w:marBottom w:val="0"/>
              <w:divBdr>
                <w:top w:val="none" w:sz="0" w:space="0" w:color="auto"/>
                <w:left w:val="none" w:sz="0" w:space="0" w:color="auto"/>
                <w:bottom w:val="none" w:sz="0" w:space="0" w:color="auto"/>
                <w:right w:val="none" w:sz="0" w:space="0" w:color="auto"/>
              </w:divBdr>
            </w:div>
            <w:div w:id="913274069">
              <w:marLeft w:val="0"/>
              <w:marRight w:val="0"/>
              <w:marTop w:val="0"/>
              <w:marBottom w:val="0"/>
              <w:divBdr>
                <w:top w:val="none" w:sz="0" w:space="0" w:color="auto"/>
                <w:left w:val="none" w:sz="0" w:space="0" w:color="auto"/>
                <w:bottom w:val="none" w:sz="0" w:space="0" w:color="auto"/>
                <w:right w:val="none" w:sz="0" w:space="0" w:color="auto"/>
              </w:divBdr>
            </w:div>
            <w:div w:id="1242522364">
              <w:marLeft w:val="0"/>
              <w:marRight w:val="0"/>
              <w:marTop w:val="0"/>
              <w:marBottom w:val="0"/>
              <w:divBdr>
                <w:top w:val="none" w:sz="0" w:space="0" w:color="auto"/>
                <w:left w:val="none" w:sz="0" w:space="0" w:color="auto"/>
                <w:bottom w:val="none" w:sz="0" w:space="0" w:color="auto"/>
                <w:right w:val="none" w:sz="0" w:space="0" w:color="auto"/>
              </w:divBdr>
            </w:div>
            <w:div w:id="356929337">
              <w:marLeft w:val="0"/>
              <w:marRight w:val="0"/>
              <w:marTop w:val="0"/>
              <w:marBottom w:val="0"/>
              <w:divBdr>
                <w:top w:val="none" w:sz="0" w:space="0" w:color="auto"/>
                <w:left w:val="none" w:sz="0" w:space="0" w:color="auto"/>
                <w:bottom w:val="none" w:sz="0" w:space="0" w:color="auto"/>
                <w:right w:val="none" w:sz="0" w:space="0" w:color="auto"/>
              </w:divBdr>
            </w:div>
            <w:div w:id="1796678153">
              <w:marLeft w:val="0"/>
              <w:marRight w:val="0"/>
              <w:marTop w:val="0"/>
              <w:marBottom w:val="0"/>
              <w:divBdr>
                <w:top w:val="none" w:sz="0" w:space="0" w:color="auto"/>
                <w:left w:val="none" w:sz="0" w:space="0" w:color="auto"/>
                <w:bottom w:val="none" w:sz="0" w:space="0" w:color="auto"/>
                <w:right w:val="none" w:sz="0" w:space="0" w:color="auto"/>
              </w:divBdr>
            </w:div>
            <w:div w:id="1461341320">
              <w:marLeft w:val="0"/>
              <w:marRight w:val="0"/>
              <w:marTop w:val="0"/>
              <w:marBottom w:val="0"/>
              <w:divBdr>
                <w:top w:val="none" w:sz="0" w:space="0" w:color="auto"/>
                <w:left w:val="none" w:sz="0" w:space="0" w:color="auto"/>
                <w:bottom w:val="none" w:sz="0" w:space="0" w:color="auto"/>
                <w:right w:val="none" w:sz="0" w:space="0" w:color="auto"/>
              </w:divBdr>
            </w:div>
            <w:div w:id="487089376">
              <w:marLeft w:val="0"/>
              <w:marRight w:val="0"/>
              <w:marTop w:val="0"/>
              <w:marBottom w:val="0"/>
              <w:divBdr>
                <w:top w:val="none" w:sz="0" w:space="0" w:color="auto"/>
                <w:left w:val="none" w:sz="0" w:space="0" w:color="auto"/>
                <w:bottom w:val="none" w:sz="0" w:space="0" w:color="auto"/>
                <w:right w:val="none" w:sz="0" w:space="0" w:color="auto"/>
              </w:divBdr>
            </w:div>
            <w:div w:id="229924229">
              <w:marLeft w:val="0"/>
              <w:marRight w:val="0"/>
              <w:marTop w:val="0"/>
              <w:marBottom w:val="0"/>
              <w:divBdr>
                <w:top w:val="none" w:sz="0" w:space="0" w:color="auto"/>
                <w:left w:val="none" w:sz="0" w:space="0" w:color="auto"/>
                <w:bottom w:val="none" w:sz="0" w:space="0" w:color="auto"/>
                <w:right w:val="none" w:sz="0" w:space="0" w:color="auto"/>
              </w:divBdr>
            </w:div>
            <w:div w:id="1691642903">
              <w:marLeft w:val="0"/>
              <w:marRight w:val="0"/>
              <w:marTop w:val="0"/>
              <w:marBottom w:val="0"/>
              <w:divBdr>
                <w:top w:val="none" w:sz="0" w:space="0" w:color="auto"/>
                <w:left w:val="none" w:sz="0" w:space="0" w:color="auto"/>
                <w:bottom w:val="none" w:sz="0" w:space="0" w:color="auto"/>
                <w:right w:val="none" w:sz="0" w:space="0" w:color="auto"/>
              </w:divBdr>
            </w:div>
            <w:div w:id="1256282395">
              <w:marLeft w:val="0"/>
              <w:marRight w:val="0"/>
              <w:marTop w:val="0"/>
              <w:marBottom w:val="0"/>
              <w:divBdr>
                <w:top w:val="none" w:sz="0" w:space="0" w:color="auto"/>
                <w:left w:val="none" w:sz="0" w:space="0" w:color="auto"/>
                <w:bottom w:val="none" w:sz="0" w:space="0" w:color="auto"/>
                <w:right w:val="none" w:sz="0" w:space="0" w:color="auto"/>
              </w:divBdr>
            </w:div>
            <w:div w:id="2096627840">
              <w:marLeft w:val="0"/>
              <w:marRight w:val="0"/>
              <w:marTop w:val="0"/>
              <w:marBottom w:val="0"/>
              <w:divBdr>
                <w:top w:val="none" w:sz="0" w:space="0" w:color="auto"/>
                <w:left w:val="none" w:sz="0" w:space="0" w:color="auto"/>
                <w:bottom w:val="none" w:sz="0" w:space="0" w:color="auto"/>
                <w:right w:val="none" w:sz="0" w:space="0" w:color="auto"/>
              </w:divBdr>
            </w:div>
            <w:div w:id="702826861">
              <w:marLeft w:val="0"/>
              <w:marRight w:val="0"/>
              <w:marTop w:val="0"/>
              <w:marBottom w:val="0"/>
              <w:divBdr>
                <w:top w:val="none" w:sz="0" w:space="0" w:color="auto"/>
                <w:left w:val="none" w:sz="0" w:space="0" w:color="auto"/>
                <w:bottom w:val="none" w:sz="0" w:space="0" w:color="auto"/>
                <w:right w:val="none" w:sz="0" w:space="0" w:color="auto"/>
              </w:divBdr>
            </w:div>
            <w:div w:id="1929076826">
              <w:marLeft w:val="0"/>
              <w:marRight w:val="0"/>
              <w:marTop w:val="0"/>
              <w:marBottom w:val="0"/>
              <w:divBdr>
                <w:top w:val="none" w:sz="0" w:space="0" w:color="auto"/>
                <w:left w:val="none" w:sz="0" w:space="0" w:color="auto"/>
                <w:bottom w:val="none" w:sz="0" w:space="0" w:color="auto"/>
                <w:right w:val="none" w:sz="0" w:space="0" w:color="auto"/>
              </w:divBdr>
            </w:div>
            <w:div w:id="13120139">
              <w:marLeft w:val="0"/>
              <w:marRight w:val="0"/>
              <w:marTop w:val="0"/>
              <w:marBottom w:val="0"/>
              <w:divBdr>
                <w:top w:val="none" w:sz="0" w:space="0" w:color="auto"/>
                <w:left w:val="none" w:sz="0" w:space="0" w:color="auto"/>
                <w:bottom w:val="none" w:sz="0" w:space="0" w:color="auto"/>
                <w:right w:val="none" w:sz="0" w:space="0" w:color="auto"/>
              </w:divBdr>
            </w:div>
            <w:div w:id="105779270">
              <w:marLeft w:val="0"/>
              <w:marRight w:val="0"/>
              <w:marTop w:val="0"/>
              <w:marBottom w:val="0"/>
              <w:divBdr>
                <w:top w:val="none" w:sz="0" w:space="0" w:color="auto"/>
                <w:left w:val="none" w:sz="0" w:space="0" w:color="auto"/>
                <w:bottom w:val="none" w:sz="0" w:space="0" w:color="auto"/>
                <w:right w:val="none" w:sz="0" w:space="0" w:color="auto"/>
              </w:divBdr>
            </w:div>
            <w:div w:id="1193685621">
              <w:marLeft w:val="0"/>
              <w:marRight w:val="0"/>
              <w:marTop w:val="0"/>
              <w:marBottom w:val="0"/>
              <w:divBdr>
                <w:top w:val="none" w:sz="0" w:space="0" w:color="auto"/>
                <w:left w:val="none" w:sz="0" w:space="0" w:color="auto"/>
                <w:bottom w:val="none" w:sz="0" w:space="0" w:color="auto"/>
                <w:right w:val="none" w:sz="0" w:space="0" w:color="auto"/>
              </w:divBdr>
            </w:div>
            <w:div w:id="912816032">
              <w:marLeft w:val="0"/>
              <w:marRight w:val="0"/>
              <w:marTop w:val="0"/>
              <w:marBottom w:val="0"/>
              <w:divBdr>
                <w:top w:val="none" w:sz="0" w:space="0" w:color="auto"/>
                <w:left w:val="none" w:sz="0" w:space="0" w:color="auto"/>
                <w:bottom w:val="none" w:sz="0" w:space="0" w:color="auto"/>
                <w:right w:val="none" w:sz="0" w:space="0" w:color="auto"/>
              </w:divBdr>
            </w:div>
            <w:div w:id="1924757348">
              <w:marLeft w:val="0"/>
              <w:marRight w:val="0"/>
              <w:marTop w:val="0"/>
              <w:marBottom w:val="0"/>
              <w:divBdr>
                <w:top w:val="none" w:sz="0" w:space="0" w:color="auto"/>
                <w:left w:val="none" w:sz="0" w:space="0" w:color="auto"/>
                <w:bottom w:val="none" w:sz="0" w:space="0" w:color="auto"/>
                <w:right w:val="none" w:sz="0" w:space="0" w:color="auto"/>
              </w:divBdr>
            </w:div>
            <w:div w:id="1359812642">
              <w:marLeft w:val="0"/>
              <w:marRight w:val="0"/>
              <w:marTop w:val="0"/>
              <w:marBottom w:val="0"/>
              <w:divBdr>
                <w:top w:val="none" w:sz="0" w:space="0" w:color="auto"/>
                <w:left w:val="none" w:sz="0" w:space="0" w:color="auto"/>
                <w:bottom w:val="none" w:sz="0" w:space="0" w:color="auto"/>
                <w:right w:val="none" w:sz="0" w:space="0" w:color="auto"/>
              </w:divBdr>
            </w:div>
            <w:div w:id="18859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7191">
      <w:bodyDiv w:val="1"/>
      <w:marLeft w:val="0"/>
      <w:marRight w:val="0"/>
      <w:marTop w:val="0"/>
      <w:marBottom w:val="0"/>
      <w:divBdr>
        <w:top w:val="none" w:sz="0" w:space="0" w:color="auto"/>
        <w:left w:val="none" w:sz="0" w:space="0" w:color="auto"/>
        <w:bottom w:val="none" w:sz="0" w:space="0" w:color="auto"/>
        <w:right w:val="none" w:sz="0" w:space="0" w:color="auto"/>
      </w:divBdr>
    </w:div>
    <w:div w:id="632102425">
      <w:bodyDiv w:val="1"/>
      <w:marLeft w:val="0"/>
      <w:marRight w:val="0"/>
      <w:marTop w:val="0"/>
      <w:marBottom w:val="0"/>
      <w:divBdr>
        <w:top w:val="none" w:sz="0" w:space="0" w:color="auto"/>
        <w:left w:val="none" w:sz="0" w:space="0" w:color="auto"/>
        <w:bottom w:val="none" w:sz="0" w:space="0" w:color="auto"/>
        <w:right w:val="none" w:sz="0" w:space="0" w:color="auto"/>
      </w:divBdr>
    </w:div>
    <w:div w:id="634530203">
      <w:bodyDiv w:val="1"/>
      <w:marLeft w:val="0"/>
      <w:marRight w:val="0"/>
      <w:marTop w:val="0"/>
      <w:marBottom w:val="0"/>
      <w:divBdr>
        <w:top w:val="none" w:sz="0" w:space="0" w:color="auto"/>
        <w:left w:val="none" w:sz="0" w:space="0" w:color="auto"/>
        <w:bottom w:val="none" w:sz="0" w:space="0" w:color="auto"/>
        <w:right w:val="none" w:sz="0" w:space="0" w:color="auto"/>
      </w:divBdr>
    </w:div>
    <w:div w:id="667631935">
      <w:bodyDiv w:val="1"/>
      <w:marLeft w:val="0"/>
      <w:marRight w:val="0"/>
      <w:marTop w:val="0"/>
      <w:marBottom w:val="0"/>
      <w:divBdr>
        <w:top w:val="none" w:sz="0" w:space="0" w:color="auto"/>
        <w:left w:val="none" w:sz="0" w:space="0" w:color="auto"/>
        <w:bottom w:val="none" w:sz="0" w:space="0" w:color="auto"/>
        <w:right w:val="none" w:sz="0" w:space="0" w:color="auto"/>
      </w:divBdr>
    </w:div>
    <w:div w:id="690691762">
      <w:bodyDiv w:val="1"/>
      <w:marLeft w:val="0"/>
      <w:marRight w:val="0"/>
      <w:marTop w:val="0"/>
      <w:marBottom w:val="0"/>
      <w:divBdr>
        <w:top w:val="none" w:sz="0" w:space="0" w:color="auto"/>
        <w:left w:val="none" w:sz="0" w:space="0" w:color="auto"/>
        <w:bottom w:val="none" w:sz="0" w:space="0" w:color="auto"/>
        <w:right w:val="none" w:sz="0" w:space="0" w:color="auto"/>
      </w:divBdr>
    </w:div>
    <w:div w:id="699823367">
      <w:bodyDiv w:val="1"/>
      <w:marLeft w:val="0"/>
      <w:marRight w:val="0"/>
      <w:marTop w:val="0"/>
      <w:marBottom w:val="0"/>
      <w:divBdr>
        <w:top w:val="none" w:sz="0" w:space="0" w:color="auto"/>
        <w:left w:val="none" w:sz="0" w:space="0" w:color="auto"/>
        <w:bottom w:val="none" w:sz="0" w:space="0" w:color="auto"/>
        <w:right w:val="none" w:sz="0" w:space="0" w:color="auto"/>
      </w:divBdr>
    </w:div>
    <w:div w:id="731317748">
      <w:bodyDiv w:val="1"/>
      <w:marLeft w:val="0"/>
      <w:marRight w:val="0"/>
      <w:marTop w:val="0"/>
      <w:marBottom w:val="0"/>
      <w:divBdr>
        <w:top w:val="none" w:sz="0" w:space="0" w:color="auto"/>
        <w:left w:val="none" w:sz="0" w:space="0" w:color="auto"/>
        <w:bottom w:val="none" w:sz="0" w:space="0" w:color="auto"/>
        <w:right w:val="none" w:sz="0" w:space="0" w:color="auto"/>
      </w:divBdr>
    </w:div>
    <w:div w:id="736787413">
      <w:bodyDiv w:val="1"/>
      <w:marLeft w:val="0"/>
      <w:marRight w:val="0"/>
      <w:marTop w:val="0"/>
      <w:marBottom w:val="0"/>
      <w:divBdr>
        <w:top w:val="none" w:sz="0" w:space="0" w:color="auto"/>
        <w:left w:val="none" w:sz="0" w:space="0" w:color="auto"/>
        <w:bottom w:val="none" w:sz="0" w:space="0" w:color="auto"/>
        <w:right w:val="none" w:sz="0" w:space="0" w:color="auto"/>
      </w:divBdr>
    </w:div>
    <w:div w:id="806624610">
      <w:bodyDiv w:val="1"/>
      <w:marLeft w:val="0"/>
      <w:marRight w:val="0"/>
      <w:marTop w:val="0"/>
      <w:marBottom w:val="0"/>
      <w:divBdr>
        <w:top w:val="none" w:sz="0" w:space="0" w:color="auto"/>
        <w:left w:val="none" w:sz="0" w:space="0" w:color="auto"/>
        <w:bottom w:val="none" w:sz="0" w:space="0" w:color="auto"/>
        <w:right w:val="none" w:sz="0" w:space="0" w:color="auto"/>
      </w:divBdr>
    </w:div>
    <w:div w:id="822509090">
      <w:bodyDiv w:val="1"/>
      <w:marLeft w:val="0"/>
      <w:marRight w:val="0"/>
      <w:marTop w:val="0"/>
      <w:marBottom w:val="0"/>
      <w:divBdr>
        <w:top w:val="none" w:sz="0" w:space="0" w:color="auto"/>
        <w:left w:val="none" w:sz="0" w:space="0" w:color="auto"/>
        <w:bottom w:val="none" w:sz="0" w:space="0" w:color="auto"/>
        <w:right w:val="none" w:sz="0" w:space="0" w:color="auto"/>
      </w:divBdr>
    </w:div>
    <w:div w:id="833885109">
      <w:bodyDiv w:val="1"/>
      <w:marLeft w:val="0"/>
      <w:marRight w:val="0"/>
      <w:marTop w:val="0"/>
      <w:marBottom w:val="0"/>
      <w:divBdr>
        <w:top w:val="none" w:sz="0" w:space="0" w:color="auto"/>
        <w:left w:val="none" w:sz="0" w:space="0" w:color="auto"/>
        <w:bottom w:val="none" w:sz="0" w:space="0" w:color="auto"/>
        <w:right w:val="none" w:sz="0" w:space="0" w:color="auto"/>
      </w:divBdr>
    </w:div>
    <w:div w:id="860556253">
      <w:bodyDiv w:val="1"/>
      <w:marLeft w:val="0"/>
      <w:marRight w:val="0"/>
      <w:marTop w:val="0"/>
      <w:marBottom w:val="0"/>
      <w:divBdr>
        <w:top w:val="none" w:sz="0" w:space="0" w:color="auto"/>
        <w:left w:val="none" w:sz="0" w:space="0" w:color="auto"/>
        <w:bottom w:val="none" w:sz="0" w:space="0" w:color="auto"/>
        <w:right w:val="none" w:sz="0" w:space="0" w:color="auto"/>
      </w:divBdr>
    </w:div>
    <w:div w:id="868300851">
      <w:bodyDiv w:val="1"/>
      <w:marLeft w:val="0"/>
      <w:marRight w:val="0"/>
      <w:marTop w:val="0"/>
      <w:marBottom w:val="0"/>
      <w:divBdr>
        <w:top w:val="none" w:sz="0" w:space="0" w:color="auto"/>
        <w:left w:val="none" w:sz="0" w:space="0" w:color="auto"/>
        <w:bottom w:val="none" w:sz="0" w:space="0" w:color="auto"/>
        <w:right w:val="none" w:sz="0" w:space="0" w:color="auto"/>
      </w:divBdr>
    </w:div>
    <w:div w:id="908466433">
      <w:bodyDiv w:val="1"/>
      <w:marLeft w:val="0"/>
      <w:marRight w:val="0"/>
      <w:marTop w:val="0"/>
      <w:marBottom w:val="0"/>
      <w:divBdr>
        <w:top w:val="none" w:sz="0" w:space="0" w:color="auto"/>
        <w:left w:val="none" w:sz="0" w:space="0" w:color="auto"/>
        <w:bottom w:val="none" w:sz="0" w:space="0" w:color="auto"/>
        <w:right w:val="none" w:sz="0" w:space="0" w:color="auto"/>
      </w:divBdr>
    </w:div>
    <w:div w:id="933589899">
      <w:bodyDiv w:val="1"/>
      <w:marLeft w:val="0"/>
      <w:marRight w:val="0"/>
      <w:marTop w:val="0"/>
      <w:marBottom w:val="0"/>
      <w:divBdr>
        <w:top w:val="none" w:sz="0" w:space="0" w:color="auto"/>
        <w:left w:val="none" w:sz="0" w:space="0" w:color="auto"/>
        <w:bottom w:val="none" w:sz="0" w:space="0" w:color="auto"/>
        <w:right w:val="none" w:sz="0" w:space="0" w:color="auto"/>
      </w:divBdr>
    </w:div>
    <w:div w:id="935864058">
      <w:bodyDiv w:val="1"/>
      <w:marLeft w:val="0"/>
      <w:marRight w:val="0"/>
      <w:marTop w:val="0"/>
      <w:marBottom w:val="0"/>
      <w:divBdr>
        <w:top w:val="none" w:sz="0" w:space="0" w:color="auto"/>
        <w:left w:val="none" w:sz="0" w:space="0" w:color="auto"/>
        <w:bottom w:val="none" w:sz="0" w:space="0" w:color="auto"/>
        <w:right w:val="none" w:sz="0" w:space="0" w:color="auto"/>
      </w:divBdr>
    </w:div>
    <w:div w:id="936135418">
      <w:bodyDiv w:val="1"/>
      <w:marLeft w:val="0"/>
      <w:marRight w:val="0"/>
      <w:marTop w:val="0"/>
      <w:marBottom w:val="0"/>
      <w:divBdr>
        <w:top w:val="none" w:sz="0" w:space="0" w:color="auto"/>
        <w:left w:val="none" w:sz="0" w:space="0" w:color="auto"/>
        <w:bottom w:val="none" w:sz="0" w:space="0" w:color="auto"/>
        <w:right w:val="none" w:sz="0" w:space="0" w:color="auto"/>
      </w:divBdr>
    </w:div>
    <w:div w:id="952251270">
      <w:bodyDiv w:val="1"/>
      <w:marLeft w:val="0"/>
      <w:marRight w:val="0"/>
      <w:marTop w:val="0"/>
      <w:marBottom w:val="0"/>
      <w:divBdr>
        <w:top w:val="none" w:sz="0" w:space="0" w:color="auto"/>
        <w:left w:val="none" w:sz="0" w:space="0" w:color="auto"/>
        <w:bottom w:val="none" w:sz="0" w:space="0" w:color="auto"/>
        <w:right w:val="none" w:sz="0" w:space="0" w:color="auto"/>
      </w:divBdr>
      <w:divsChild>
        <w:div w:id="1159930712">
          <w:marLeft w:val="720"/>
          <w:marRight w:val="0"/>
          <w:marTop w:val="0"/>
          <w:marBottom w:val="0"/>
          <w:divBdr>
            <w:top w:val="none" w:sz="0" w:space="0" w:color="auto"/>
            <w:left w:val="none" w:sz="0" w:space="0" w:color="auto"/>
            <w:bottom w:val="none" w:sz="0" w:space="0" w:color="auto"/>
            <w:right w:val="none" w:sz="0" w:space="0" w:color="auto"/>
          </w:divBdr>
        </w:div>
        <w:div w:id="402682379">
          <w:marLeft w:val="720"/>
          <w:marRight w:val="0"/>
          <w:marTop w:val="0"/>
          <w:marBottom w:val="0"/>
          <w:divBdr>
            <w:top w:val="none" w:sz="0" w:space="0" w:color="auto"/>
            <w:left w:val="none" w:sz="0" w:space="0" w:color="auto"/>
            <w:bottom w:val="none" w:sz="0" w:space="0" w:color="auto"/>
            <w:right w:val="none" w:sz="0" w:space="0" w:color="auto"/>
          </w:divBdr>
        </w:div>
      </w:divsChild>
    </w:div>
    <w:div w:id="968558756">
      <w:bodyDiv w:val="1"/>
      <w:marLeft w:val="0"/>
      <w:marRight w:val="0"/>
      <w:marTop w:val="0"/>
      <w:marBottom w:val="0"/>
      <w:divBdr>
        <w:top w:val="none" w:sz="0" w:space="0" w:color="auto"/>
        <w:left w:val="none" w:sz="0" w:space="0" w:color="auto"/>
        <w:bottom w:val="none" w:sz="0" w:space="0" w:color="auto"/>
        <w:right w:val="none" w:sz="0" w:space="0" w:color="auto"/>
      </w:divBdr>
      <w:divsChild>
        <w:div w:id="1681737367">
          <w:marLeft w:val="720"/>
          <w:marRight w:val="0"/>
          <w:marTop w:val="0"/>
          <w:marBottom w:val="0"/>
          <w:divBdr>
            <w:top w:val="none" w:sz="0" w:space="0" w:color="auto"/>
            <w:left w:val="none" w:sz="0" w:space="0" w:color="auto"/>
            <w:bottom w:val="none" w:sz="0" w:space="0" w:color="auto"/>
            <w:right w:val="none" w:sz="0" w:space="0" w:color="auto"/>
          </w:divBdr>
        </w:div>
        <w:div w:id="1469661840">
          <w:marLeft w:val="720"/>
          <w:marRight w:val="0"/>
          <w:marTop w:val="0"/>
          <w:marBottom w:val="0"/>
          <w:divBdr>
            <w:top w:val="none" w:sz="0" w:space="0" w:color="auto"/>
            <w:left w:val="none" w:sz="0" w:space="0" w:color="auto"/>
            <w:bottom w:val="none" w:sz="0" w:space="0" w:color="auto"/>
            <w:right w:val="none" w:sz="0" w:space="0" w:color="auto"/>
          </w:divBdr>
        </w:div>
      </w:divsChild>
    </w:div>
    <w:div w:id="991561044">
      <w:bodyDiv w:val="1"/>
      <w:marLeft w:val="0"/>
      <w:marRight w:val="0"/>
      <w:marTop w:val="0"/>
      <w:marBottom w:val="0"/>
      <w:divBdr>
        <w:top w:val="none" w:sz="0" w:space="0" w:color="auto"/>
        <w:left w:val="none" w:sz="0" w:space="0" w:color="auto"/>
        <w:bottom w:val="none" w:sz="0" w:space="0" w:color="auto"/>
        <w:right w:val="none" w:sz="0" w:space="0" w:color="auto"/>
      </w:divBdr>
    </w:div>
    <w:div w:id="1032339787">
      <w:bodyDiv w:val="1"/>
      <w:marLeft w:val="0"/>
      <w:marRight w:val="0"/>
      <w:marTop w:val="0"/>
      <w:marBottom w:val="0"/>
      <w:divBdr>
        <w:top w:val="none" w:sz="0" w:space="0" w:color="auto"/>
        <w:left w:val="none" w:sz="0" w:space="0" w:color="auto"/>
        <w:bottom w:val="none" w:sz="0" w:space="0" w:color="auto"/>
        <w:right w:val="none" w:sz="0" w:space="0" w:color="auto"/>
      </w:divBdr>
    </w:div>
    <w:div w:id="1125537151">
      <w:bodyDiv w:val="1"/>
      <w:marLeft w:val="0"/>
      <w:marRight w:val="0"/>
      <w:marTop w:val="0"/>
      <w:marBottom w:val="0"/>
      <w:divBdr>
        <w:top w:val="none" w:sz="0" w:space="0" w:color="auto"/>
        <w:left w:val="none" w:sz="0" w:space="0" w:color="auto"/>
        <w:bottom w:val="none" w:sz="0" w:space="0" w:color="auto"/>
        <w:right w:val="none" w:sz="0" w:space="0" w:color="auto"/>
      </w:divBdr>
    </w:div>
    <w:div w:id="1186747748">
      <w:bodyDiv w:val="1"/>
      <w:marLeft w:val="0"/>
      <w:marRight w:val="0"/>
      <w:marTop w:val="0"/>
      <w:marBottom w:val="0"/>
      <w:divBdr>
        <w:top w:val="none" w:sz="0" w:space="0" w:color="auto"/>
        <w:left w:val="none" w:sz="0" w:space="0" w:color="auto"/>
        <w:bottom w:val="none" w:sz="0" w:space="0" w:color="auto"/>
        <w:right w:val="none" w:sz="0" w:space="0" w:color="auto"/>
      </w:divBdr>
    </w:div>
    <w:div w:id="1205870782">
      <w:bodyDiv w:val="1"/>
      <w:marLeft w:val="0"/>
      <w:marRight w:val="0"/>
      <w:marTop w:val="0"/>
      <w:marBottom w:val="0"/>
      <w:divBdr>
        <w:top w:val="none" w:sz="0" w:space="0" w:color="auto"/>
        <w:left w:val="none" w:sz="0" w:space="0" w:color="auto"/>
        <w:bottom w:val="none" w:sz="0" w:space="0" w:color="auto"/>
        <w:right w:val="none" w:sz="0" w:space="0" w:color="auto"/>
      </w:divBdr>
    </w:div>
    <w:div w:id="1242761970">
      <w:bodyDiv w:val="1"/>
      <w:marLeft w:val="0"/>
      <w:marRight w:val="0"/>
      <w:marTop w:val="0"/>
      <w:marBottom w:val="0"/>
      <w:divBdr>
        <w:top w:val="none" w:sz="0" w:space="0" w:color="auto"/>
        <w:left w:val="none" w:sz="0" w:space="0" w:color="auto"/>
        <w:bottom w:val="none" w:sz="0" w:space="0" w:color="auto"/>
        <w:right w:val="none" w:sz="0" w:space="0" w:color="auto"/>
      </w:divBdr>
    </w:div>
    <w:div w:id="1256016135">
      <w:bodyDiv w:val="1"/>
      <w:marLeft w:val="0"/>
      <w:marRight w:val="0"/>
      <w:marTop w:val="0"/>
      <w:marBottom w:val="0"/>
      <w:divBdr>
        <w:top w:val="none" w:sz="0" w:space="0" w:color="auto"/>
        <w:left w:val="none" w:sz="0" w:space="0" w:color="auto"/>
        <w:bottom w:val="none" w:sz="0" w:space="0" w:color="auto"/>
        <w:right w:val="none" w:sz="0" w:space="0" w:color="auto"/>
      </w:divBdr>
    </w:div>
    <w:div w:id="1311711090">
      <w:bodyDiv w:val="1"/>
      <w:marLeft w:val="0"/>
      <w:marRight w:val="0"/>
      <w:marTop w:val="0"/>
      <w:marBottom w:val="0"/>
      <w:divBdr>
        <w:top w:val="none" w:sz="0" w:space="0" w:color="auto"/>
        <w:left w:val="none" w:sz="0" w:space="0" w:color="auto"/>
        <w:bottom w:val="none" w:sz="0" w:space="0" w:color="auto"/>
        <w:right w:val="none" w:sz="0" w:space="0" w:color="auto"/>
      </w:divBdr>
    </w:div>
    <w:div w:id="1332174017">
      <w:bodyDiv w:val="1"/>
      <w:marLeft w:val="0"/>
      <w:marRight w:val="0"/>
      <w:marTop w:val="0"/>
      <w:marBottom w:val="0"/>
      <w:divBdr>
        <w:top w:val="none" w:sz="0" w:space="0" w:color="auto"/>
        <w:left w:val="none" w:sz="0" w:space="0" w:color="auto"/>
        <w:bottom w:val="none" w:sz="0" w:space="0" w:color="auto"/>
        <w:right w:val="none" w:sz="0" w:space="0" w:color="auto"/>
      </w:divBdr>
    </w:div>
    <w:div w:id="1364281459">
      <w:bodyDiv w:val="1"/>
      <w:marLeft w:val="0"/>
      <w:marRight w:val="0"/>
      <w:marTop w:val="0"/>
      <w:marBottom w:val="0"/>
      <w:divBdr>
        <w:top w:val="none" w:sz="0" w:space="0" w:color="auto"/>
        <w:left w:val="none" w:sz="0" w:space="0" w:color="auto"/>
        <w:bottom w:val="none" w:sz="0" w:space="0" w:color="auto"/>
        <w:right w:val="none" w:sz="0" w:space="0" w:color="auto"/>
      </w:divBdr>
    </w:div>
    <w:div w:id="1416895868">
      <w:bodyDiv w:val="1"/>
      <w:marLeft w:val="0"/>
      <w:marRight w:val="0"/>
      <w:marTop w:val="0"/>
      <w:marBottom w:val="0"/>
      <w:divBdr>
        <w:top w:val="none" w:sz="0" w:space="0" w:color="auto"/>
        <w:left w:val="none" w:sz="0" w:space="0" w:color="auto"/>
        <w:bottom w:val="none" w:sz="0" w:space="0" w:color="auto"/>
        <w:right w:val="none" w:sz="0" w:space="0" w:color="auto"/>
      </w:divBdr>
    </w:div>
    <w:div w:id="1539123123">
      <w:bodyDiv w:val="1"/>
      <w:marLeft w:val="0"/>
      <w:marRight w:val="0"/>
      <w:marTop w:val="0"/>
      <w:marBottom w:val="0"/>
      <w:divBdr>
        <w:top w:val="none" w:sz="0" w:space="0" w:color="auto"/>
        <w:left w:val="none" w:sz="0" w:space="0" w:color="auto"/>
        <w:bottom w:val="none" w:sz="0" w:space="0" w:color="auto"/>
        <w:right w:val="none" w:sz="0" w:space="0" w:color="auto"/>
      </w:divBdr>
    </w:div>
    <w:div w:id="1542011829">
      <w:bodyDiv w:val="1"/>
      <w:marLeft w:val="0"/>
      <w:marRight w:val="0"/>
      <w:marTop w:val="0"/>
      <w:marBottom w:val="0"/>
      <w:divBdr>
        <w:top w:val="none" w:sz="0" w:space="0" w:color="auto"/>
        <w:left w:val="none" w:sz="0" w:space="0" w:color="auto"/>
        <w:bottom w:val="none" w:sz="0" w:space="0" w:color="auto"/>
        <w:right w:val="none" w:sz="0" w:space="0" w:color="auto"/>
      </w:divBdr>
    </w:div>
    <w:div w:id="1550456606">
      <w:bodyDiv w:val="1"/>
      <w:marLeft w:val="0"/>
      <w:marRight w:val="0"/>
      <w:marTop w:val="0"/>
      <w:marBottom w:val="0"/>
      <w:divBdr>
        <w:top w:val="none" w:sz="0" w:space="0" w:color="auto"/>
        <w:left w:val="none" w:sz="0" w:space="0" w:color="auto"/>
        <w:bottom w:val="none" w:sz="0" w:space="0" w:color="auto"/>
        <w:right w:val="none" w:sz="0" w:space="0" w:color="auto"/>
      </w:divBdr>
    </w:div>
    <w:div w:id="1611470850">
      <w:bodyDiv w:val="1"/>
      <w:marLeft w:val="0"/>
      <w:marRight w:val="0"/>
      <w:marTop w:val="0"/>
      <w:marBottom w:val="0"/>
      <w:divBdr>
        <w:top w:val="none" w:sz="0" w:space="0" w:color="auto"/>
        <w:left w:val="none" w:sz="0" w:space="0" w:color="auto"/>
        <w:bottom w:val="none" w:sz="0" w:space="0" w:color="auto"/>
        <w:right w:val="none" w:sz="0" w:space="0" w:color="auto"/>
      </w:divBdr>
    </w:div>
    <w:div w:id="1634674104">
      <w:bodyDiv w:val="1"/>
      <w:marLeft w:val="0"/>
      <w:marRight w:val="0"/>
      <w:marTop w:val="0"/>
      <w:marBottom w:val="0"/>
      <w:divBdr>
        <w:top w:val="none" w:sz="0" w:space="0" w:color="auto"/>
        <w:left w:val="none" w:sz="0" w:space="0" w:color="auto"/>
        <w:bottom w:val="none" w:sz="0" w:space="0" w:color="auto"/>
        <w:right w:val="none" w:sz="0" w:space="0" w:color="auto"/>
      </w:divBdr>
    </w:div>
    <w:div w:id="1746224656">
      <w:bodyDiv w:val="1"/>
      <w:marLeft w:val="0"/>
      <w:marRight w:val="0"/>
      <w:marTop w:val="0"/>
      <w:marBottom w:val="0"/>
      <w:divBdr>
        <w:top w:val="none" w:sz="0" w:space="0" w:color="auto"/>
        <w:left w:val="none" w:sz="0" w:space="0" w:color="auto"/>
        <w:bottom w:val="none" w:sz="0" w:space="0" w:color="auto"/>
        <w:right w:val="none" w:sz="0" w:space="0" w:color="auto"/>
      </w:divBdr>
    </w:div>
    <w:div w:id="1804887083">
      <w:bodyDiv w:val="1"/>
      <w:marLeft w:val="0"/>
      <w:marRight w:val="0"/>
      <w:marTop w:val="0"/>
      <w:marBottom w:val="0"/>
      <w:divBdr>
        <w:top w:val="none" w:sz="0" w:space="0" w:color="auto"/>
        <w:left w:val="none" w:sz="0" w:space="0" w:color="auto"/>
        <w:bottom w:val="none" w:sz="0" w:space="0" w:color="auto"/>
        <w:right w:val="none" w:sz="0" w:space="0" w:color="auto"/>
      </w:divBdr>
    </w:div>
    <w:div w:id="1869490219">
      <w:bodyDiv w:val="1"/>
      <w:marLeft w:val="0"/>
      <w:marRight w:val="0"/>
      <w:marTop w:val="0"/>
      <w:marBottom w:val="0"/>
      <w:divBdr>
        <w:top w:val="none" w:sz="0" w:space="0" w:color="auto"/>
        <w:left w:val="none" w:sz="0" w:space="0" w:color="auto"/>
        <w:bottom w:val="none" w:sz="0" w:space="0" w:color="auto"/>
        <w:right w:val="none" w:sz="0" w:space="0" w:color="auto"/>
      </w:divBdr>
    </w:div>
    <w:div w:id="1907380097">
      <w:bodyDiv w:val="1"/>
      <w:marLeft w:val="0"/>
      <w:marRight w:val="0"/>
      <w:marTop w:val="0"/>
      <w:marBottom w:val="0"/>
      <w:divBdr>
        <w:top w:val="none" w:sz="0" w:space="0" w:color="auto"/>
        <w:left w:val="none" w:sz="0" w:space="0" w:color="auto"/>
        <w:bottom w:val="none" w:sz="0" w:space="0" w:color="auto"/>
        <w:right w:val="none" w:sz="0" w:space="0" w:color="auto"/>
      </w:divBdr>
    </w:div>
    <w:div w:id="1909417381">
      <w:bodyDiv w:val="1"/>
      <w:marLeft w:val="0"/>
      <w:marRight w:val="0"/>
      <w:marTop w:val="0"/>
      <w:marBottom w:val="0"/>
      <w:divBdr>
        <w:top w:val="none" w:sz="0" w:space="0" w:color="auto"/>
        <w:left w:val="none" w:sz="0" w:space="0" w:color="auto"/>
        <w:bottom w:val="none" w:sz="0" w:space="0" w:color="auto"/>
        <w:right w:val="none" w:sz="0" w:space="0" w:color="auto"/>
      </w:divBdr>
    </w:div>
    <w:div w:id="1936816071">
      <w:bodyDiv w:val="1"/>
      <w:marLeft w:val="0"/>
      <w:marRight w:val="0"/>
      <w:marTop w:val="0"/>
      <w:marBottom w:val="0"/>
      <w:divBdr>
        <w:top w:val="none" w:sz="0" w:space="0" w:color="auto"/>
        <w:left w:val="none" w:sz="0" w:space="0" w:color="auto"/>
        <w:bottom w:val="none" w:sz="0" w:space="0" w:color="auto"/>
        <w:right w:val="none" w:sz="0" w:space="0" w:color="auto"/>
      </w:divBdr>
    </w:div>
    <w:div w:id="1940872086">
      <w:bodyDiv w:val="1"/>
      <w:marLeft w:val="0"/>
      <w:marRight w:val="0"/>
      <w:marTop w:val="0"/>
      <w:marBottom w:val="0"/>
      <w:divBdr>
        <w:top w:val="none" w:sz="0" w:space="0" w:color="auto"/>
        <w:left w:val="none" w:sz="0" w:space="0" w:color="auto"/>
        <w:bottom w:val="none" w:sz="0" w:space="0" w:color="auto"/>
        <w:right w:val="none" w:sz="0" w:space="0" w:color="auto"/>
      </w:divBdr>
    </w:div>
    <w:div w:id="1948923776">
      <w:bodyDiv w:val="1"/>
      <w:marLeft w:val="0"/>
      <w:marRight w:val="0"/>
      <w:marTop w:val="0"/>
      <w:marBottom w:val="0"/>
      <w:divBdr>
        <w:top w:val="none" w:sz="0" w:space="0" w:color="auto"/>
        <w:left w:val="none" w:sz="0" w:space="0" w:color="auto"/>
        <w:bottom w:val="none" w:sz="0" w:space="0" w:color="auto"/>
        <w:right w:val="none" w:sz="0" w:space="0" w:color="auto"/>
      </w:divBdr>
    </w:div>
    <w:div w:id="1976597188">
      <w:bodyDiv w:val="1"/>
      <w:marLeft w:val="0"/>
      <w:marRight w:val="0"/>
      <w:marTop w:val="0"/>
      <w:marBottom w:val="0"/>
      <w:divBdr>
        <w:top w:val="none" w:sz="0" w:space="0" w:color="auto"/>
        <w:left w:val="none" w:sz="0" w:space="0" w:color="auto"/>
        <w:bottom w:val="none" w:sz="0" w:space="0" w:color="auto"/>
        <w:right w:val="none" w:sz="0" w:space="0" w:color="auto"/>
      </w:divBdr>
      <w:divsChild>
        <w:div w:id="1588034430">
          <w:marLeft w:val="720"/>
          <w:marRight w:val="0"/>
          <w:marTop w:val="0"/>
          <w:marBottom w:val="0"/>
          <w:divBdr>
            <w:top w:val="none" w:sz="0" w:space="0" w:color="auto"/>
            <w:left w:val="none" w:sz="0" w:space="0" w:color="auto"/>
            <w:bottom w:val="none" w:sz="0" w:space="0" w:color="auto"/>
            <w:right w:val="none" w:sz="0" w:space="0" w:color="auto"/>
          </w:divBdr>
        </w:div>
        <w:div w:id="286550123">
          <w:marLeft w:val="720"/>
          <w:marRight w:val="0"/>
          <w:marTop w:val="0"/>
          <w:marBottom w:val="0"/>
          <w:divBdr>
            <w:top w:val="none" w:sz="0" w:space="0" w:color="auto"/>
            <w:left w:val="none" w:sz="0" w:space="0" w:color="auto"/>
            <w:bottom w:val="none" w:sz="0" w:space="0" w:color="auto"/>
            <w:right w:val="none" w:sz="0" w:space="0" w:color="auto"/>
          </w:divBdr>
        </w:div>
      </w:divsChild>
    </w:div>
    <w:div w:id="1982926421">
      <w:bodyDiv w:val="1"/>
      <w:marLeft w:val="0"/>
      <w:marRight w:val="0"/>
      <w:marTop w:val="0"/>
      <w:marBottom w:val="0"/>
      <w:divBdr>
        <w:top w:val="none" w:sz="0" w:space="0" w:color="auto"/>
        <w:left w:val="none" w:sz="0" w:space="0" w:color="auto"/>
        <w:bottom w:val="none" w:sz="0" w:space="0" w:color="auto"/>
        <w:right w:val="none" w:sz="0" w:space="0" w:color="auto"/>
      </w:divBdr>
    </w:div>
    <w:div w:id="2025552256">
      <w:bodyDiv w:val="1"/>
      <w:marLeft w:val="0"/>
      <w:marRight w:val="0"/>
      <w:marTop w:val="0"/>
      <w:marBottom w:val="0"/>
      <w:divBdr>
        <w:top w:val="none" w:sz="0" w:space="0" w:color="auto"/>
        <w:left w:val="none" w:sz="0" w:space="0" w:color="auto"/>
        <w:bottom w:val="none" w:sz="0" w:space="0" w:color="auto"/>
        <w:right w:val="none" w:sz="0" w:space="0" w:color="auto"/>
      </w:divBdr>
    </w:div>
    <w:div w:id="2083481090">
      <w:bodyDiv w:val="1"/>
      <w:marLeft w:val="0"/>
      <w:marRight w:val="0"/>
      <w:marTop w:val="0"/>
      <w:marBottom w:val="0"/>
      <w:divBdr>
        <w:top w:val="none" w:sz="0" w:space="0" w:color="auto"/>
        <w:left w:val="none" w:sz="0" w:space="0" w:color="auto"/>
        <w:bottom w:val="none" w:sz="0" w:space="0" w:color="auto"/>
        <w:right w:val="none" w:sz="0" w:space="0" w:color="auto"/>
      </w:divBdr>
    </w:div>
    <w:div w:id="2099401865">
      <w:bodyDiv w:val="1"/>
      <w:marLeft w:val="0"/>
      <w:marRight w:val="0"/>
      <w:marTop w:val="0"/>
      <w:marBottom w:val="0"/>
      <w:divBdr>
        <w:top w:val="none" w:sz="0" w:space="0" w:color="auto"/>
        <w:left w:val="none" w:sz="0" w:space="0" w:color="auto"/>
        <w:bottom w:val="none" w:sz="0" w:space="0" w:color="auto"/>
        <w:right w:val="none" w:sz="0" w:space="0" w:color="auto"/>
      </w:divBdr>
    </w:div>
    <w:div w:id="2126265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mantisbt.org/documentation.php"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www.thegioididong.co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ellphones.com.vn/" TargetMode="Externa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b:Tag>
    <b:SourceType>Book</b:SourceType>
    <b:Guid>{9BAC08EB-C9CA-450C-A8C5-A2DEDEDC8DDD}</b:Guid>
    <b:Author>
      <b:Author>
        <b:NameList>
          <b:Person>
            <b:Last>Van</b:Last>
            <b:First>Nguyen</b:First>
            <b:Middle>Tran Thi</b:Middle>
          </b:Person>
        </b:NameList>
      </b:Author>
    </b:Author>
    <b:Title>Course Resources</b:Title>
    <b:RefOrder>1</b:RefOrder>
  </b:Source>
  <b:Source>
    <b:Tag>Kem</b:Tag>
    <b:SourceType>Book</b:SourceType>
    <b:Guid>{5CB89DDC-956C-48B7-96BA-9E8AC69BDE63}</b:Guid>
    <b:Author>
      <b:Author>
        <b:NameList>
          <b:Person>
            <b:Last>Carner</b:Last>
            <b:First>Kem</b:First>
          </b:Person>
        </b:NameList>
      </b:Author>
    </b:Author>
    <b:Title>Lessons Learned in Software Testing</b:Title>
    <b:RefOrder>2</b:RefOrder>
  </b:Source>
  <b:Source>
    <b:Tag>Gee</b:Tag>
    <b:SourceType>InternetSite</b:SourceType>
    <b:Guid>{763E56C7-6C33-485A-9014-A52643BB931B}</b:Guid>
    <b:Title>GeekforGeek, StackOverflow</b:Title>
    <b:Author>
      <b:Author>
        <b:NameList>
          <b:Person>
            <b:Last>GeekforGeek</b:Last>
            <b:First>StackOverflow</b:First>
          </b:Person>
        </b:NameList>
      </b:Author>
    </b:Author>
    <b:RefOrder>3</b:RefOrder>
  </b:Source>
  <b:Source>
    <b:Tag>Wik1</b:Tag>
    <b:SourceType>InternetSite</b:SourceType>
    <b:Guid>{6A5A0134-040E-4759-8392-1ADB21DF5A35}</b:Guid>
    <b:Author>
      <b:Author>
        <b:NameList>
          <b:Person>
            <b:Last>Wikipedia</b:Last>
          </b:Person>
        </b:NameList>
      </b:Author>
    </b:Author>
    <b:RefOrder>4</b:RefOrder>
  </b:Source>
  <b:Source>
    <b:Tag>Đức</b:Tag>
    <b:SourceType>InternetSite</b:SourceType>
    <b:Guid>{C0538A29-00AA-4F91-8D1D-FFDC7C17E5F2}</b:Guid>
    <b:Author>
      <b:Author>
        <b:NameList>
          <b:Person>
            <b:Last>Education</b:Last>
            <b:First>Đức</b:First>
            <b:Middle>Giang Tester</b:Middle>
          </b:Person>
        </b:NameList>
      </b:Author>
    </b:Author>
    <b:InternetSiteTitle>Youtube</b:InternetSiteTitle>
    <b:URL>https://www.youtube.com/@DucGiangTesterEducation</b:URL>
    <b:RefOrder>5</b:RefOrder>
  </b:Source>
  <b:Source>
    <b:Tag>Lea</b:Tag>
    <b:SourceType>InternetSite</b:SourceType>
    <b:Guid>{CB82CD2E-ABD9-4B83-B569-C42A1DA06DFB}</b:Guid>
    <b:Author>
      <b:Author>
        <b:NameList>
          <b:Person>
            <b:Last>Tutorial</b:Last>
            <b:First>Learning</b:First>
            <b:Middle>Programming</b:Middle>
          </b:Person>
        </b:NameList>
      </b:Author>
    </b:Author>
    <b:InternetSiteTitle>Youtube</b:InternetSiteTitle>
    <b:URL>https://www.youtube.com/@LearningProgrammingTutorial</b:URL>
    <b:RefOrder>6</b:RefOrder>
  </b:Source>
  <b:Source>
    <b:Tag>Ngu1</b:Tag>
    <b:SourceType>Book</b:SourceType>
    <b:Guid>{6DE51FE3-FD8B-436C-B7A4-1E515B7DE69E}</b:Guid>
    <b:Author>
      <b:Author>
        <b:NameList>
          <b:Person>
            <b:Last>Hiệp</b:Last>
            <b:First>Nguyễn</b:First>
            <b:Middle>Văn</b:Middle>
          </b:Person>
        </b:NameList>
      </b:Author>
    </b:Author>
    <b:Title>Lecturer Resources</b:Title>
    <b:RefOrder>7</b:RefOrder>
  </b:Source>
</b:Sources>
</file>

<file path=customXml/itemProps1.xml><?xml version="1.0" encoding="utf-8"?>
<ds:datastoreItem xmlns:ds="http://schemas.openxmlformats.org/officeDocument/2006/customXml" ds:itemID="{F65978C3-3412-40A7-BAF0-324A36C35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105</Pages>
  <Words>13387</Words>
  <Characters>76308</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Hung</dc:creator>
  <cp:keywords/>
  <dc:description/>
  <cp:lastModifiedBy>Hoàng Nhân Nguyễn</cp:lastModifiedBy>
  <cp:revision>291</cp:revision>
  <dcterms:created xsi:type="dcterms:W3CDTF">2023-09-17T12:18:00Z</dcterms:created>
  <dcterms:modified xsi:type="dcterms:W3CDTF">2023-12-16T02:59:00Z</dcterms:modified>
</cp:coreProperties>
</file>